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941CAC" w14:textId="77777777" w:rsidR="00C17908" w:rsidRPr="00182245" w:rsidRDefault="00C17908" w:rsidP="00C17908">
      <w:pPr>
        <w:spacing w:line="240" w:lineRule="auto"/>
        <w:ind w:firstLine="360"/>
        <w:jc w:val="center"/>
        <w:rPr>
          <w:rFonts w:ascii="Times New Roman" w:hAnsi="Times New Roman"/>
          <w:sz w:val="28"/>
          <w:szCs w:val="26"/>
          <w:lang w:val="en-US"/>
        </w:rPr>
      </w:pPr>
      <w:r>
        <w:rPr>
          <w:rFonts w:ascii="Times New Roman" w:hAnsi="Times New Roman"/>
          <w:sz w:val="28"/>
          <w:szCs w:val="26"/>
          <w:lang w:val="en-US"/>
        </w:rPr>
        <w:t>TRƯỜNG ĐẠI HỌC</w:t>
      </w:r>
      <w:r w:rsidRPr="00182245">
        <w:rPr>
          <w:rFonts w:ascii="Times New Roman" w:hAnsi="Times New Roman"/>
          <w:sz w:val="28"/>
          <w:szCs w:val="26"/>
          <w:lang w:val="en-US"/>
        </w:rPr>
        <w:t xml:space="preserve"> PHÚ YÊN</w:t>
      </w:r>
    </w:p>
    <w:p w14:paraId="781CADD3" w14:textId="77777777" w:rsidR="00C17908" w:rsidRDefault="00C17908" w:rsidP="00C17908">
      <w:pPr>
        <w:tabs>
          <w:tab w:val="left" w:pos="2580"/>
          <w:tab w:val="left" w:pos="2610"/>
          <w:tab w:val="center" w:pos="4715"/>
        </w:tabs>
        <w:spacing w:line="240" w:lineRule="auto"/>
        <w:jc w:val="center"/>
        <w:rPr>
          <w:rFonts w:ascii="Times New Roman" w:hAnsi="Times New Roman"/>
          <w:b/>
          <w:sz w:val="28"/>
          <w:szCs w:val="26"/>
          <w:u w:val="single"/>
          <w:lang w:val="en-US"/>
        </w:rPr>
      </w:pPr>
      <w:r>
        <w:rPr>
          <w:rFonts w:ascii="Times New Roman" w:hAnsi="Times New Roman"/>
          <w:b/>
          <w:sz w:val="28"/>
          <w:szCs w:val="26"/>
          <w:u w:val="single"/>
          <w:lang w:val="en-US"/>
        </w:rPr>
        <w:t>KHOA KỸ THUẬT – CÔNG NGHỆ</w:t>
      </w:r>
    </w:p>
    <w:p w14:paraId="7F457275" w14:textId="77777777" w:rsidR="00C17908" w:rsidRPr="00182245" w:rsidRDefault="00C17908" w:rsidP="00C17908">
      <w:pPr>
        <w:tabs>
          <w:tab w:val="left" w:pos="2580"/>
          <w:tab w:val="left" w:pos="2610"/>
          <w:tab w:val="center" w:pos="4715"/>
        </w:tabs>
        <w:spacing w:line="240" w:lineRule="auto"/>
        <w:jc w:val="center"/>
        <w:rPr>
          <w:rFonts w:ascii="Times New Roman" w:hAnsi="Times New Roman"/>
          <w:b/>
          <w:sz w:val="28"/>
          <w:szCs w:val="26"/>
          <w:u w:val="single"/>
          <w:lang w:val="en-US"/>
        </w:rPr>
      </w:pPr>
    </w:p>
    <w:p w14:paraId="2644E79E" w14:textId="77777777" w:rsidR="00C17908" w:rsidRPr="00390F66" w:rsidRDefault="00C17908" w:rsidP="00C17908">
      <w:pPr>
        <w:spacing w:line="240" w:lineRule="auto"/>
        <w:ind w:firstLine="360"/>
        <w:jc w:val="center"/>
        <w:rPr>
          <w:rFonts w:ascii="Times New Roman" w:hAnsi="Times New Roman"/>
          <w:b/>
          <w:sz w:val="28"/>
          <w:szCs w:val="26"/>
          <w:lang w:val="en-US"/>
        </w:rPr>
      </w:pPr>
      <w:r>
        <w:rPr>
          <w:rFonts w:ascii="Times New Roman" w:hAnsi="Times New Roman"/>
          <w:noProof/>
          <w:sz w:val="28"/>
          <w:szCs w:val="26"/>
          <w:lang w:val="en-US"/>
        </w:rPr>
        <w:drawing>
          <wp:inline distT="0" distB="0" distL="0" distR="0" wp14:anchorId="133AD41C" wp14:editId="52E7FC27">
            <wp:extent cx="149542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a03d89-9d47-4088-8147-a76ec52c0555.png"/>
                    <pic:cNvPicPr/>
                  </pic:nvPicPr>
                  <pic:blipFill>
                    <a:blip r:embed="rId8">
                      <a:extLst>
                        <a:ext uri="{28A0092B-C50C-407E-A947-70E740481C1C}">
                          <a14:useLocalDpi xmlns:a14="http://schemas.microsoft.com/office/drawing/2010/main" val="0"/>
                        </a:ext>
                      </a:extLst>
                    </a:blip>
                    <a:stretch>
                      <a:fillRect/>
                    </a:stretch>
                  </pic:blipFill>
                  <pic:spPr>
                    <a:xfrm>
                      <a:off x="0" y="0"/>
                      <a:ext cx="1495425" cy="1495425"/>
                    </a:xfrm>
                    <a:prstGeom prst="rect">
                      <a:avLst/>
                    </a:prstGeom>
                  </pic:spPr>
                </pic:pic>
              </a:graphicData>
            </a:graphic>
          </wp:inline>
        </w:drawing>
      </w:r>
    </w:p>
    <w:p w14:paraId="3C766EA4" w14:textId="77777777" w:rsidR="00C17908" w:rsidRDefault="00C17908" w:rsidP="00C17908">
      <w:pPr>
        <w:spacing w:line="240" w:lineRule="auto"/>
        <w:rPr>
          <w:rFonts w:ascii="Times New Roman" w:hAnsi="Times New Roman"/>
          <w:b/>
          <w:sz w:val="32"/>
          <w:szCs w:val="26"/>
          <w:lang w:val="en-US"/>
        </w:rPr>
      </w:pPr>
    </w:p>
    <w:p w14:paraId="267F660B" w14:textId="77777777" w:rsidR="00C17908" w:rsidRPr="008274DC" w:rsidRDefault="00C17908" w:rsidP="00C17908">
      <w:pPr>
        <w:spacing w:line="240" w:lineRule="auto"/>
        <w:rPr>
          <w:rFonts w:ascii="Times New Roman" w:hAnsi="Times New Roman"/>
          <w:b/>
          <w:sz w:val="32"/>
          <w:szCs w:val="26"/>
          <w:lang w:val="en-US"/>
        </w:rPr>
      </w:pPr>
    </w:p>
    <w:p w14:paraId="007A6D05" w14:textId="77777777" w:rsidR="00C17908" w:rsidRPr="00911EBC" w:rsidRDefault="00C17908" w:rsidP="00122FF6">
      <w:pPr>
        <w:tabs>
          <w:tab w:val="left" w:pos="1544"/>
        </w:tabs>
        <w:spacing w:line="240" w:lineRule="auto"/>
        <w:ind w:firstLine="360"/>
        <w:jc w:val="center"/>
        <w:rPr>
          <w:rFonts w:ascii="Times New Roman" w:hAnsi="Times New Roman"/>
          <w:b/>
          <w:sz w:val="36"/>
          <w:szCs w:val="26"/>
          <w:lang w:val="en-US"/>
        </w:rPr>
      </w:pPr>
      <w:r w:rsidRPr="00911EBC">
        <w:rPr>
          <w:rFonts w:ascii="Times New Roman" w:hAnsi="Times New Roman"/>
          <w:b/>
          <w:sz w:val="36"/>
          <w:szCs w:val="26"/>
          <w:lang w:val="en-US"/>
        </w:rPr>
        <w:t>BÁO CÁO THỰC TẬP TỐT NGHIỆP</w:t>
      </w:r>
    </w:p>
    <w:p w14:paraId="73B5150E" w14:textId="61C55623" w:rsidR="006E677F" w:rsidRDefault="006E677F" w:rsidP="00C17908">
      <w:pPr>
        <w:pStyle w:val="ListParagraph"/>
        <w:spacing w:line="276" w:lineRule="auto"/>
        <w:ind w:left="0"/>
        <w:jc w:val="center"/>
        <w:rPr>
          <w:rFonts w:ascii="Times New Roman" w:hAnsi="Times New Roman"/>
          <w:b/>
          <w:sz w:val="40"/>
          <w:szCs w:val="26"/>
          <w:lang w:val="en-US"/>
        </w:rPr>
      </w:pPr>
    </w:p>
    <w:p w14:paraId="6A8676FF" w14:textId="77777777" w:rsidR="00911EBC" w:rsidRDefault="00911EBC" w:rsidP="00C17908">
      <w:pPr>
        <w:pStyle w:val="ListParagraph"/>
        <w:spacing w:line="276" w:lineRule="auto"/>
        <w:ind w:left="0"/>
        <w:jc w:val="center"/>
        <w:rPr>
          <w:rFonts w:ascii="Times New Roman" w:hAnsi="Times New Roman"/>
          <w:b/>
          <w:sz w:val="40"/>
          <w:szCs w:val="26"/>
          <w:lang w:val="en-US"/>
        </w:rPr>
      </w:pPr>
    </w:p>
    <w:p w14:paraId="04F5BBCB" w14:textId="77777777" w:rsidR="00122FF6" w:rsidRDefault="00122FF6" w:rsidP="00C17908">
      <w:pPr>
        <w:pStyle w:val="ListParagraph"/>
        <w:spacing w:line="276" w:lineRule="auto"/>
        <w:ind w:left="0"/>
        <w:jc w:val="center"/>
        <w:rPr>
          <w:rFonts w:ascii="Times New Roman" w:hAnsi="Times New Roman"/>
          <w:b/>
          <w:sz w:val="40"/>
          <w:szCs w:val="26"/>
          <w:lang w:val="en-US"/>
        </w:rPr>
      </w:pPr>
    </w:p>
    <w:p w14:paraId="62320395" w14:textId="77777777" w:rsidR="00C17908" w:rsidRPr="00911EBC" w:rsidRDefault="00C17908" w:rsidP="00C17908">
      <w:pPr>
        <w:pStyle w:val="ListParagraph"/>
        <w:spacing w:line="276" w:lineRule="auto"/>
        <w:ind w:left="0"/>
        <w:jc w:val="center"/>
        <w:rPr>
          <w:rFonts w:ascii="Times New Roman" w:hAnsi="Times New Roman"/>
          <w:b/>
          <w:sz w:val="32"/>
          <w:szCs w:val="26"/>
          <w:lang w:val="en-US"/>
        </w:rPr>
      </w:pPr>
      <w:r w:rsidRPr="00911EBC">
        <w:rPr>
          <w:rFonts w:ascii="Times New Roman" w:hAnsi="Times New Roman"/>
          <w:b/>
          <w:sz w:val="32"/>
          <w:szCs w:val="26"/>
          <w:lang w:val="en-US"/>
        </w:rPr>
        <w:t>ĐỀ TÀI</w:t>
      </w:r>
    </w:p>
    <w:p w14:paraId="33C044BF" w14:textId="43CBA98E" w:rsidR="00C17908" w:rsidRPr="00911EBC" w:rsidRDefault="00316AF9" w:rsidP="00F63973">
      <w:pPr>
        <w:tabs>
          <w:tab w:val="left" w:pos="1544"/>
        </w:tabs>
        <w:spacing w:line="360" w:lineRule="auto"/>
        <w:jc w:val="center"/>
        <w:rPr>
          <w:rFonts w:ascii="Times New Roman" w:hAnsi="Times New Roman"/>
          <w:b/>
          <w:sz w:val="36"/>
          <w:szCs w:val="26"/>
          <w:lang w:val="en-US"/>
        </w:rPr>
      </w:pPr>
      <w:r>
        <w:rPr>
          <w:rFonts w:ascii="Times New Roman" w:hAnsi="Times New Roman"/>
          <w:b/>
          <w:sz w:val="40"/>
          <w:szCs w:val="26"/>
          <w:lang w:val="en-US"/>
        </w:rPr>
        <w:t>SHOES E-</w:t>
      </w:r>
      <w:r w:rsidR="00533C09" w:rsidRPr="00911EBC">
        <w:rPr>
          <w:rFonts w:ascii="Times New Roman" w:hAnsi="Times New Roman"/>
          <w:b/>
          <w:sz w:val="40"/>
          <w:szCs w:val="26"/>
          <w:lang w:val="en-US"/>
        </w:rPr>
        <w:t xml:space="preserve">COMMERCE </w:t>
      </w:r>
      <w:r w:rsidR="00C17908" w:rsidRPr="00911EBC">
        <w:rPr>
          <w:rFonts w:ascii="Times New Roman" w:hAnsi="Times New Roman"/>
          <w:b/>
          <w:sz w:val="40"/>
          <w:szCs w:val="26"/>
          <w:lang w:val="en-US"/>
        </w:rPr>
        <w:t>WEBSITE</w:t>
      </w:r>
    </w:p>
    <w:p w14:paraId="721A1027" w14:textId="1A0AA156" w:rsidR="006E677F" w:rsidRDefault="006E677F" w:rsidP="00C17908">
      <w:pPr>
        <w:tabs>
          <w:tab w:val="left" w:pos="1544"/>
        </w:tabs>
        <w:spacing w:line="240" w:lineRule="auto"/>
        <w:rPr>
          <w:rFonts w:ascii="Times New Roman" w:hAnsi="Times New Roman"/>
          <w:sz w:val="28"/>
          <w:szCs w:val="26"/>
          <w:lang w:val="en-US"/>
        </w:rPr>
      </w:pPr>
    </w:p>
    <w:p w14:paraId="24DC0F86" w14:textId="77777777" w:rsidR="00911EBC" w:rsidRDefault="00911EBC" w:rsidP="00C17908">
      <w:pPr>
        <w:tabs>
          <w:tab w:val="left" w:pos="1544"/>
        </w:tabs>
        <w:spacing w:line="240" w:lineRule="auto"/>
        <w:rPr>
          <w:rFonts w:ascii="Times New Roman" w:hAnsi="Times New Roman"/>
          <w:sz w:val="28"/>
          <w:szCs w:val="26"/>
          <w:lang w:val="en-US"/>
        </w:rPr>
      </w:pPr>
    </w:p>
    <w:tbl>
      <w:tblPr>
        <w:tblStyle w:val="TableGrid"/>
        <w:tblW w:w="6470" w:type="dxa"/>
        <w:tblInd w:w="30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635"/>
      </w:tblGrid>
      <w:tr w:rsidR="006E677F" w14:paraId="032F9EE1" w14:textId="77777777" w:rsidTr="006E677F">
        <w:tc>
          <w:tcPr>
            <w:tcW w:w="2835" w:type="dxa"/>
          </w:tcPr>
          <w:p w14:paraId="6CEA8DEB" w14:textId="77777777" w:rsidR="006E677F" w:rsidRDefault="006E677F" w:rsidP="006E677F">
            <w:pPr>
              <w:tabs>
                <w:tab w:val="left" w:pos="1544"/>
              </w:tabs>
              <w:spacing w:line="360" w:lineRule="auto"/>
              <w:jc w:val="both"/>
              <w:rPr>
                <w:rFonts w:ascii="Times New Roman" w:hAnsi="Times New Roman"/>
                <w:sz w:val="28"/>
                <w:szCs w:val="26"/>
                <w:lang w:val="en-US"/>
              </w:rPr>
            </w:pPr>
            <w:r>
              <w:rPr>
                <w:rFonts w:ascii="Times New Roman" w:hAnsi="Times New Roman"/>
                <w:b/>
                <w:sz w:val="28"/>
                <w:szCs w:val="26"/>
                <w:lang w:val="en-US"/>
              </w:rPr>
              <w:t>Giáo viên hướng dẫn</w:t>
            </w:r>
            <w:r w:rsidRPr="008274DC">
              <w:rPr>
                <w:rFonts w:ascii="Times New Roman" w:hAnsi="Times New Roman"/>
                <w:b/>
                <w:sz w:val="28"/>
                <w:szCs w:val="26"/>
                <w:lang w:val="en-US"/>
              </w:rPr>
              <w:t>:</w:t>
            </w:r>
          </w:p>
        </w:tc>
        <w:tc>
          <w:tcPr>
            <w:tcW w:w="3635" w:type="dxa"/>
          </w:tcPr>
          <w:p w14:paraId="7D5363FB" w14:textId="77777777" w:rsidR="006E677F" w:rsidRDefault="006E677F" w:rsidP="006E677F">
            <w:pPr>
              <w:tabs>
                <w:tab w:val="left" w:pos="1544"/>
              </w:tabs>
              <w:spacing w:line="360" w:lineRule="auto"/>
              <w:jc w:val="both"/>
              <w:rPr>
                <w:rFonts w:ascii="Times New Roman" w:hAnsi="Times New Roman"/>
                <w:sz w:val="28"/>
                <w:szCs w:val="26"/>
                <w:lang w:val="en-US"/>
              </w:rPr>
            </w:pPr>
            <w:r w:rsidRPr="008274DC">
              <w:rPr>
                <w:rFonts w:ascii="Times New Roman" w:hAnsi="Times New Roman"/>
                <w:b/>
                <w:sz w:val="28"/>
                <w:szCs w:val="26"/>
                <w:lang w:val="en-US"/>
              </w:rPr>
              <w:t>TH.S Lê Thị Thu Oanh</w:t>
            </w:r>
          </w:p>
        </w:tc>
      </w:tr>
      <w:tr w:rsidR="006E677F" w14:paraId="0B74D8AF" w14:textId="77777777" w:rsidTr="006E677F">
        <w:tc>
          <w:tcPr>
            <w:tcW w:w="2835" w:type="dxa"/>
          </w:tcPr>
          <w:p w14:paraId="54EED99B" w14:textId="77777777" w:rsidR="006E677F" w:rsidRDefault="006E677F" w:rsidP="006E677F">
            <w:pPr>
              <w:tabs>
                <w:tab w:val="left" w:pos="1544"/>
              </w:tabs>
              <w:spacing w:line="360" w:lineRule="auto"/>
              <w:jc w:val="both"/>
              <w:rPr>
                <w:rFonts w:ascii="Times New Roman" w:hAnsi="Times New Roman"/>
                <w:sz w:val="28"/>
                <w:szCs w:val="26"/>
                <w:lang w:val="en-US"/>
              </w:rPr>
            </w:pPr>
            <w:r w:rsidRPr="008274DC">
              <w:rPr>
                <w:rFonts w:ascii="Times New Roman" w:hAnsi="Times New Roman"/>
                <w:b/>
                <w:sz w:val="28"/>
                <w:szCs w:val="26"/>
                <w:lang w:val="en-US"/>
              </w:rPr>
              <w:t>S</w:t>
            </w:r>
            <w:r>
              <w:rPr>
                <w:rFonts w:ascii="Times New Roman" w:hAnsi="Times New Roman"/>
                <w:b/>
                <w:sz w:val="28"/>
                <w:szCs w:val="26"/>
                <w:lang w:val="en-US"/>
              </w:rPr>
              <w:t>inh viên thực hiện</w:t>
            </w:r>
            <w:r w:rsidRPr="008274DC">
              <w:rPr>
                <w:rFonts w:ascii="Times New Roman" w:hAnsi="Times New Roman"/>
                <w:b/>
                <w:sz w:val="28"/>
                <w:szCs w:val="26"/>
                <w:lang w:val="en-US"/>
              </w:rPr>
              <w:t>:</w:t>
            </w:r>
          </w:p>
        </w:tc>
        <w:tc>
          <w:tcPr>
            <w:tcW w:w="3635" w:type="dxa"/>
          </w:tcPr>
          <w:p w14:paraId="6A1EEE2B" w14:textId="77777777" w:rsidR="00856F39" w:rsidRDefault="007A4B90"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Bùi Khắc Huy</w:t>
            </w:r>
          </w:p>
          <w:p w14:paraId="3FA3D6D1" w14:textId="77777777" w:rsidR="00122FF6" w:rsidRPr="00856F39" w:rsidRDefault="00122FF6"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Võ Phạm Tấn Đoan</w:t>
            </w:r>
          </w:p>
        </w:tc>
      </w:tr>
      <w:tr w:rsidR="006E677F" w14:paraId="52AB7E32" w14:textId="77777777" w:rsidTr="006E677F">
        <w:tc>
          <w:tcPr>
            <w:tcW w:w="2835" w:type="dxa"/>
          </w:tcPr>
          <w:p w14:paraId="1CA9735D" w14:textId="77777777" w:rsidR="006E677F" w:rsidRP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Lớp:</w:t>
            </w:r>
          </w:p>
        </w:tc>
        <w:tc>
          <w:tcPr>
            <w:tcW w:w="3635" w:type="dxa"/>
          </w:tcPr>
          <w:p w14:paraId="2BBB7CB2" w14:textId="77777777" w:rsid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ĐH-Công nhệ thông tin C17</w:t>
            </w:r>
          </w:p>
        </w:tc>
      </w:tr>
      <w:tr w:rsidR="006E677F" w14:paraId="4C85F92B" w14:textId="77777777" w:rsidTr="006E677F">
        <w:tc>
          <w:tcPr>
            <w:tcW w:w="2835" w:type="dxa"/>
          </w:tcPr>
          <w:p w14:paraId="18153396" w14:textId="77777777" w:rsidR="006E677F" w:rsidRP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Khóa học:</w:t>
            </w:r>
          </w:p>
        </w:tc>
        <w:tc>
          <w:tcPr>
            <w:tcW w:w="3635" w:type="dxa"/>
          </w:tcPr>
          <w:p w14:paraId="0068B8CB" w14:textId="77777777" w:rsidR="006E677F" w:rsidRPr="006E677F" w:rsidRDefault="006E677F" w:rsidP="006E677F">
            <w:pPr>
              <w:tabs>
                <w:tab w:val="left" w:pos="1544"/>
              </w:tabs>
              <w:spacing w:line="360" w:lineRule="auto"/>
              <w:jc w:val="both"/>
              <w:rPr>
                <w:rFonts w:ascii="Times New Roman" w:hAnsi="Times New Roman"/>
                <w:b/>
                <w:sz w:val="28"/>
                <w:szCs w:val="26"/>
                <w:lang w:val="en-US"/>
              </w:rPr>
            </w:pPr>
            <w:r>
              <w:rPr>
                <w:rFonts w:ascii="Times New Roman" w:hAnsi="Times New Roman"/>
                <w:b/>
                <w:sz w:val="28"/>
                <w:szCs w:val="26"/>
                <w:lang w:val="en-US"/>
              </w:rPr>
              <w:t>2017-2021</w:t>
            </w:r>
          </w:p>
        </w:tc>
      </w:tr>
    </w:tbl>
    <w:p w14:paraId="4AB4D404" w14:textId="77777777" w:rsidR="00C17908" w:rsidRPr="00390F66" w:rsidRDefault="00C17908" w:rsidP="006E677F">
      <w:pPr>
        <w:tabs>
          <w:tab w:val="left" w:pos="1544"/>
        </w:tabs>
        <w:spacing w:line="240" w:lineRule="auto"/>
        <w:rPr>
          <w:rFonts w:ascii="Times New Roman" w:hAnsi="Times New Roman"/>
          <w:sz w:val="28"/>
          <w:szCs w:val="26"/>
          <w:lang w:val="en-US"/>
        </w:rPr>
      </w:pPr>
    </w:p>
    <w:p w14:paraId="16368D2D" w14:textId="77421E81" w:rsidR="007A4B90" w:rsidRDefault="007A4B90" w:rsidP="00122FF6">
      <w:pPr>
        <w:rPr>
          <w:rFonts w:ascii="Times New Roman" w:hAnsi="Times New Roman"/>
          <w:b/>
          <w:i/>
          <w:sz w:val="28"/>
          <w:szCs w:val="26"/>
          <w:lang w:val="en-US"/>
        </w:rPr>
      </w:pPr>
    </w:p>
    <w:p w14:paraId="3E992B42" w14:textId="77777777" w:rsidR="00911EBC" w:rsidRDefault="00911EBC" w:rsidP="00122FF6">
      <w:pPr>
        <w:rPr>
          <w:rFonts w:ascii="Times New Roman" w:hAnsi="Times New Roman"/>
          <w:b/>
          <w:i/>
          <w:sz w:val="28"/>
          <w:szCs w:val="26"/>
          <w:lang w:val="en-US"/>
        </w:rPr>
      </w:pPr>
    </w:p>
    <w:p w14:paraId="3557BFF1" w14:textId="77777777" w:rsidR="00DE48CE" w:rsidRDefault="00DE48CE" w:rsidP="00122FF6">
      <w:pPr>
        <w:rPr>
          <w:rFonts w:ascii="Times New Roman" w:hAnsi="Times New Roman"/>
          <w:b/>
          <w:i/>
          <w:sz w:val="28"/>
          <w:szCs w:val="26"/>
          <w:lang w:val="en-US"/>
        </w:rPr>
      </w:pPr>
    </w:p>
    <w:p w14:paraId="662E7724" w14:textId="0F95F8DA" w:rsidR="00DE48CE" w:rsidRDefault="00911EBC" w:rsidP="00DE48CE">
      <w:pPr>
        <w:jc w:val="center"/>
        <w:rPr>
          <w:rFonts w:ascii="Times New Roman" w:hAnsi="Times New Roman"/>
          <w:b/>
          <w:i/>
          <w:sz w:val="28"/>
          <w:szCs w:val="26"/>
          <w:lang w:val="en-US"/>
        </w:rPr>
      </w:pPr>
      <w:r>
        <w:rPr>
          <w:rFonts w:ascii="Times New Roman" w:hAnsi="Times New Roman"/>
          <w:b/>
          <w:i/>
          <w:sz w:val="28"/>
          <w:szCs w:val="26"/>
          <w:lang w:val="en-US"/>
        </w:rPr>
        <w:t>Phú Yên – Tháng 05</w:t>
      </w:r>
      <w:r w:rsidR="00C17908">
        <w:rPr>
          <w:rFonts w:ascii="Times New Roman" w:hAnsi="Times New Roman"/>
          <w:b/>
          <w:i/>
          <w:sz w:val="28"/>
          <w:szCs w:val="26"/>
          <w:lang w:val="en-US"/>
        </w:rPr>
        <w:t>/2021</w:t>
      </w:r>
    </w:p>
    <w:p w14:paraId="3A4FA4C2" w14:textId="77777777" w:rsidR="00F5443D" w:rsidRPr="00480AEC" w:rsidRDefault="00F5443D" w:rsidP="0094309C">
      <w:pPr>
        <w:widowControl w:val="0"/>
        <w:autoSpaceDE w:val="0"/>
        <w:autoSpaceDN w:val="0"/>
        <w:adjustRightInd w:val="0"/>
        <w:spacing w:before="120" w:after="120" w:line="360" w:lineRule="auto"/>
        <w:ind w:right="4"/>
        <w:jc w:val="center"/>
        <w:rPr>
          <w:rFonts w:ascii="Times New Roman" w:hAnsi="Times New Roman"/>
          <w:sz w:val="28"/>
          <w:szCs w:val="28"/>
        </w:rPr>
      </w:pPr>
      <w:bookmarkStart w:id="0" w:name="_Toc41049489"/>
      <w:r w:rsidRPr="00480AEC">
        <w:rPr>
          <w:rFonts w:ascii="Times New Roman" w:hAnsi="Times New Roman"/>
          <w:b/>
          <w:bCs/>
          <w:sz w:val="28"/>
          <w:szCs w:val="28"/>
        </w:rPr>
        <w:lastRenderedPageBreak/>
        <w:t>CỘNG HOÀ XÃ HỘI CHỦ NGHĨA VIỆT NAM</w:t>
      </w:r>
    </w:p>
    <w:p w14:paraId="1C708377" w14:textId="77777777" w:rsidR="00F5443D" w:rsidRPr="00480AEC" w:rsidRDefault="00F5443D" w:rsidP="0094309C">
      <w:pPr>
        <w:widowControl w:val="0"/>
        <w:autoSpaceDE w:val="0"/>
        <w:autoSpaceDN w:val="0"/>
        <w:adjustRightInd w:val="0"/>
        <w:spacing w:before="120" w:after="120" w:line="360" w:lineRule="auto"/>
        <w:ind w:right="4"/>
        <w:jc w:val="center"/>
        <w:rPr>
          <w:rFonts w:ascii="Times New Roman" w:hAnsi="Times New Roman"/>
          <w:b/>
          <w:sz w:val="28"/>
          <w:szCs w:val="28"/>
        </w:rPr>
      </w:pPr>
      <w:r w:rsidRPr="00480AEC">
        <w:rPr>
          <w:rFonts w:ascii="Times New Roman" w:hAnsi="Times New Roman"/>
          <w:noProof/>
          <w:sz w:val="28"/>
          <w:szCs w:val="28"/>
          <w:lang w:val="en-US"/>
        </w:rPr>
        <mc:AlternateContent>
          <mc:Choice Requires="wps">
            <w:drawing>
              <wp:anchor distT="0" distB="0" distL="114300" distR="114300" simplePos="0" relativeHeight="251694080" behindDoc="0" locked="0" layoutInCell="1" allowOverlap="1" wp14:anchorId="041CFA13" wp14:editId="66B25A1B">
                <wp:simplePos x="0" y="0"/>
                <wp:positionH relativeFrom="column">
                  <wp:posOffset>2098675</wp:posOffset>
                </wp:positionH>
                <wp:positionV relativeFrom="paragraph">
                  <wp:posOffset>227330</wp:posOffset>
                </wp:positionV>
                <wp:extent cx="1485900" cy="0"/>
                <wp:effectExtent l="12700" t="6985" r="6350" b="12065"/>
                <wp:wrapNone/>
                <wp:docPr id="4"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D21326B" id="_x0000_t32" coordsize="21600,21600" o:spt="32" o:oned="t" path="m,l21600,21600e" filled="f">
                <v:path arrowok="t" fillok="f" o:connecttype="none"/>
                <o:lock v:ext="edit" shapetype="t"/>
              </v:shapetype>
              <v:shape id="AutoShape 9" o:spid="_x0000_s1026" type="#_x0000_t32" style="position:absolute;margin-left:165.25pt;margin-top:17.9pt;width:117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"/>
            </w:pict>
          </mc:Fallback>
        </mc:AlternateContent>
      </w:r>
      <w:r w:rsidRPr="00480AEC">
        <w:rPr>
          <w:rFonts w:ascii="Times New Roman" w:hAnsi="Times New Roman"/>
          <w:b/>
          <w:sz w:val="28"/>
          <w:szCs w:val="28"/>
        </w:rPr>
        <w:t>Độc lập – Tự do – Hạnh phúc</w:t>
      </w:r>
    </w:p>
    <w:p w14:paraId="23702FAB" w14:textId="77777777" w:rsidR="00F5443D" w:rsidRPr="00480AEC" w:rsidRDefault="00F5443D" w:rsidP="0094309C">
      <w:pPr>
        <w:widowControl w:val="0"/>
        <w:autoSpaceDE w:val="0"/>
        <w:autoSpaceDN w:val="0"/>
        <w:adjustRightInd w:val="0"/>
        <w:spacing w:before="120" w:after="120" w:line="360" w:lineRule="auto"/>
        <w:ind w:left="1664" w:right="-293"/>
        <w:rPr>
          <w:rFonts w:ascii="Times New Roman" w:hAnsi="Times New Roman"/>
          <w:b/>
          <w:bCs/>
          <w:sz w:val="28"/>
          <w:szCs w:val="28"/>
        </w:rPr>
      </w:pPr>
    </w:p>
    <w:p w14:paraId="61E72DB2" w14:textId="0E09B980" w:rsidR="00F5443D" w:rsidRPr="00480AEC" w:rsidRDefault="00F5443D" w:rsidP="00685299">
      <w:pPr>
        <w:widowControl w:val="0"/>
        <w:autoSpaceDE w:val="0"/>
        <w:autoSpaceDN w:val="0"/>
        <w:adjustRightInd w:val="0"/>
        <w:spacing w:before="120" w:after="120" w:line="360" w:lineRule="auto"/>
        <w:ind w:right="-293"/>
        <w:jc w:val="center"/>
        <w:rPr>
          <w:rFonts w:ascii="Times New Roman" w:hAnsi="Times New Roman"/>
          <w:sz w:val="28"/>
          <w:szCs w:val="28"/>
        </w:rPr>
      </w:pPr>
      <w:r w:rsidRPr="00480AEC">
        <w:rPr>
          <w:rFonts w:ascii="Times New Roman" w:hAnsi="Times New Roman"/>
          <w:b/>
          <w:bCs/>
          <w:sz w:val="28"/>
          <w:szCs w:val="28"/>
        </w:rPr>
        <w:t>PHIẾU XÁC NHẬN CỦA CƠ SỞ THỰC TẬP</w:t>
      </w:r>
    </w:p>
    <w:p w14:paraId="3E08CCB9" w14:textId="77777777" w:rsidR="0094309C" w:rsidRDefault="00480AEC" w:rsidP="00685299">
      <w:pPr>
        <w:widowControl w:val="0"/>
        <w:tabs>
          <w:tab w:val="left" w:leader="dot" w:pos="9356"/>
        </w:tabs>
        <w:autoSpaceDE w:val="0"/>
        <w:autoSpaceDN w:val="0"/>
        <w:adjustRightInd w:val="0"/>
        <w:spacing w:before="120" w:after="120" w:line="360" w:lineRule="auto"/>
        <w:ind w:left="102" w:right="-20" w:hanging="102"/>
        <w:rPr>
          <w:rFonts w:ascii="Times New Roman" w:hAnsi="Times New Roman"/>
          <w:sz w:val="28"/>
          <w:szCs w:val="28"/>
        </w:rPr>
      </w:pPr>
      <w:r>
        <w:rPr>
          <w:rFonts w:ascii="Times New Roman" w:hAnsi="Times New Roman"/>
          <w:sz w:val="28"/>
          <w:szCs w:val="28"/>
        </w:rPr>
        <w:t>C</w:t>
      </w:r>
      <w:r>
        <w:rPr>
          <w:rFonts w:ascii="Times New Roman" w:hAnsi="Times New Roman"/>
          <w:sz w:val="28"/>
          <w:szCs w:val="28"/>
          <w:lang w:val="en-US"/>
        </w:rPr>
        <w:t>ÔNG TY</w:t>
      </w:r>
      <w:r w:rsidR="00F5443D" w:rsidRPr="00480AEC">
        <w:rPr>
          <w:rFonts w:ascii="Times New Roman" w:hAnsi="Times New Roman"/>
          <w:sz w:val="28"/>
          <w:szCs w:val="28"/>
        </w:rPr>
        <w:t xml:space="preserve"> TMA SOLUTIONS BÌNH </w:t>
      </w:r>
      <w:r w:rsidR="00F5443D" w:rsidRPr="00480AEC">
        <w:rPr>
          <w:rFonts w:ascii="Times New Roman" w:hAnsi="Times New Roman" w:hint="eastAsia"/>
          <w:sz w:val="28"/>
          <w:szCs w:val="28"/>
        </w:rPr>
        <w:t>Đ</w:t>
      </w:r>
      <w:r w:rsidR="00F5443D" w:rsidRPr="00480AEC">
        <w:rPr>
          <w:rFonts w:ascii="Times New Roman" w:hAnsi="Times New Roman"/>
          <w:sz w:val="28"/>
          <w:szCs w:val="28"/>
        </w:rPr>
        <w:t xml:space="preserve">ỊNH </w:t>
      </w:r>
      <w:r>
        <w:rPr>
          <w:rFonts w:ascii="Times New Roman" w:hAnsi="Times New Roman"/>
          <w:sz w:val="28"/>
          <w:szCs w:val="28"/>
          <w:lang w:val="en-US"/>
        </w:rPr>
        <w:t>c</w:t>
      </w:r>
      <w:r w:rsidR="00F5443D" w:rsidRPr="00480AEC">
        <w:rPr>
          <w:rFonts w:ascii="Times New Roman" w:hAnsi="Times New Roman"/>
          <w:sz w:val="28"/>
          <w:szCs w:val="28"/>
        </w:rPr>
        <w:t>ó trụ sở tạ</w:t>
      </w:r>
      <w:r w:rsidR="0094309C">
        <w:rPr>
          <w:rFonts w:ascii="Times New Roman" w:hAnsi="Times New Roman"/>
          <w:sz w:val="28"/>
          <w:szCs w:val="28"/>
        </w:rPr>
        <w:t>i</w:t>
      </w:r>
    </w:p>
    <w:p w14:paraId="7893360F" w14:textId="46FEF4F9" w:rsidR="00F5443D" w:rsidRPr="0094309C" w:rsidRDefault="00480AEC" w:rsidP="0094309C">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Pr>
          <w:rFonts w:ascii="Times New Roman" w:hAnsi="Times New Roman"/>
          <w:sz w:val="28"/>
          <w:szCs w:val="28"/>
          <w:lang w:val="en-US"/>
        </w:rPr>
        <w:t>Số 12,</w:t>
      </w:r>
      <w:r w:rsidR="0094309C">
        <w:rPr>
          <w:rFonts w:ascii="Times New Roman" w:hAnsi="Times New Roman"/>
          <w:sz w:val="28"/>
          <w:szCs w:val="28"/>
          <w:lang w:val="en-US"/>
        </w:rPr>
        <w:t xml:space="preserve"> </w:t>
      </w:r>
      <w:r w:rsidR="00F5443D" w:rsidRPr="00480AEC">
        <w:rPr>
          <w:rFonts w:ascii="Times New Roman" w:hAnsi="Times New Roman" w:hint="eastAsia"/>
          <w:sz w:val="28"/>
          <w:szCs w:val="28"/>
        </w:rPr>
        <w:t>Đ</w:t>
      </w:r>
      <w:r w:rsidR="00F5443D" w:rsidRPr="00480AEC">
        <w:rPr>
          <w:rFonts w:ascii="Times New Roman" w:hAnsi="Times New Roman"/>
          <w:sz w:val="28"/>
          <w:szCs w:val="28"/>
        </w:rPr>
        <w:t xml:space="preserve">ại lộ khoa học, </w:t>
      </w:r>
      <w:r w:rsidR="0094309C">
        <w:rPr>
          <w:rFonts w:ascii="Times New Roman" w:hAnsi="Times New Roman"/>
          <w:sz w:val="28"/>
          <w:szCs w:val="28"/>
          <w:lang w:val="en-US"/>
        </w:rPr>
        <w:t>phường ghềnh ráng</w:t>
      </w:r>
      <w:r w:rsidR="00F5443D" w:rsidRPr="00480AEC">
        <w:rPr>
          <w:rFonts w:ascii="Times New Roman" w:hAnsi="Times New Roman"/>
          <w:sz w:val="28"/>
          <w:szCs w:val="28"/>
        </w:rPr>
        <w:t>, thành phố Quy Nh</w:t>
      </w:r>
      <w:r w:rsidR="00F5443D" w:rsidRPr="00480AEC">
        <w:rPr>
          <w:rFonts w:ascii="Times New Roman" w:hAnsi="Times New Roman" w:hint="eastAsia"/>
          <w:sz w:val="28"/>
          <w:szCs w:val="28"/>
        </w:rPr>
        <w:t>ơ</w:t>
      </w:r>
      <w:r w:rsidR="00F5443D" w:rsidRPr="00480AEC">
        <w:rPr>
          <w:rFonts w:ascii="Times New Roman" w:hAnsi="Times New Roman"/>
          <w:sz w:val="28"/>
          <w:szCs w:val="28"/>
        </w:rPr>
        <w:t xml:space="preserve">n, tỉnh Bình </w:t>
      </w:r>
      <w:r w:rsidR="00F5443D" w:rsidRPr="00480AEC">
        <w:rPr>
          <w:rFonts w:ascii="Times New Roman" w:hAnsi="Times New Roman" w:hint="eastAsia"/>
          <w:sz w:val="28"/>
          <w:szCs w:val="28"/>
        </w:rPr>
        <w:t>Đ</w:t>
      </w:r>
      <w:r w:rsidR="00F5443D" w:rsidRPr="00480AEC">
        <w:rPr>
          <w:rFonts w:ascii="Times New Roman" w:hAnsi="Times New Roman"/>
          <w:sz w:val="28"/>
          <w:szCs w:val="28"/>
        </w:rPr>
        <w:t>ị</w:t>
      </w:r>
      <w:r w:rsidR="0094309C">
        <w:rPr>
          <w:rFonts w:ascii="Times New Roman" w:hAnsi="Times New Roman"/>
          <w:sz w:val="28"/>
          <w:szCs w:val="28"/>
        </w:rPr>
        <w:t>nh</w:t>
      </w:r>
      <w:r w:rsidR="0094309C">
        <w:rPr>
          <w:rFonts w:ascii="Times New Roman" w:hAnsi="Times New Roman"/>
          <w:sz w:val="28"/>
          <w:szCs w:val="28"/>
          <w:lang w:val="en-US"/>
        </w:rPr>
        <w:t>.</w:t>
      </w:r>
    </w:p>
    <w:p w14:paraId="458BE4D4" w14:textId="77777777" w:rsidR="0094309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480AEC">
        <w:rPr>
          <w:rFonts w:ascii="Times New Roman" w:hAnsi="Times New Roman"/>
          <w:sz w:val="28"/>
          <w:szCs w:val="28"/>
        </w:rPr>
        <w:t xml:space="preserve">Số </w:t>
      </w:r>
      <w:r w:rsidRPr="00480AEC">
        <w:rPr>
          <w:rFonts w:ascii="Times New Roman" w:hAnsi="Times New Roman" w:hint="eastAsia"/>
          <w:sz w:val="28"/>
          <w:szCs w:val="28"/>
        </w:rPr>
        <w:t>đ</w:t>
      </w:r>
      <w:r w:rsidRPr="00480AEC">
        <w:rPr>
          <w:rFonts w:ascii="Times New Roman" w:hAnsi="Times New Roman"/>
          <w:sz w:val="28"/>
          <w:szCs w:val="28"/>
        </w:rPr>
        <w:t>iện thoạ</w:t>
      </w:r>
      <w:r w:rsidR="0094309C">
        <w:rPr>
          <w:rFonts w:ascii="Times New Roman" w:hAnsi="Times New Roman"/>
          <w:sz w:val="28"/>
          <w:szCs w:val="28"/>
        </w:rPr>
        <w:t xml:space="preserve">i: </w:t>
      </w:r>
      <w:r w:rsidR="0094309C">
        <w:rPr>
          <w:rFonts w:ascii="Times New Roman" w:hAnsi="Times New Roman"/>
          <w:sz w:val="28"/>
          <w:szCs w:val="28"/>
          <w:lang w:val="en-US"/>
        </w:rPr>
        <w:t>(0256)3898979</w:t>
      </w:r>
    </w:p>
    <w:p w14:paraId="428DE6A5" w14:textId="0FD12379" w:rsidR="00F5443D" w:rsidRPr="00480AE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480AEC">
        <w:rPr>
          <w:rFonts w:ascii="Times New Roman" w:hAnsi="Times New Roman"/>
          <w:sz w:val="28"/>
          <w:szCs w:val="28"/>
        </w:rPr>
        <w:t xml:space="preserve">Web: </w:t>
      </w:r>
      <w:r w:rsidR="0094309C">
        <w:rPr>
          <w:rFonts w:ascii="Times New Roman" w:hAnsi="Times New Roman"/>
          <w:sz w:val="28"/>
          <w:szCs w:val="28"/>
          <w:lang w:val="en-US"/>
        </w:rPr>
        <w:t>https://</w:t>
      </w:r>
      <w:r w:rsidRPr="00480AEC">
        <w:rPr>
          <w:rFonts w:ascii="Times New Roman" w:hAnsi="Times New Roman"/>
          <w:sz w:val="28"/>
          <w:szCs w:val="28"/>
        </w:rPr>
        <w:t>www.tma</w:t>
      </w:r>
      <w:r w:rsidR="0094309C">
        <w:rPr>
          <w:rFonts w:ascii="Times New Roman" w:hAnsi="Times New Roman"/>
          <w:sz w:val="28"/>
          <w:szCs w:val="28"/>
          <w:lang w:val="en-US"/>
        </w:rPr>
        <w:t>-binhdinh</w:t>
      </w:r>
      <w:r w:rsidR="0094309C">
        <w:rPr>
          <w:rFonts w:ascii="Times New Roman" w:hAnsi="Times New Roman"/>
          <w:sz w:val="28"/>
          <w:szCs w:val="28"/>
        </w:rPr>
        <w:t>.vn/</w:t>
      </w:r>
    </w:p>
    <w:p w14:paraId="4852AE57" w14:textId="6EE2B2DC" w:rsidR="0094309C" w:rsidRPr="0094309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u w:val="single"/>
        </w:rPr>
      </w:pPr>
      <w:r w:rsidRPr="00480AEC">
        <w:rPr>
          <w:rFonts w:ascii="Times New Roman" w:hAnsi="Times New Roman"/>
          <w:sz w:val="28"/>
          <w:szCs w:val="28"/>
        </w:rPr>
        <w:t>Email:</w:t>
      </w:r>
      <w:r w:rsidRPr="00E52D95">
        <w:rPr>
          <w:rFonts w:ascii="Times New Roman" w:hAnsi="Times New Roman"/>
          <w:color w:val="000000" w:themeColor="text1"/>
          <w:sz w:val="28"/>
          <w:szCs w:val="28"/>
        </w:rPr>
        <w:t xml:space="preserve"> </w:t>
      </w:r>
      <w:hyperlink r:id="rId9" w:history="1">
        <w:r w:rsidR="0094309C" w:rsidRPr="00E52D95">
          <w:rPr>
            <w:rStyle w:val="Hyperlink"/>
            <w:rFonts w:ascii="Times New Roman" w:hAnsi="Times New Roman"/>
            <w:color w:val="000000" w:themeColor="text1"/>
            <w:sz w:val="28"/>
            <w:szCs w:val="28"/>
            <w:u w:val="none"/>
          </w:rPr>
          <w:t>intern-binhdinh@tma.com.vn</w:t>
        </w:r>
      </w:hyperlink>
    </w:p>
    <w:p w14:paraId="6684F1B3" w14:textId="6F41CCDE" w:rsidR="0094309C" w:rsidRPr="00480AEC" w:rsidRDefault="00F5443D" w:rsidP="0094309C">
      <w:pPr>
        <w:widowControl w:val="0"/>
        <w:autoSpaceDE w:val="0"/>
        <w:autoSpaceDN w:val="0"/>
        <w:adjustRightInd w:val="0"/>
        <w:spacing w:before="120" w:after="120" w:line="360" w:lineRule="auto"/>
        <w:ind w:right="-20" w:hanging="102"/>
        <w:jc w:val="center"/>
        <w:rPr>
          <w:rFonts w:ascii="Times New Roman" w:hAnsi="Times New Roman"/>
          <w:b/>
          <w:bCs/>
          <w:sz w:val="28"/>
          <w:szCs w:val="28"/>
        </w:rPr>
      </w:pPr>
      <w:r w:rsidRPr="00480AEC">
        <w:rPr>
          <w:rFonts w:ascii="Times New Roman" w:hAnsi="Times New Roman"/>
          <w:b/>
          <w:bCs/>
          <w:sz w:val="28"/>
          <w:szCs w:val="28"/>
        </w:rPr>
        <w:t>Xác nhận và nhận xét</w:t>
      </w:r>
    </w:p>
    <w:p w14:paraId="76CE0A15" w14:textId="77E7961F" w:rsidR="00F5443D" w:rsidRPr="0094309C" w:rsidRDefault="00F5443D" w:rsidP="0094309C">
      <w:pPr>
        <w:widowControl w:val="0"/>
        <w:tabs>
          <w:tab w:val="left" w:leader="dot" w:pos="9356"/>
        </w:tabs>
        <w:autoSpaceDE w:val="0"/>
        <w:autoSpaceDN w:val="0"/>
        <w:adjustRightInd w:val="0"/>
        <w:spacing w:before="120" w:after="120" w:line="360" w:lineRule="auto"/>
        <w:ind w:right="-20"/>
        <w:rPr>
          <w:rFonts w:ascii="Times New Roman" w:hAnsi="Times New Roman"/>
          <w:sz w:val="28"/>
          <w:szCs w:val="28"/>
          <w:lang w:val="en-US"/>
        </w:rPr>
      </w:pPr>
      <w:r w:rsidRPr="00480AEC">
        <w:rPr>
          <w:rFonts w:ascii="Times New Roman" w:hAnsi="Times New Roman"/>
          <w:sz w:val="28"/>
          <w:szCs w:val="28"/>
        </w:rPr>
        <w:t xml:space="preserve">Anh (chị): </w:t>
      </w:r>
      <w:r w:rsidR="0094309C">
        <w:rPr>
          <w:rFonts w:ascii="Times New Roman" w:hAnsi="Times New Roman"/>
          <w:sz w:val="28"/>
          <w:szCs w:val="28"/>
          <w:lang w:val="en-US"/>
        </w:rPr>
        <w:t>Võ Phạm Tấn Đoan</w:t>
      </w:r>
    </w:p>
    <w:p w14:paraId="5965B985" w14:textId="14188001" w:rsidR="00F5443D" w:rsidRPr="0094309C" w:rsidRDefault="00F5443D" w:rsidP="0094309C">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lang w:val="en-US"/>
        </w:rPr>
      </w:pPr>
      <w:r w:rsidRPr="00480AEC">
        <w:rPr>
          <w:rFonts w:ascii="Times New Roman" w:hAnsi="Times New Roman"/>
          <w:sz w:val="28"/>
          <w:szCs w:val="28"/>
        </w:rPr>
        <w:t xml:space="preserve">Sinh ngày: </w:t>
      </w:r>
      <w:r w:rsidR="0094309C">
        <w:rPr>
          <w:rFonts w:ascii="Times New Roman" w:hAnsi="Times New Roman"/>
          <w:sz w:val="28"/>
          <w:szCs w:val="28"/>
        </w:rPr>
        <w:t>19/08/1999</w:t>
      </w:r>
      <w:r w:rsidRPr="00480AEC">
        <w:rPr>
          <w:rFonts w:ascii="Times New Roman" w:hAnsi="Times New Roman"/>
          <w:sz w:val="28"/>
          <w:szCs w:val="28"/>
        </w:rPr>
        <w:t xml:space="preserve">                                               Số CMND:  </w:t>
      </w:r>
      <w:r w:rsidR="0094309C">
        <w:rPr>
          <w:rFonts w:ascii="Times New Roman" w:hAnsi="Times New Roman"/>
          <w:sz w:val="28"/>
          <w:szCs w:val="28"/>
        </w:rPr>
        <w:t>22146667</w:t>
      </w:r>
      <w:r w:rsidR="0094309C">
        <w:rPr>
          <w:rFonts w:ascii="Times New Roman" w:hAnsi="Times New Roman"/>
          <w:sz w:val="28"/>
          <w:szCs w:val="28"/>
          <w:lang w:val="en-US"/>
        </w:rPr>
        <w:t>1</w:t>
      </w:r>
    </w:p>
    <w:p w14:paraId="2E8B00C1" w14:textId="4B548610" w:rsidR="00F5443D" w:rsidRPr="00480AEC" w:rsidRDefault="00F5443D" w:rsidP="0094309C">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rPr>
      </w:pPr>
      <w:r w:rsidRPr="00480AEC">
        <w:rPr>
          <w:rFonts w:ascii="Times New Roman" w:hAnsi="Times New Roman"/>
          <w:sz w:val="28"/>
          <w:szCs w:val="28"/>
        </w:rPr>
        <w:t>Là sinh viên lớp:</w:t>
      </w:r>
      <w:r w:rsidR="0094309C">
        <w:rPr>
          <w:rFonts w:ascii="Times New Roman" w:hAnsi="Times New Roman"/>
          <w:sz w:val="28"/>
          <w:szCs w:val="28"/>
          <w:lang w:val="en-US"/>
        </w:rPr>
        <w:t xml:space="preserve"> DC17CTT01</w:t>
      </w:r>
      <w:r w:rsidRPr="00480AEC">
        <w:rPr>
          <w:rFonts w:ascii="Times New Roman" w:hAnsi="Times New Roman"/>
          <w:sz w:val="28"/>
          <w:szCs w:val="28"/>
        </w:rPr>
        <w:t xml:space="preserve">      </w:t>
      </w:r>
      <w:r w:rsidR="0094309C">
        <w:rPr>
          <w:rFonts w:ascii="Times New Roman" w:hAnsi="Times New Roman"/>
          <w:sz w:val="28"/>
          <w:szCs w:val="28"/>
          <w:lang w:val="en-US"/>
        </w:rPr>
        <w:t xml:space="preserve">                            </w:t>
      </w:r>
      <w:r w:rsidRPr="00480AEC">
        <w:rPr>
          <w:rFonts w:ascii="Times New Roman" w:hAnsi="Times New Roman"/>
          <w:sz w:val="28"/>
          <w:szCs w:val="28"/>
        </w:rPr>
        <w:t xml:space="preserve">Mã SV: </w:t>
      </w:r>
      <w:r w:rsidR="0094309C">
        <w:rPr>
          <w:rFonts w:ascii="Times New Roman" w:hAnsi="Times New Roman"/>
          <w:sz w:val="28"/>
          <w:szCs w:val="28"/>
        </w:rPr>
        <w:t>17552480201009</w:t>
      </w:r>
    </w:p>
    <w:p w14:paraId="25A8B2FF" w14:textId="3A671A73" w:rsidR="00F5443D" w:rsidRPr="00480AEC" w:rsidRDefault="00F5443D" w:rsidP="0094309C">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480AEC">
        <w:rPr>
          <w:rFonts w:ascii="Times New Roman" w:hAnsi="Times New Roman"/>
          <w:sz w:val="28"/>
          <w:szCs w:val="28"/>
        </w:rPr>
        <w:t>Thực tập tạ</w:t>
      </w:r>
      <w:r w:rsidR="0094309C">
        <w:rPr>
          <w:rFonts w:ascii="Times New Roman" w:hAnsi="Times New Roman"/>
          <w:sz w:val="28"/>
          <w:szCs w:val="28"/>
        </w:rPr>
        <w:t xml:space="preserve">i </w:t>
      </w:r>
      <w:r w:rsidRPr="00480AEC">
        <w:rPr>
          <w:rFonts w:ascii="Times New Roman" w:hAnsi="Times New Roman"/>
          <w:sz w:val="28"/>
          <w:szCs w:val="28"/>
        </w:rPr>
        <w:t>công ty từ ngày 18/01/2021 đến ngày 29/04/2021</w:t>
      </w:r>
    </w:p>
    <w:p w14:paraId="53E7B408" w14:textId="77777777" w:rsidR="00F5443D" w:rsidRPr="00480AEC" w:rsidRDefault="00F5443D" w:rsidP="0094309C">
      <w:pPr>
        <w:widowControl w:val="0"/>
        <w:autoSpaceDE w:val="0"/>
        <w:autoSpaceDN w:val="0"/>
        <w:adjustRightInd w:val="0"/>
        <w:spacing w:before="120" w:after="120" w:line="360" w:lineRule="auto"/>
        <w:ind w:right="83"/>
        <w:jc w:val="both"/>
        <w:rPr>
          <w:rFonts w:ascii="Times New Roman" w:hAnsi="Times New Roman"/>
          <w:sz w:val="28"/>
          <w:szCs w:val="28"/>
        </w:rPr>
      </w:pPr>
      <w:r w:rsidRPr="00480AEC">
        <w:rPr>
          <w:rFonts w:ascii="Times New Roman" w:hAnsi="Times New Roman"/>
          <w:sz w:val="28"/>
          <w:szCs w:val="28"/>
        </w:rPr>
        <w:t>Trong thời gian thực tập tại công ty có nhận xét và đánh giá như sau:</w:t>
      </w:r>
    </w:p>
    <w:p w14:paraId="524E3E9F" w14:textId="7EE7A94E" w:rsidR="00F5443D" w:rsidRPr="00480AEC" w:rsidRDefault="00F5443D" w:rsidP="0094309C">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480AEC">
        <w:rPr>
          <w:rFonts w:ascii="Times New Roman" w:hAnsi="Times New Roman"/>
          <w:sz w:val="28"/>
          <w:szCs w:val="28"/>
        </w:rPr>
        <w:t>- Về chấp hành các quy định của công ty (đơn vị, doanh nghiệp):</w:t>
      </w:r>
      <w:r w:rsidR="0094309C">
        <w:rPr>
          <w:rFonts w:ascii="Times New Roman" w:hAnsi="Times New Roman"/>
          <w:sz w:val="28"/>
          <w:szCs w:val="28"/>
          <w:lang w:val="en-US"/>
        </w:rPr>
        <w:t xml:space="preserve"> Nghiêm túc thực hiện đúng nội quy, quy định tại Công ty.</w:t>
      </w:r>
      <w:r w:rsidRPr="00480AEC">
        <w:rPr>
          <w:rFonts w:ascii="Times New Roman" w:hAnsi="Times New Roman"/>
          <w:sz w:val="28"/>
          <w:szCs w:val="28"/>
        </w:rPr>
        <w:tab/>
      </w:r>
    </w:p>
    <w:p w14:paraId="34F8E184" w14:textId="5FC7CF7F" w:rsidR="00F5443D" w:rsidRPr="00480AEC" w:rsidRDefault="00F5443D" w:rsidP="0094309C">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480AEC">
        <w:rPr>
          <w:rFonts w:ascii="Times New Roman" w:hAnsi="Times New Roman"/>
          <w:sz w:val="28"/>
          <w:szCs w:val="28"/>
        </w:rPr>
        <w:t>- Tinh thần, thái độ làm việc trong khi thực tập:</w:t>
      </w:r>
      <w:r w:rsidR="0094309C">
        <w:rPr>
          <w:rFonts w:ascii="Times New Roman" w:hAnsi="Times New Roman"/>
          <w:sz w:val="28"/>
          <w:szCs w:val="28"/>
          <w:lang w:val="en-US"/>
        </w:rPr>
        <w:t xml:space="preserve"> Tinh thần, thái độ lầm việc nghiêm túc, hoàn thành đúng yêu cầu đặt ra.</w:t>
      </w:r>
      <w:r w:rsidRPr="00480AEC">
        <w:rPr>
          <w:rFonts w:ascii="Times New Roman" w:hAnsi="Times New Roman"/>
          <w:sz w:val="28"/>
          <w:szCs w:val="28"/>
        </w:rPr>
        <w:tab/>
      </w:r>
    </w:p>
    <w:p w14:paraId="395C6845" w14:textId="7F11B39F" w:rsidR="0094309C" w:rsidRPr="00480AEC" w:rsidRDefault="00F5443D" w:rsidP="0094309C">
      <w:pPr>
        <w:widowControl w:val="0"/>
        <w:autoSpaceDE w:val="0"/>
        <w:autoSpaceDN w:val="0"/>
        <w:adjustRightInd w:val="0"/>
        <w:spacing w:before="120" w:after="120" w:line="360" w:lineRule="auto"/>
        <w:ind w:left="2160" w:right="-20" w:firstLine="250"/>
        <w:rPr>
          <w:rFonts w:ascii="Times New Roman" w:hAnsi="Times New Roman"/>
          <w:i/>
          <w:iCs/>
          <w:sz w:val="28"/>
          <w:szCs w:val="28"/>
        </w:rPr>
      </w:pPr>
      <w:r w:rsidRPr="00480AEC">
        <w:rPr>
          <w:rFonts w:ascii="Times New Roman" w:hAnsi="Times New Roman"/>
          <w:sz w:val="28"/>
          <w:szCs w:val="28"/>
        </w:rPr>
        <w:t xml:space="preserve">                                </w:t>
      </w:r>
      <w:r w:rsidRPr="00480AEC">
        <w:rPr>
          <w:rFonts w:ascii="Times New Roman" w:hAnsi="Times New Roman"/>
          <w:i/>
          <w:iCs/>
          <w:sz w:val="28"/>
          <w:szCs w:val="28"/>
        </w:rPr>
        <w:t>Bình Đị</w:t>
      </w:r>
      <w:r w:rsidR="0094309C">
        <w:rPr>
          <w:rFonts w:ascii="Times New Roman" w:hAnsi="Times New Roman"/>
          <w:i/>
          <w:iCs/>
          <w:sz w:val="28"/>
          <w:szCs w:val="28"/>
        </w:rPr>
        <w:t xml:space="preserve">nh, ngày 29 tháng 04 </w:t>
      </w:r>
      <w:r w:rsidRPr="00480AEC">
        <w:rPr>
          <w:rFonts w:ascii="Times New Roman" w:hAnsi="Times New Roman"/>
          <w:i/>
          <w:iCs/>
          <w:sz w:val="28"/>
          <w:szCs w:val="28"/>
        </w:rPr>
        <w:t>năm 2021</w:t>
      </w:r>
    </w:p>
    <w:p w14:paraId="01ED295F" w14:textId="6C641CB5" w:rsidR="00F5443D" w:rsidRDefault="00F5443D" w:rsidP="0094309C">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480AEC">
        <w:rPr>
          <w:rFonts w:ascii="Times New Roman" w:hAnsi="Times New Roman"/>
          <w:b/>
          <w:sz w:val="28"/>
          <w:szCs w:val="28"/>
        </w:rPr>
        <w:t>Xác nhận của cơ sở thực tập</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395"/>
      </w:tblGrid>
      <w:tr w:rsidR="0094309C" w14:paraId="452FD38F" w14:textId="77777777" w:rsidTr="0094309C">
        <w:tc>
          <w:tcPr>
            <w:tcW w:w="4536" w:type="dxa"/>
          </w:tcPr>
          <w:p w14:paraId="17A18512" w14:textId="25DFCEBE" w:rsidR="0094309C" w:rsidRDefault="0094309C" w:rsidP="0094309C">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Pr>
                <w:rFonts w:ascii="Times New Roman" w:hAnsi="Times New Roman"/>
                <w:b/>
                <w:sz w:val="28"/>
                <w:szCs w:val="28"/>
                <w:lang w:val="en-US"/>
              </w:rPr>
              <w:t>TP. Hành chính và Đào tạo</w:t>
            </w:r>
          </w:p>
        </w:tc>
        <w:tc>
          <w:tcPr>
            <w:tcW w:w="4395" w:type="dxa"/>
          </w:tcPr>
          <w:p w14:paraId="2A7AD450" w14:textId="24B7A8D5" w:rsidR="0094309C" w:rsidRDefault="0094309C" w:rsidP="0094309C">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Pr>
                <w:rFonts w:ascii="Times New Roman" w:hAnsi="Times New Roman"/>
                <w:b/>
                <w:sz w:val="28"/>
                <w:szCs w:val="28"/>
                <w:lang w:val="en-US"/>
              </w:rPr>
              <w:t>Người hướng dẫn</w:t>
            </w:r>
          </w:p>
        </w:tc>
      </w:tr>
    </w:tbl>
    <w:p w14:paraId="2488443E" w14:textId="39EDA8C0" w:rsidR="00F5443D" w:rsidRDefault="00F5443D" w:rsidP="0094309C">
      <w:pPr>
        <w:tabs>
          <w:tab w:val="center" w:pos="1985"/>
          <w:tab w:val="center" w:pos="6612"/>
        </w:tabs>
        <w:spacing w:line="360" w:lineRule="auto"/>
        <w:rPr>
          <w:rFonts w:ascii="Times New Roman" w:hAnsi="Times New Roman"/>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94309C" w:rsidRPr="00685299" w14:paraId="7EB8421C" w14:textId="77777777" w:rsidTr="00685299">
        <w:tc>
          <w:tcPr>
            <w:tcW w:w="3114" w:type="dxa"/>
          </w:tcPr>
          <w:p w14:paraId="16F58255" w14:textId="6E643DC8" w:rsidR="0094309C" w:rsidRPr="00685299" w:rsidRDefault="0094309C" w:rsidP="0094309C">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Lâm Thị Thanh Thảo</w:t>
            </w:r>
          </w:p>
        </w:tc>
        <w:tc>
          <w:tcPr>
            <w:tcW w:w="5948" w:type="dxa"/>
          </w:tcPr>
          <w:p w14:paraId="6395A3C2" w14:textId="06381E3A" w:rsidR="0094309C" w:rsidRPr="00685299" w:rsidRDefault="0094309C" w:rsidP="0094309C">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 xml:space="preserve">                     </w:t>
            </w:r>
            <w:r w:rsidR="00685299">
              <w:rPr>
                <w:rFonts w:ascii="Times New Roman" w:hAnsi="Times New Roman"/>
                <w:b/>
                <w:sz w:val="28"/>
                <w:szCs w:val="26"/>
                <w:lang w:val="en-US"/>
              </w:rPr>
              <w:t xml:space="preserve">                            </w:t>
            </w:r>
            <w:r w:rsidRPr="00685299">
              <w:rPr>
                <w:rFonts w:ascii="Times New Roman" w:hAnsi="Times New Roman"/>
                <w:b/>
                <w:sz w:val="28"/>
                <w:szCs w:val="26"/>
                <w:lang w:val="en-US"/>
              </w:rPr>
              <w:t>Phạm Đình Hồng</w:t>
            </w:r>
          </w:p>
        </w:tc>
      </w:tr>
    </w:tbl>
    <w:p w14:paraId="25911247" w14:textId="77777777" w:rsidR="00685299" w:rsidRPr="0032481D" w:rsidRDefault="00685299" w:rsidP="00685299">
      <w:pPr>
        <w:widowControl w:val="0"/>
        <w:autoSpaceDE w:val="0"/>
        <w:autoSpaceDN w:val="0"/>
        <w:adjustRightInd w:val="0"/>
        <w:spacing w:before="120" w:after="120" w:line="360" w:lineRule="auto"/>
        <w:ind w:right="4"/>
        <w:jc w:val="center"/>
        <w:rPr>
          <w:rFonts w:ascii="Times New Roman" w:hAnsi="Times New Roman"/>
          <w:sz w:val="28"/>
          <w:szCs w:val="28"/>
        </w:rPr>
      </w:pPr>
      <w:r w:rsidRPr="0032481D">
        <w:rPr>
          <w:rFonts w:ascii="Times New Roman" w:hAnsi="Times New Roman"/>
          <w:b/>
          <w:bCs/>
          <w:sz w:val="28"/>
          <w:szCs w:val="28"/>
        </w:rPr>
        <w:lastRenderedPageBreak/>
        <w:t>CỘNG HOÀ XÃ HỘI CHỦ NGHĨA VIỆT NAM</w:t>
      </w:r>
    </w:p>
    <w:p w14:paraId="4976E76A" w14:textId="77777777" w:rsidR="00685299" w:rsidRPr="0032481D" w:rsidRDefault="00685299" w:rsidP="00685299">
      <w:pPr>
        <w:widowControl w:val="0"/>
        <w:autoSpaceDE w:val="0"/>
        <w:autoSpaceDN w:val="0"/>
        <w:adjustRightInd w:val="0"/>
        <w:spacing w:before="120" w:after="120" w:line="360" w:lineRule="auto"/>
        <w:ind w:right="4"/>
        <w:jc w:val="center"/>
        <w:rPr>
          <w:rFonts w:ascii="Times New Roman" w:hAnsi="Times New Roman"/>
          <w:b/>
          <w:sz w:val="28"/>
          <w:szCs w:val="28"/>
        </w:rPr>
      </w:pPr>
      <w:r w:rsidRPr="0032481D">
        <w:rPr>
          <w:rFonts w:ascii="Times New Roman" w:hAnsi="Times New Roman"/>
          <w:noProof/>
          <w:sz w:val="28"/>
          <w:szCs w:val="28"/>
          <w:lang w:val="en-US"/>
        </w:rPr>
        <mc:AlternateContent>
          <mc:Choice Requires="wps">
            <w:drawing>
              <wp:anchor distT="0" distB="0" distL="114300" distR="114300" simplePos="0" relativeHeight="251705344" behindDoc="0" locked="0" layoutInCell="1" allowOverlap="1" wp14:anchorId="7682377C" wp14:editId="7C977619">
                <wp:simplePos x="0" y="0"/>
                <wp:positionH relativeFrom="column">
                  <wp:posOffset>2098675</wp:posOffset>
                </wp:positionH>
                <wp:positionV relativeFrom="paragraph">
                  <wp:posOffset>227330</wp:posOffset>
                </wp:positionV>
                <wp:extent cx="1485900" cy="0"/>
                <wp:effectExtent l="12700" t="6985" r="6350" b="12065"/>
                <wp:wrapNone/>
                <wp:docPr id="7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FF1845" id="_x0000_t32" coordsize="21600,21600" o:spt="32" o:oned="t" path="m,l21600,21600e" filled="f">
                <v:path arrowok="t" fillok="f" o:connecttype="none"/>
                <o:lock v:ext="edit" shapetype="t"/>
              </v:shapetype>
              <v:shape id="AutoShape 9" o:spid="_x0000_s1026" type="#_x0000_t32" style="position:absolute;margin-left:165.25pt;margin-top:17.9pt;width:117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8uSHwIAADw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"/>
            </w:pict>
          </mc:Fallback>
        </mc:AlternateContent>
      </w:r>
      <w:r w:rsidRPr="0032481D">
        <w:rPr>
          <w:rFonts w:ascii="Times New Roman" w:hAnsi="Times New Roman"/>
          <w:b/>
          <w:sz w:val="28"/>
          <w:szCs w:val="28"/>
        </w:rPr>
        <w:t>Độc lập – Tự do – Hạnh phúc</w:t>
      </w:r>
    </w:p>
    <w:p w14:paraId="71989B21" w14:textId="77777777" w:rsidR="00685299" w:rsidRPr="0032481D" w:rsidRDefault="00685299" w:rsidP="00685299">
      <w:pPr>
        <w:widowControl w:val="0"/>
        <w:autoSpaceDE w:val="0"/>
        <w:autoSpaceDN w:val="0"/>
        <w:adjustRightInd w:val="0"/>
        <w:spacing w:before="120" w:after="120" w:line="360" w:lineRule="auto"/>
        <w:ind w:left="1664" w:right="-293"/>
        <w:rPr>
          <w:rFonts w:ascii="Times New Roman" w:hAnsi="Times New Roman"/>
          <w:b/>
          <w:bCs/>
          <w:sz w:val="28"/>
          <w:szCs w:val="28"/>
        </w:rPr>
      </w:pPr>
    </w:p>
    <w:p w14:paraId="06844816" w14:textId="77777777" w:rsidR="00685299" w:rsidRPr="0032481D" w:rsidRDefault="00685299" w:rsidP="00685299">
      <w:pPr>
        <w:widowControl w:val="0"/>
        <w:autoSpaceDE w:val="0"/>
        <w:autoSpaceDN w:val="0"/>
        <w:adjustRightInd w:val="0"/>
        <w:spacing w:before="120" w:after="120" w:line="360" w:lineRule="auto"/>
        <w:ind w:right="-293"/>
        <w:jc w:val="center"/>
        <w:rPr>
          <w:rFonts w:ascii="Times New Roman" w:hAnsi="Times New Roman"/>
          <w:sz w:val="28"/>
          <w:szCs w:val="28"/>
        </w:rPr>
      </w:pPr>
      <w:r w:rsidRPr="0032481D">
        <w:rPr>
          <w:rFonts w:ascii="Times New Roman" w:hAnsi="Times New Roman"/>
          <w:b/>
          <w:bCs/>
          <w:sz w:val="28"/>
          <w:szCs w:val="28"/>
        </w:rPr>
        <w:t>PHIẾU XÁC NHẬN CỦA CƠ SỞ THỰC TẬP</w:t>
      </w:r>
    </w:p>
    <w:p w14:paraId="1BCE3AA7" w14:textId="77777777" w:rsidR="00685299" w:rsidRPr="0032481D" w:rsidRDefault="00685299" w:rsidP="00685299">
      <w:pPr>
        <w:widowControl w:val="0"/>
        <w:tabs>
          <w:tab w:val="left" w:leader="dot" w:pos="9356"/>
        </w:tabs>
        <w:autoSpaceDE w:val="0"/>
        <w:autoSpaceDN w:val="0"/>
        <w:adjustRightInd w:val="0"/>
        <w:spacing w:before="120" w:after="120" w:line="360" w:lineRule="auto"/>
        <w:ind w:left="102" w:right="-20" w:hanging="102"/>
        <w:rPr>
          <w:rFonts w:ascii="Times New Roman" w:hAnsi="Times New Roman"/>
          <w:sz w:val="28"/>
          <w:szCs w:val="28"/>
        </w:rPr>
      </w:pPr>
      <w:r w:rsidRPr="0032481D">
        <w:rPr>
          <w:rFonts w:ascii="Times New Roman" w:hAnsi="Times New Roman"/>
          <w:sz w:val="28"/>
          <w:szCs w:val="28"/>
        </w:rPr>
        <w:t>C</w:t>
      </w:r>
      <w:r w:rsidRPr="0032481D">
        <w:rPr>
          <w:rFonts w:ascii="Times New Roman" w:hAnsi="Times New Roman"/>
          <w:sz w:val="28"/>
          <w:szCs w:val="28"/>
          <w:lang w:val="en-US"/>
        </w:rPr>
        <w:t>ÔNG TY</w:t>
      </w:r>
      <w:r w:rsidRPr="0032481D">
        <w:rPr>
          <w:rFonts w:ascii="Times New Roman" w:hAnsi="Times New Roman"/>
          <w:sz w:val="28"/>
          <w:szCs w:val="28"/>
        </w:rPr>
        <w:t xml:space="preserve"> TMA SOLUTIONS BÌNH </w:t>
      </w:r>
      <w:r w:rsidRPr="0032481D">
        <w:rPr>
          <w:rFonts w:ascii="Times New Roman" w:hAnsi="Times New Roman" w:hint="eastAsia"/>
          <w:sz w:val="28"/>
          <w:szCs w:val="28"/>
        </w:rPr>
        <w:t>Đ</w:t>
      </w:r>
      <w:r w:rsidRPr="0032481D">
        <w:rPr>
          <w:rFonts w:ascii="Times New Roman" w:hAnsi="Times New Roman"/>
          <w:sz w:val="28"/>
          <w:szCs w:val="28"/>
        </w:rPr>
        <w:t xml:space="preserve">ỊNH </w:t>
      </w:r>
      <w:r w:rsidRPr="0032481D">
        <w:rPr>
          <w:rFonts w:ascii="Times New Roman" w:hAnsi="Times New Roman"/>
          <w:sz w:val="28"/>
          <w:szCs w:val="28"/>
          <w:lang w:val="en-US"/>
        </w:rPr>
        <w:t>c</w:t>
      </w:r>
      <w:r w:rsidRPr="0032481D">
        <w:rPr>
          <w:rFonts w:ascii="Times New Roman" w:hAnsi="Times New Roman"/>
          <w:sz w:val="28"/>
          <w:szCs w:val="28"/>
        </w:rPr>
        <w:t>ó trụ sở tại</w:t>
      </w:r>
    </w:p>
    <w:p w14:paraId="51ACD728" w14:textId="77777777" w:rsidR="00685299" w:rsidRPr="0032481D" w:rsidRDefault="00685299" w:rsidP="00685299">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sidRPr="0032481D">
        <w:rPr>
          <w:rFonts w:ascii="Times New Roman" w:hAnsi="Times New Roman"/>
          <w:sz w:val="28"/>
          <w:szCs w:val="28"/>
          <w:lang w:val="en-US"/>
        </w:rPr>
        <w:t xml:space="preserve">Số 12, </w:t>
      </w:r>
      <w:r w:rsidRPr="0032481D">
        <w:rPr>
          <w:rFonts w:ascii="Times New Roman" w:hAnsi="Times New Roman" w:hint="eastAsia"/>
          <w:sz w:val="28"/>
          <w:szCs w:val="28"/>
        </w:rPr>
        <w:t>Đ</w:t>
      </w:r>
      <w:r w:rsidRPr="0032481D">
        <w:rPr>
          <w:rFonts w:ascii="Times New Roman" w:hAnsi="Times New Roman"/>
          <w:sz w:val="28"/>
          <w:szCs w:val="28"/>
        </w:rPr>
        <w:t xml:space="preserve">ại lộ khoa học, </w:t>
      </w:r>
      <w:r w:rsidRPr="0032481D">
        <w:rPr>
          <w:rFonts w:ascii="Times New Roman" w:hAnsi="Times New Roman"/>
          <w:sz w:val="28"/>
          <w:szCs w:val="28"/>
          <w:lang w:val="en-US"/>
        </w:rPr>
        <w:t>phường ghềnh ráng</w:t>
      </w:r>
      <w:r w:rsidRPr="0032481D">
        <w:rPr>
          <w:rFonts w:ascii="Times New Roman" w:hAnsi="Times New Roman"/>
          <w:sz w:val="28"/>
          <w:szCs w:val="28"/>
        </w:rPr>
        <w:t>, thành phố Quy Nh</w:t>
      </w:r>
      <w:r w:rsidRPr="0032481D">
        <w:rPr>
          <w:rFonts w:ascii="Times New Roman" w:hAnsi="Times New Roman" w:hint="eastAsia"/>
          <w:sz w:val="28"/>
          <w:szCs w:val="28"/>
        </w:rPr>
        <w:t>ơ</w:t>
      </w:r>
      <w:r w:rsidRPr="0032481D">
        <w:rPr>
          <w:rFonts w:ascii="Times New Roman" w:hAnsi="Times New Roman"/>
          <w:sz w:val="28"/>
          <w:szCs w:val="28"/>
        </w:rPr>
        <w:t xml:space="preserve">n, tỉnh Bình </w:t>
      </w:r>
      <w:r w:rsidRPr="0032481D">
        <w:rPr>
          <w:rFonts w:ascii="Times New Roman" w:hAnsi="Times New Roman" w:hint="eastAsia"/>
          <w:sz w:val="28"/>
          <w:szCs w:val="28"/>
        </w:rPr>
        <w:t>Đ</w:t>
      </w:r>
      <w:r w:rsidRPr="0032481D">
        <w:rPr>
          <w:rFonts w:ascii="Times New Roman" w:hAnsi="Times New Roman"/>
          <w:sz w:val="28"/>
          <w:szCs w:val="28"/>
        </w:rPr>
        <w:t>ịnh</w:t>
      </w:r>
      <w:r w:rsidRPr="0032481D">
        <w:rPr>
          <w:rFonts w:ascii="Times New Roman" w:hAnsi="Times New Roman"/>
          <w:sz w:val="28"/>
          <w:szCs w:val="28"/>
          <w:lang w:val="en-US"/>
        </w:rPr>
        <w:t>.</w:t>
      </w:r>
    </w:p>
    <w:p w14:paraId="6EC7061A"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32481D">
        <w:rPr>
          <w:rFonts w:ascii="Times New Roman" w:hAnsi="Times New Roman"/>
          <w:sz w:val="28"/>
          <w:szCs w:val="28"/>
        </w:rPr>
        <w:t xml:space="preserve">Số </w:t>
      </w:r>
      <w:r w:rsidRPr="0032481D">
        <w:rPr>
          <w:rFonts w:ascii="Times New Roman" w:hAnsi="Times New Roman" w:hint="eastAsia"/>
          <w:sz w:val="28"/>
          <w:szCs w:val="28"/>
        </w:rPr>
        <w:t>đ</w:t>
      </w:r>
      <w:r w:rsidRPr="0032481D">
        <w:rPr>
          <w:rFonts w:ascii="Times New Roman" w:hAnsi="Times New Roman"/>
          <w:sz w:val="28"/>
          <w:szCs w:val="28"/>
        </w:rPr>
        <w:t xml:space="preserve">iện thoại: </w:t>
      </w:r>
      <w:r w:rsidRPr="0032481D">
        <w:rPr>
          <w:rFonts w:ascii="Times New Roman" w:hAnsi="Times New Roman"/>
          <w:sz w:val="28"/>
          <w:szCs w:val="28"/>
          <w:lang w:val="en-US"/>
        </w:rPr>
        <w:t>(0256)3898979</w:t>
      </w:r>
    </w:p>
    <w:p w14:paraId="6441F4DA"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32481D">
        <w:rPr>
          <w:rFonts w:ascii="Times New Roman" w:hAnsi="Times New Roman"/>
          <w:sz w:val="28"/>
          <w:szCs w:val="28"/>
        </w:rPr>
        <w:t xml:space="preserve">Web: </w:t>
      </w:r>
      <w:r w:rsidRPr="0032481D">
        <w:rPr>
          <w:rFonts w:ascii="Times New Roman" w:hAnsi="Times New Roman"/>
          <w:sz w:val="28"/>
          <w:szCs w:val="28"/>
          <w:lang w:val="en-US"/>
        </w:rPr>
        <w:t>https://</w:t>
      </w:r>
      <w:r w:rsidRPr="0032481D">
        <w:rPr>
          <w:rFonts w:ascii="Times New Roman" w:hAnsi="Times New Roman"/>
          <w:sz w:val="28"/>
          <w:szCs w:val="28"/>
        </w:rPr>
        <w:t>www.tma</w:t>
      </w:r>
      <w:r w:rsidRPr="0032481D">
        <w:rPr>
          <w:rFonts w:ascii="Times New Roman" w:hAnsi="Times New Roman"/>
          <w:sz w:val="28"/>
          <w:szCs w:val="28"/>
          <w:lang w:val="en-US"/>
        </w:rPr>
        <w:t>-binhdinh</w:t>
      </w:r>
      <w:r w:rsidRPr="0032481D">
        <w:rPr>
          <w:rFonts w:ascii="Times New Roman" w:hAnsi="Times New Roman"/>
          <w:sz w:val="28"/>
          <w:szCs w:val="28"/>
        </w:rPr>
        <w:t>.vn/</w:t>
      </w:r>
    </w:p>
    <w:p w14:paraId="515B2E21"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u w:val="single"/>
        </w:rPr>
      </w:pPr>
      <w:r w:rsidRPr="0032481D">
        <w:rPr>
          <w:rFonts w:ascii="Times New Roman" w:hAnsi="Times New Roman"/>
          <w:sz w:val="28"/>
          <w:szCs w:val="28"/>
        </w:rPr>
        <w:t xml:space="preserve">Email: </w:t>
      </w:r>
      <w:hyperlink r:id="rId10" w:history="1">
        <w:r w:rsidRPr="00E52D95">
          <w:rPr>
            <w:rStyle w:val="Hyperlink"/>
            <w:rFonts w:ascii="Times New Roman" w:hAnsi="Times New Roman"/>
            <w:color w:val="auto"/>
            <w:sz w:val="28"/>
            <w:szCs w:val="28"/>
            <w:u w:val="none"/>
          </w:rPr>
          <w:t>intern-binhdinh@tma.com.vn</w:t>
        </w:r>
      </w:hyperlink>
    </w:p>
    <w:p w14:paraId="32058726" w14:textId="77777777" w:rsidR="00685299" w:rsidRPr="0032481D" w:rsidRDefault="00685299" w:rsidP="00685299">
      <w:pPr>
        <w:widowControl w:val="0"/>
        <w:autoSpaceDE w:val="0"/>
        <w:autoSpaceDN w:val="0"/>
        <w:adjustRightInd w:val="0"/>
        <w:spacing w:before="120" w:after="120" w:line="360" w:lineRule="auto"/>
        <w:ind w:right="-20" w:hanging="102"/>
        <w:jc w:val="center"/>
        <w:rPr>
          <w:rFonts w:ascii="Times New Roman" w:hAnsi="Times New Roman"/>
          <w:b/>
          <w:bCs/>
          <w:sz w:val="28"/>
          <w:szCs w:val="28"/>
        </w:rPr>
      </w:pPr>
      <w:r w:rsidRPr="0032481D">
        <w:rPr>
          <w:rFonts w:ascii="Times New Roman" w:hAnsi="Times New Roman"/>
          <w:b/>
          <w:bCs/>
          <w:sz w:val="28"/>
          <w:szCs w:val="28"/>
        </w:rPr>
        <w:t>Xác nhận và nhận xét</w:t>
      </w:r>
    </w:p>
    <w:p w14:paraId="191E8A82" w14:textId="11ACFEBB" w:rsidR="00685299" w:rsidRPr="0032481D" w:rsidRDefault="00685299" w:rsidP="00685299">
      <w:pPr>
        <w:widowControl w:val="0"/>
        <w:tabs>
          <w:tab w:val="left" w:leader="dot" w:pos="9356"/>
        </w:tabs>
        <w:autoSpaceDE w:val="0"/>
        <w:autoSpaceDN w:val="0"/>
        <w:adjustRightInd w:val="0"/>
        <w:spacing w:before="120" w:after="120" w:line="360" w:lineRule="auto"/>
        <w:ind w:right="-20"/>
        <w:rPr>
          <w:rFonts w:ascii="Times New Roman" w:hAnsi="Times New Roman"/>
          <w:sz w:val="28"/>
          <w:szCs w:val="28"/>
          <w:lang w:val="en-US"/>
        </w:rPr>
      </w:pPr>
      <w:r w:rsidRPr="0032481D">
        <w:rPr>
          <w:rFonts w:ascii="Times New Roman" w:hAnsi="Times New Roman"/>
          <w:sz w:val="28"/>
          <w:szCs w:val="28"/>
        </w:rPr>
        <w:t xml:space="preserve">Anh (chị): </w:t>
      </w:r>
      <w:r w:rsidRPr="0032481D">
        <w:rPr>
          <w:rFonts w:ascii="Times New Roman" w:hAnsi="Times New Roman"/>
          <w:sz w:val="28"/>
          <w:szCs w:val="28"/>
          <w:lang w:val="en-US"/>
        </w:rPr>
        <w:t>Bùi Khắc Huy</w:t>
      </w:r>
    </w:p>
    <w:p w14:paraId="43B45E90" w14:textId="05ACB5C5" w:rsidR="00685299" w:rsidRPr="0032481D" w:rsidRDefault="0032481D" w:rsidP="00685299">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lang w:val="en-US"/>
        </w:rPr>
      </w:pPr>
      <w:r w:rsidRPr="0032481D">
        <w:rPr>
          <w:rFonts w:ascii="Times New Roman" w:hAnsi="Times New Roman"/>
          <w:sz w:val="28"/>
          <w:szCs w:val="28"/>
        </w:rPr>
        <w:t>Sinh ngày: 1</w:t>
      </w:r>
      <w:r w:rsidRPr="0032481D">
        <w:rPr>
          <w:rFonts w:ascii="Times New Roman" w:hAnsi="Times New Roman"/>
          <w:sz w:val="28"/>
          <w:szCs w:val="28"/>
          <w:lang w:val="en-US"/>
        </w:rPr>
        <w:t>8</w:t>
      </w:r>
      <w:r w:rsidRPr="0032481D">
        <w:rPr>
          <w:rFonts w:ascii="Times New Roman" w:hAnsi="Times New Roman"/>
          <w:sz w:val="28"/>
          <w:szCs w:val="28"/>
        </w:rPr>
        <w:t>/08/1998</w:t>
      </w:r>
      <w:r w:rsidR="00685299" w:rsidRPr="0032481D">
        <w:rPr>
          <w:rFonts w:ascii="Times New Roman" w:hAnsi="Times New Roman"/>
          <w:sz w:val="28"/>
          <w:szCs w:val="28"/>
        </w:rPr>
        <w:t xml:space="preserve">                                               Số</w:t>
      </w:r>
      <w:r w:rsidRPr="0032481D">
        <w:rPr>
          <w:rFonts w:ascii="Times New Roman" w:hAnsi="Times New Roman"/>
          <w:sz w:val="28"/>
          <w:szCs w:val="28"/>
        </w:rPr>
        <w:t xml:space="preserve"> CMND:  221460450</w:t>
      </w:r>
    </w:p>
    <w:p w14:paraId="799CA322" w14:textId="5E7CBF48" w:rsidR="00685299" w:rsidRPr="0032481D" w:rsidRDefault="00685299" w:rsidP="00685299">
      <w:pPr>
        <w:widowControl w:val="0"/>
        <w:tabs>
          <w:tab w:val="left" w:leader="dot" w:pos="9356"/>
        </w:tabs>
        <w:autoSpaceDE w:val="0"/>
        <w:autoSpaceDN w:val="0"/>
        <w:adjustRightInd w:val="0"/>
        <w:spacing w:before="120" w:after="120" w:line="360" w:lineRule="auto"/>
        <w:ind w:right="-68"/>
        <w:rPr>
          <w:rFonts w:ascii="Times New Roman" w:hAnsi="Times New Roman"/>
          <w:sz w:val="28"/>
          <w:szCs w:val="28"/>
        </w:rPr>
      </w:pPr>
      <w:r w:rsidRPr="0032481D">
        <w:rPr>
          <w:rFonts w:ascii="Times New Roman" w:hAnsi="Times New Roman"/>
          <w:sz w:val="28"/>
          <w:szCs w:val="28"/>
        </w:rPr>
        <w:t>Là sinh viên lớp:</w:t>
      </w:r>
      <w:r w:rsidRPr="0032481D">
        <w:rPr>
          <w:rFonts w:ascii="Times New Roman" w:hAnsi="Times New Roman"/>
          <w:sz w:val="28"/>
          <w:szCs w:val="28"/>
          <w:lang w:val="en-US"/>
        </w:rPr>
        <w:t xml:space="preserve"> DC17CTT01</w:t>
      </w:r>
      <w:r w:rsidRPr="0032481D">
        <w:rPr>
          <w:rFonts w:ascii="Times New Roman" w:hAnsi="Times New Roman"/>
          <w:sz w:val="28"/>
          <w:szCs w:val="28"/>
        </w:rPr>
        <w:t xml:space="preserve">      </w:t>
      </w:r>
      <w:r w:rsidRPr="0032481D">
        <w:rPr>
          <w:rFonts w:ascii="Times New Roman" w:hAnsi="Times New Roman"/>
          <w:sz w:val="28"/>
          <w:szCs w:val="28"/>
          <w:lang w:val="en-US"/>
        </w:rPr>
        <w:t xml:space="preserve">                            </w:t>
      </w:r>
      <w:r w:rsidR="0032481D" w:rsidRPr="0032481D">
        <w:rPr>
          <w:rFonts w:ascii="Times New Roman" w:hAnsi="Times New Roman"/>
          <w:sz w:val="28"/>
          <w:szCs w:val="28"/>
        </w:rPr>
        <w:t>Mã SV: 17552480201022</w:t>
      </w:r>
    </w:p>
    <w:p w14:paraId="092B53FA" w14:textId="77777777" w:rsidR="00685299" w:rsidRPr="0032481D" w:rsidRDefault="00685299" w:rsidP="00685299">
      <w:pPr>
        <w:widowControl w:val="0"/>
        <w:tabs>
          <w:tab w:val="left" w:leader="dot" w:pos="9356"/>
        </w:tabs>
        <w:autoSpaceDE w:val="0"/>
        <w:autoSpaceDN w:val="0"/>
        <w:adjustRightInd w:val="0"/>
        <w:spacing w:before="120" w:after="120" w:line="360" w:lineRule="auto"/>
        <w:ind w:right="4"/>
        <w:jc w:val="both"/>
        <w:rPr>
          <w:rFonts w:ascii="Times New Roman" w:hAnsi="Times New Roman"/>
          <w:sz w:val="28"/>
          <w:szCs w:val="28"/>
        </w:rPr>
      </w:pPr>
      <w:r w:rsidRPr="0032481D">
        <w:rPr>
          <w:rFonts w:ascii="Times New Roman" w:hAnsi="Times New Roman"/>
          <w:sz w:val="28"/>
          <w:szCs w:val="28"/>
        </w:rPr>
        <w:t>Thực tập tại công ty từ ngày 18/01/2021 đến ngày 29/04/2021</w:t>
      </w:r>
    </w:p>
    <w:p w14:paraId="5E4164C7" w14:textId="77777777" w:rsidR="00685299" w:rsidRPr="0032481D" w:rsidRDefault="00685299" w:rsidP="00685299">
      <w:pPr>
        <w:widowControl w:val="0"/>
        <w:autoSpaceDE w:val="0"/>
        <w:autoSpaceDN w:val="0"/>
        <w:adjustRightInd w:val="0"/>
        <w:spacing w:before="120" w:after="120" w:line="360" w:lineRule="auto"/>
        <w:ind w:right="83"/>
        <w:jc w:val="both"/>
        <w:rPr>
          <w:rFonts w:ascii="Times New Roman" w:hAnsi="Times New Roman"/>
          <w:sz w:val="28"/>
          <w:szCs w:val="28"/>
        </w:rPr>
      </w:pPr>
      <w:r w:rsidRPr="0032481D">
        <w:rPr>
          <w:rFonts w:ascii="Times New Roman" w:hAnsi="Times New Roman"/>
          <w:sz w:val="28"/>
          <w:szCs w:val="28"/>
        </w:rPr>
        <w:t>Trong thời gian thực tập tại công ty có nhận xét và đánh giá như sau:</w:t>
      </w:r>
    </w:p>
    <w:p w14:paraId="0DC400A9" w14:textId="77777777" w:rsidR="00685299" w:rsidRPr="0032481D" w:rsidRDefault="00685299" w:rsidP="00685299">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32481D">
        <w:rPr>
          <w:rFonts w:ascii="Times New Roman" w:hAnsi="Times New Roman"/>
          <w:sz w:val="28"/>
          <w:szCs w:val="28"/>
        </w:rPr>
        <w:t>- Về chấp hành các quy định của công ty (đơn vị, doanh nghiệp):</w:t>
      </w:r>
      <w:r w:rsidRPr="0032481D">
        <w:rPr>
          <w:rFonts w:ascii="Times New Roman" w:hAnsi="Times New Roman"/>
          <w:sz w:val="28"/>
          <w:szCs w:val="28"/>
          <w:lang w:val="en-US"/>
        </w:rPr>
        <w:t xml:space="preserve"> Nghiêm túc thực hiện đúng nội quy, quy định tại Công ty.</w:t>
      </w:r>
      <w:r w:rsidRPr="0032481D">
        <w:rPr>
          <w:rFonts w:ascii="Times New Roman" w:hAnsi="Times New Roman"/>
          <w:sz w:val="28"/>
          <w:szCs w:val="28"/>
        </w:rPr>
        <w:tab/>
      </w:r>
    </w:p>
    <w:p w14:paraId="335A091F" w14:textId="77777777" w:rsidR="00685299" w:rsidRPr="0032481D" w:rsidRDefault="00685299" w:rsidP="00685299">
      <w:pPr>
        <w:widowControl w:val="0"/>
        <w:autoSpaceDE w:val="0"/>
        <w:autoSpaceDN w:val="0"/>
        <w:adjustRightInd w:val="0"/>
        <w:spacing w:before="120" w:after="120" w:line="360" w:lineRule="auto"/>
        <w:ind w:right="83" w:firstLine="360"/>
        <w:jc w:val="both"/>
        <w:rPr>
          <w:rFonts w:ascii="Times New Roman" w:hAnsi="Times New Roman"/>
          <w:sz w:val="28"/>
          <w:szCs w:val="28"/>
        </w:rPr>
      </w:pPr>
      <w:r w:rsidRPr="0032481D">
        <w:rPr>
          <w:rFonts w:ascii="Times New Roman" w:hAnsi="Times New Roman"/>
          <w:sz w:val="28"/>
          <w:szCs w:val="28"/>
        </w:rPr>
        <w:t>- Tinh thần, thái độ làm việc trong khi thực tập:</w:t>
      </w:r>
      <w:r w:rsidRPr="0032481D">
        <w:rPr>
          <w:rFonts w:ascii="Times New Roman" w:hAnsi="Times New Roman"/>
          <w:sz w:val="28"/>
          <w:szCs w:val="28"/>
          <w:lang w:val="en-US"/>
        </w:rPr>
        <w:t xml:space="preserve"> Tinh thần, thái độ lầm việc nghiêm túc, hoàn thành đúng yêu cầu đặt ra.</w:t>
      </w:r>
      <w:r w:rsidRPr="0032481D">
        <w:rPr>
          <w:rFonts w:ascii="Times New Roman" w:hAnsi="Times New Roman"/>
          <w:sz w:val="28"/>
          <w:szCs w:val="28"/>
        </w:rPr>
        <w:tab/>
      </w:r>
    </w:p>
    <w:p w14:paraId="201CA6CE" w14:textId="77777777" w:rsidR="00685299" w:rsidRPr="0032481D" w:rsidRDefault="00685299" w:rsidP="00685299">
      <w:pPr>
        <w:widowControl w:val="0"/>
        <w:autoSpaceDE w:val="0"/>
        <w:autoSpaceDN w:val="0"/>
        <w:adjustRightInd w:val="0"/>
        <w:spacing w:before="120" w:after="120" w:line="360" w:lineRule="auto"/>
        <w:ind w:left="2160" w:right="-20" w:firstLine="250"/>
        <w:rPr>
          <w:rFonts w:ascii="Times New Roman" w:hAnsi="Times New Roman"/>
          <w:i/>
          <w:iCs/>
          <w:sz w:val="28"/>
          <w:szCs w:val="28"/>
        </w:rPr>
      </w:pPr>
      <w:r w:rsidRPr="0032481D">
        <w:rPr>
          <w:rFonts w:ascii="Times New Roman" w:hAnsi="Times New Roman"/>
          <w:sz w:val="28"/>
          <w:szCs w:val="28"/>
        </w:rPr>
        <w:t xml:space="preserve">                                </w:t>
      </w:r>
      <w:r w:rsidRPr="0032481D">
        <w:rPr>
          <w:rFonts w:ascii="Times New Roman" w:hAnsi="Times New Roman"/>
          <w:i/>
          <w:iCs/>
          <w:sz w:val="28"/>
          <w:szCs w:val="28"/>
        </w:rPr>
        <w:t>Bình Định, ngày 29 tháng 04 năm 2021</w:t>
      </w:r>
    </w:p>
    <w:p w14:paraId="0637FDB0" w14:textId="77777777" w:rsidR="00685299" w:rsidRPr="0032481D" w:rsidRDefault="00685299" w:rsidP="00685299">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32481D">
        <w:rPr>
          <w:rFonts w:ascii="Times New Roman" w:hAnsi="Times New Roman"/>
          <w:b/>
          <w:sz w:val="28"/>
          <w:szCs w:val="28"/>
        </w:rPr>
        <w:t>Xác nhận của cơ sở thực tập</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5"/>
      </w:tblGrid>
      <w:tr w:rsidR="0032481D" w:rsidRPr="0032481D" w14:paraId="4B4DECA6" w14:textId="77777777" w:rsidTr="00685299">
        <w:tc>
          <w:tcPr>
            <w:tcW w:w="4962" w:type="dxa"/>
          </w:tcPr>
          <w:p w14:paraId="2D0BFC0A" w14:textId="28763681" w:rsidR="00685299" w:rsidRPr="0032481D" w:rsidRDefault="00685299" w:rsidP="00685299">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sidRPr="0032481D">
              <w:rPr>
                <w:rFonts w:ascii="Times New Roman" w:hAnsi="Times New Roman"/>
                <w:b/>
                <w:sz w:val="28"/>
                <w:szCs w:val="28"/>
                <w:lang w:val="en-US"/>
              </w:rPr>
              <w:t xml:space="preserve">     TP. Hành chính và Đào tạo</w:t>
            </w:r>
          </w:p>
        </w:tc>
        <w:tc>
          <w:tcPr>
            <w:tcW w:w="4395" w:type="dxa"/>
          </w:tcPr>
          <w:p w14:paraId="3FD0E0D4" w14:textId="77777777" w:rsidR="00685299" w:rsidRPr="0032481D" w:rsidRDefault="00685299" w:rsidP="00685299">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sidRPr="0032481D">
              <w:rPr>
                <w:rFonts w:ascii="Times New Roman" w:hAnsi="Times New Roman"/>
                <w:b/>
                <w:sz w:val="28"/>
                <w:szCs w:val="28"/>
                <w:lang w:val="en-US"/>
              </w:rPr>
              <w:t>Người hướng dẫn</w:t>
            </w:r>
          </w:p>
        </w:tc>
      </w:tr>
    </w:tbl>
    <w:p w14:paraId="077C68A9" w14:textId="77777777" w:rsidR="00685299" w:rsidRPr="00104D1C" w:rsidRDefault="00685299" w:rsidP="00685299">
      <w:pPr>
        <w:tabs>
          <w:tab w:val="center" w:pos="1985"/>
          <w:tab w:val="center" w:pos="6612"/>
        </w:tabs>
        <w:spacing w:line="360" w:lineRule="auto"/>
        <w:rPr>
          <w:rFonts w:ascii="Times New Roman" w:hAnsi="Times New Roman"/>
          <w:i/>
          <w:color w:val="0070C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685299" w:rsidRPr="00104D1C" w14:paraId="02BF0DD4" w14:textId="77777777" w:rsidTr="00685299">
        <w:tc>
          <w:tcPr>
            <w:tcW w:w="3114" w:type="dxa"/>
          </w:tcPr>
          <w:p w14:paraId="4AC7D264" w14:textId="77777777" w:rsidR="00685299" w:rsidRPr="0032481D" w:rsidRDefault="00685299" w:rsidP="00685299">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Lâm Thị Thanh Thảo</w:t>
            </w:r>
          </w:p>
        </w:tc>
        <w:tc>
          <w:tcPr>
            <w:tcW w:w="5948" w:type="dxa"/>
          </w:tcPr>
          <w:p w14:paraId="6EDF2C9A" w14:textId="77777777" w:rsidR="00685299" w:rsidRPr="0032481D" w:rsidRDefault="00685299" w:rsidP="00685299">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 xml:space="preserve">                                                 Phạm Đình Hồng</w:t>
            </w:r>
          </w:p>
        </w:tc>
      </w:tr>
    </w:tbl>
    <w:tbl>
      <w:tblPr>
        <w:tblW w:w="10405" w:type="dxa"/>
        <w:tblInd w:w="-289" w:type="dxa"/>
        <w:tblLook w:val="04A0" w:firstRow="1" w:lastRow="0" w:firstColumn="1" w:lastColumn="0" w:noHBand="0" w:noVBand="1"/>
      </w:tblPr>
      <w:tblGrid>
        <w:gridCol w:w="4253"/>
        <w:gridCol w:w="6152"/>
      </w:tblGrid>
      <w:tr w:rsidR="00F5443D" w:rsidRPr="00685299" w14:paraId="230D1E89" w14:textId="77777777" w:rsidTr="00685299">
        <w:tc>
          <w:tcPr>
            <w:tcW w:w="4253" w:type="dxa"/>
          </w:tcPr>
          <w:p w14:paraId="11ED492E" w14:textId="1C51724C" w:rsidR="00F5443D" w:rsidRPr="008F7993" w:rsidRDefault="008F7993" w:rsidP="008F7993">
            <w:pPr>
              <w:pStyle w:val="NoSpacing"/>
              <w:spacing w:line="360" w:lineRule="auto"/>
              <w:ind w:hanging="284"/>
              <w:jc w:val="center"/>
              <w:rPr>
                <w:rFonts w:ascii="Times New Roman" w:hAnsi="Times New Roman"/>
                <w:sz w:val="28"/>
                <w:szCs w:val="28"/>
              </w:rPr>
            </w:pPr>
            <w:r>
              <w:rPr>
                <w:rFonts w:ascii="Times New Roman" w:hAnsi="Times New Roman"/>
                <w:b/>
                <w:sz w:val="28"/>
                <w:szCs w:val="28"/>
              </w:rPr>
              <w:lastRenderedPageBreak/>
              <w:t xml:space="preserve">CÔNG TY </w:t>
            </w:r>
            <w:r w:rsidR="00F5443D" w:rsidRPr="00685299">
              <w:rPr>
                <w:rFonts w:ascii="Times New Roman" w:hAnsi="Times New Roman"/>
                <w:b/>
                <w:sz w:val="28"/>
                <w:szCs w:val="28"/>
              </w:rPr>
              <w:t xml:space="preserve">TMA SOLUTIONS </w:t>
            </w:r>
            <w:r w:rsidR="00F5443D" w:rsidRPr="008F7993">
              <w:rPr>
                <w:rFonts w:ascii="Times New Roman" w:hAnsi="Times New Roman"/>
                <w:b/>
                <w:sz w:val="28"/>
                <w:szCs w:val="28"/>
                <w:u w:val="single"/>
              </w:rPr>
              <w:t>BÌNH ĐỊNH</w:t>
            </w:r>
          </w:p>
        </w:tc>
        <w:tc>
          <w:tcPr>
            <w:tcW w:w="6152" w:type="dxa"/>
          </w:tcPr>
          <w:p w14:paraId="571D17A4" w14:textId="77777777" w:rsidR="00F5443D" w:rsidRPr="00685299" w:rsidRDefault="00F5443D" w:rsidP="00685299">
            <w:pPr>
              <w:pStyle w:val="NoSpacing"/>
              <w:spacing w:line="360" w:lineRule="auto"/>
              <w:ind w:hanging="284"/>
              <w:jc w:val="center"/>
              <w:rPr>
                <w:rFonts w:ascii="Times New Roman" w:hAnsi="Times New Roman"/>
                <w:b/>
                <w:sz w:val="28"/>
                <w:szCs w:val="28"/>
              </w:rPr>
            </w:pPr>
            <w:r w:rsidRPr="00685299">
              <w:rPr>
                <w:rFonts w:ascii="Times New Roman" w:hAnsi="Times New Roman"/>
                <w:b/>
                <w:sz w:val="28"/>
                <w:szCs w:val="28"/>
              </w:rPr>
              <w:t>CỘNG HÒA XÃ HỘI CHỦ NGHĨA VIỆT NAM</w:t>
            </w:r>
          </w:p>
          <w:p w14:paraId="1220D5AF" w14:textId="34EC78B8" w:rsidR="00F5443D" w:rsidRPr="008F7993" w:rsidRDefault="00F5443D" w:rsidP="00685299">
            <w:pPr>
              <w:pStyle w:val="NoSpacing"/>
              <w:spacing w:line="360" w:lineRule="auto"/>
              <w:ind w:hanging="284"/>
              <w:jc w:val="center"/>
              <w:rPr>
                <w:rFonts w:ascii="Times New Roman" w:hAnsi="Times New Roman"/>
                <w:b/>
                <w:sz w:val="28"/>
                <w:szCs w:val="28"/>
                <w:u w:val="single"/>
              </w:rPr>
            </w:pPr>
            <w:r w:rsidRPr="008F7993">
              <w:rPr>
                <w:rFonts w:ascii="Times New Roman" w:hAnsi="Times New Roman"/>
                <w:b/>
                <w:sz w:val="28"/>
                <w:szCs w:val="28"/>
                <w:u w:val="single"/>
              </w:rPr>
              <w:t>Độc lập – Tự do – Hạ</w:t>
            </w:r>
            <w:r w:rsidR="008F7993" w:rsidRPr="008F7993">
              <w:rPr>
                <w:rFonts w:ascii="Times New Roman" w:hAnsi="Times New Roman"/>
                <w:b/>
                <w:sz w:val="28"/>
                <w:szCs w:val="28"/>
                <w:u w:val="single"/>
              </w:rPr>
              <w:t>nh phúc</w:t>
            </w:r>
          </w:p>
          <w:p w14:paraId="10B24BA8" w14:textId="77777777" w:rsidR="00F5443D" w:rsidRPr="00685299" w:rsidRDefault="00F5443D" w:rsidP="00685299">
            <w:pPr>
              <w:pStyle w:val="NoSpacing"/>
              <w:spacing w:line="360" w:lineRule="auto"/>
              <w:ind w:hanging="284"/>
              <w:jc w:val="center"/>
              <w:rPr>
                <w:rFonts w:ascii="Times New Roman" w:hAnsi="Times New Roman"/>
                <w:b/>
                <w:sz w:val="28"/>
                <w:szCs w:val="28"/>
              </w:rPr>
            </w:pPr>
          </w:p>
        </w:tc>
      </w:tr>
    </w:tbl>
    <w:p w14:paraId="49593194" w14:textId="77777777" w:rsidR="00F5443D" w:rsidRPr="00685299" w:rsidRDefault="00F5443D" w:rsidP="00685299">
      <w:pPr>
        <w:pStyle w:val="NoSpacing"/>
        <w:spacing w:line="360" w:lineRule="auto"/>
        <w:ind w:hanging="284"/>
        <w:jc w:val="center"/>
        <w:rPr>
          <w:rFonts w:ascii="Times New Roman" w:hAnsi="Times New Roman"/>
          <w:b/>
          <w:color w:val="000000"/>
          <w:sz w:val="28"/>
          <w:szCs w:val="28"/>
        </w:rPr>
      </w:pPr>
      <w:r w:rsidRPr="00685299">
        <w:rPr>
          <w:rFonts w:ascii="Times New Roman" w:hAnsi="Times New Roman"/>
          <w:b/>
          <w:color w:val="000000"/>
          <w:sz w:val="28"/>
          <w:szCs w:val="28"/>
        </w:rPr>
        <w:t>PHIẾU ĐÁNH GIÁ HẠNH KIỂM CỦA SINH VIÊN TTTN</w:t>
      </w:r>
    </w:p>
    <w:p w14:paraId="7DCFE35D" w14:textId="77777777" w:rsidR="00F5443D" w:rsidRPr="00685299" w:rsidRDefault="00F5443D" w:rsidP="00685299">
      <w:pPr>
        <w:pStyle w:val="NoSpacing"/>
        <w:spacing w:line="360" w:lineRule="auto"/>
        <w:ind w:hanging="284"/>
        <w:jc w:val="center"/>
        <w:rPr>
          <w:rFonts w:ascii="Times New Roman" w:hAnsi="Times New Roman"/>
          <w:b/>
          <w:sz w:val="28"/>
          <w:szCs w:val="28"/>
        </w:rPr>
      </w:pPr>
      <w:r w:rsidRPr="00685299">
        <w:rPr>
          <w:rFonts w:ascii="Times New Roman" w:hAnsi="Times New Roman"/>
          <w:b/>
          <w:sz w:val="28"/>
          <w:szCs w:val="28"/>
        </w:rPr>
        <w:t>(Về thái độ và đạo đức sinh viên)</w:t>
      </w:r>
    </w:p>
    <w:p w14:paraId="2B525681" w14:textId="77777777" w:rsidR="00F5443D" w:rsidRPr="00685299" w:rsidRDefault="00F5443D" w:rsidP="00685299">
      <w:pPr>
        <w:pStyle w:val="NoSpacing"/>
        <w:spacing w:line="360" w:lineRule="auto"/>
        <w:ind w:hanging="284"/>
        <w:jc w:val="center"/>
        <w:rPr>
          <w:rFonts w:ascii="Times New Roman" w:hAnsi="Times New Roman"/>
          <w:sz w:val="28"/>
          <w:szCs w:val="28"/>
        </w:rPr>
      </w:pPr>
    </w:p>
    <w:p w14:paraId="10CD661D" w14:textId="45E2A682" w:rsidR="00F5443D" w:rsidRPr="00685299" w:rsidRDefault="00F5443D" w:rsidP="00685299">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 xml:space="preserve">Tên đề tài: </w:t>
      </w:r>
      <w:r w:rsidR="00685299" w:rsidRPr="00685299">
        <w:rPr>
          <w:rFonts w:ascii="Times New Roman" w:hAnsi="Times New Roman"/>
          <w:sz w:val="28"/>
          <w:szCs w:val="28"/>
        </w:rPr>
        <w:t>Shoes E-commerce Website</w:t>
      </w:r>
      <w:r w:rsidR="00685299">
        <w:rPr>
          <w:rFonts w:ascii="Times New Roman" w:hAnsi="Times New Roman"/>
          <w:sz w:val="28"/>
          <w:szCs w:val="28"/>
        </w:rPr>
        <w:t>s</w:t>
      </w:r>
    </w:p>
    <w:p w14:paraId="32D31272" w14:textId="07F6680A" w:rsidR="00F5443D" w:rsidRPr="00685299" w:rsidRDefault="00F5443D" w:rsidP="00685299">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 xml:space="preserve">Họ và tên sinh viên: </w:t>
      </w:r>
      <w:r w:rsidR="00685299" w:rsidRPr="00685299">
        <w:rPr>
          <w:rFonts w:ascii="Times New Roman" w:hAnsi="Times New Roman"/>
          <w:sz w:val="28"/>
          <w:szCs w:val="28"/>
        </w:rPr>
        <w:t>Võ Phạm Tấn Đoan</w:t>
      </w:r>
    </w:p>
    <w:p w14:paraId="667763D2" w14:textId="22EE8AD0" w:rsidR="00F5443D" w:rsidRPr="00685299" w:rsidRDefault="00F5443D" w:rsidP="00685299">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Mã số sinh viên</w:t>
      </w:r>
      <w:r w:rsidR="00685299">
        <w:rPr>
          <w:rFonts w:ascii="Times New Roman" w:hAnsi="Times New Roman"/>
          <w:sz w:val="28"/>
          <w:szCs w:val="28"/>
        </w:rPr>
        <w:t>: 17552480201009</w:t>
      </w:r>
    </w:p>
    <w:p w14:paraId="0D3D6947" w14:textId="586D5998" w:rsidR="00F5443D" w:rsidRPr="00685299" w:rsidRDefault="00F5443D" w:rsidP="00685299">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 xml:space="preserve">Lớp: </w:t>
      </w:r>
      <w:r w:rsidR="00685299">
        <w:rPr>
          <w:rFonts w:ascii="Times New Roman" w:hAnsi="Times New Roman"/>
          <w:sz w:val="28"/>
          <w:szCs w:val="28"/>
        </w:rPr>
        <w:t>DC17CTT01</w:t>
      </w:r>
      <w:r w:rsidRPr="00685299">
        <w:rPr>
          <w:rFonts w:ascii="Times New Roman" w:hAnsi="Times New Roman"/>
          <w:sz w:val="28"/>
          <w:szCs w:val="28"/>
        </w:rPr>
        <w:t xml:space="preserve">                  </w:t>
      </w:r>
      <w:r w:rsidR="00685299">
        <w:rPr>
          <w:rFonts w:ascii="Times New Roman" w:hAnsi="Times New Roman"/>
          <w:sz w:val="28"/>
          <w:szCs w:val="28"/>
        </w:rPr>
        <w:t xml:space="preserve">                          </w:t>
      </w:r>
      <w:r w:rsidRPr="00685299">
        <w:rPr>
          <w:rFonts w:ascii="Times New Roman" w:hAnsi="Times New Roman"/>
          <w:sz w:val="28"/>
          <w:szCs w:val="28"/>
        </w:rPr>
        <w:t>Khóa học: 2017-2021</w:t>
      </w:r>
    </w:p>
    <w:p w14:paraId="07FC712F" w14:textId="77777777" w:rsidR="00F5443D" w:rsidRPr="00685299" w:rsidRDefault="00F5443D" w:rsidP="00685299">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Ngành học: Công nghệ thông tin                      Khoa: Kỹ thuật – Công nghệ</w:t>
      </w:r>
    </w:p>
    <w:p w14:paraId="5296D83B" w14:textId="62AECDA2" w:rsidR="00F5443D" w:rsidRPr="00685299" w:rsidRDefault="00F5443D" w:rsidP="002179B6">
      <w:pPr>
        <w:pStyle w:val="NoSpacing"/>
        <w:tabs>
          <w:tab w:val="left" w:leader="dot" w:pos="9630"/>
        </w:tabs>
        <w:spacing w:line="360" w:lineRule="auto"/>
        <w:ind w:left="360" w:hanging="284"/>
        <w:jc w:val="both"/>
        <w:rPr>
          <w:rFonts w:ascii="Times New Roman" w:hAnsi="Times New Roman"/>
          <w:sz w:val="28"/>
          <w:szCs w:val="28"/>
        </w:rPr>
      </w:pPr>
      <w:r w:rsidRPr="00685299">
        <w:rPr>
          <w:rFonts w:ascii="Times New Roman" w:hAnsi="Times New Roman"/>
          <w:sz w:val="28"/>
          <w:szCs w:val="28"/>
        </w:rPr>
        <w:t>Họ và tên người hướng dẫn: Phạm Đình Hồ</w:t>
      </w:r>
      <w:r w:rsidR="002179B6">
        <w:rPr>
          <w:rFonts w:ascii="Times New Roman" w:hAnsi="Times New Roman"/>
          <w:sz w:val="28"/>
          <w:szCs w:val="28"/>
        </w:rPr>
        <w:t>ng</w:t>
      </w:r>
    </w:p>
    <w:tbl>
      <w:tblPr>
        <w:tblW w:w="8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8"/>
        <w:gridCol w:w="1668"/>
        <w:gridCol w:w="1582"/>
      </w:tblGrid>
      <w:tr w:rsidR="00F5443D" w:rsidRPr="00685299" w14:paraId="7F997453" w14:textId="77777777" w:rsidTr="00685299">
        <w:tc>
          <w:tcPr>
            <w:tcW w:w="5698" w:type="dxa"/>
          </w:tcPr>
          <w:p w14:paraId="7FF23302"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Nội dung đánh giá</w:t>
            </w:r>
          </w:p>
        </w:tc>
        <w:tc>
          <w:tcPr>
            <w:tcW w:w="1668" w:type="dxa"/>
          </w:tcPr>
          <w:p w14:paraId="099BE34B" w14:textId="77777777" w:rsidR="00F5443D" w:rsidRPr="00685299" w:rsidRDefault="00F5443D" w:rsidP="00685299">
            <w:pPr>
              <w:pStyle w:val="NoSpacing"/>
              <w:tabs>
                <w:tab w:val="left" w:leader="dot" w:pos="9630"/>
              </w:tabs>
              <w:spacing w:line="360" w:lineRule="auto"/>
              <w:ind w:left="287" w:hanging="284"/>
              <w:jc w:val="center"/>
              <w:rPr>
                <w:rFonts w:ascii="Times New Roman" w:hAnsi="Times New Roman"/>
                <w:b/>
                <w:sz w:val="28"/>
                <w:szCs w:val="28"/>
              </w:rPr>
            </w:pPr>
            <w:r w:rsidRPr="00685299">
              <w:rPr>
                <w:rFonts w:ascii="Times New Roman" w:hAnsi="Times New Roman"/>
                <w:b/>
                <w:sz w:val="28"/>
                <w:szCs w:val="28"/>
              </w:rPr>
              <w:t>Điểm tối đa</w:t>
            </w:r>
          </w:p>
        </w:tc>
        <w:tc>
          <w:tcPr>
            <w:tcW w:w="1582" w:type="dxa"/>
          </w:tcPr>
          <w:p w14:paraId="3C6B689F" w14:textId="77777777" w:rsidR="00F5443D" w:rsidRPr="00685299" w:rsidRDefault="00F5443D" w:rsidP="00685299">
            <w:pPr>
              <w:pStyle w:val="NoSpacing"/>
              <w:tabs>
                <w:tab w:val="left" w:leader="dot" w:pos="9630"/>
              </w:tabs>
              <w:spacing w:line="360" w:lineRule="auto"/>
              <w:ind w:left="171" w:hanging="284"/>
              <w:jc w:val="center"/>
              <w:rPr>
                <w:rFonts w:ascii="Times New Roman" w:hAnsi="Times New Roman"/>
                <w:b/>
                <w:sz w:val="28"/>
                <w:szCs w:val="28"/>
              </w:rPr>
            </w:pPr>
            <w:r w:rsidRPr="00685299">
              <w:rPr>
                <w:rFonts w:ascii="Times New Roman" w:hAnsi="Times New Roman"/>
                <w:b/>
                <w:sz w:val="28"/>
                <w:szCs w:val="28"/>
              </w:rPr>
              <w:t>Điểm thực</w:t>
            </w:r>
          </w:p>
        </w:tc>
      </w:tr>
      <w:tr w:rsidR="00F5443D" w:rsidRPr="00685299" w14:paraId="78C6640A" w14:textId="77777777" w:rsidTr="00685299">
        <w:tc>
          <w:tcPr>
            <w:tcW w:w="5698" w:type="dxa"/>
            <w:vAlign w:val="center"/>
          </w:tcPr>
          <w:p w14:paraId="3D1088D1" w14:textId="26EDC903" w:rsidR="00F5443D" w:rsidRPr="00685299" w:rsidRDefault="00F5443D" w:rsidP="00685299">
            <w:pPr>
              <w:pStyle w:val="NoSpacing"/>
              <w:spacing w:line="360" w:lineRule="auto"/>
              <w:ind w:hanging="284"/>
              <w:jc w:val="both"/>
              <w:rPr>
                <w:rFonts w:ascii="Times New Roman" w:hAnsi="Times New Roman"/>
                <w:b/>
                <w:sz w:val="28"/>
                <w:szCs w:val="28"/>
              </w:rPr>
            </w:pPr>
            <w:r w:rsidRPr="00685299">
              <w:rPr>
                <w:rFonts w:ascii="Times New Roman" w:hAnsi="Times New Roman"/>
                <w:b/>
                <w:sz w:val="28"/>
                <w:szCs w:val="28"/>
              </w:rPr>
              <w:t xml:space="preserve">1. </w:t>
            </w:r>
            <w:r w:rsidR="00685299">
              <w:rPr>
                <w:rFonts w:ascii="Times New Roman" w:hAnsi="Times New Roman"/>
                <w:b/>
                <w:sz w:val="28"/>
                <w:szCs w:val="28"/>
              </w:rPr>
              <w:t xml:space="preserve">1. </w:t>
            </w:r>
            <w:r w:rsidRPr="00685299">
              <w:rPr>
                <w:rFonts w:ascii="Times New Roman" w:hAnsi="Times New Roman"/>
                <w:b/>
                <w:sz w:val="28"/>
                <w:szCs w:val="28"/>
              </w:rPr>
              <w:t>Đạo đức</w:t>
            </w:r>
          </w:p>
        </w:tc>
        <w:tc>
          <w:tcPr>
            <w:tcW w:w="1668" w:type="dxa"/>
            <w:vAlign w:val="center"/>
          </w:tcPr>
          <w:p w14:paraId="3E5D8CB9"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5.0</w:t>
            </w:r>
          </w:p>
        </w:tc>
        <w:tc>
          <w:tcPr>
            <w:tcW w:w="1582" w:type="dxa"/>
          </w:tcPr>
          <w:p w14:paraId="25EC6409" w14:textId="1580685C" w:rsidR="00F5443D" w:rsidRPr="00685299" w:rsidRDefault="00685299" w:rsidP="00685299">
            <w:pPr>
              <w:pStyle w:val="NoSpacing"/>
              <w:tabs>
                <w:tab w:val="center" w:pos="541"/>
              </w:tabs>
              <w:spacing w:line="360" w:lineRule="auto"/>
              <w:ind w:hanging="284"/>
              <w:jc w:val="center"/>
              <w:rPr>
                <w:rFonts w:ascii="Times New Roman" w:hAnsi="Times New Roman"/>
                <w:b/>
                <w:sz w:val="28"/>
                <w:szCs w:val="28"/>
              </w:rPr>
            </w:pPr>
            <w:r>
              <w:rPr>
                <w:rFonts w:ascii="Times New Roman" w:hAnsi="Times New Roman"/>
                <w:b/>
                <w:sz w:val="28"/>
                <w:szCs w:val="28"/>
              </w:rPr>
              <w:t>4.5</w:t>
            </w:r>
          </w:p>
        </w:tc>
      </w:tr>
      <w:tr w:rsidR="00F5443D" w:rsidRPr="00685299" w14:paraId="6ACADB98" w14:textId="77777777" w:rsidTr="00685299">
        <w:tc>
          <w:tcPr>
            <w:tcW w:w="5698" w:type="dxa"/>
            <w:vAlign w:val="center"/>
          </w:tcPr>
          <w:p w14:paraId="6DF8CB5E" w14:textId="608E2B93" w:rsidR="00F5443D" w:rsidRPr="00685299" w:rsidRDefault="00685299" w:rsidP="00685299">
            <w:pPr>
              <w:pStyle w:val="NoSpacing"/>
              <w:spacing w:line="360" w:lineRule="auto"/>
              <w:ind w:hanging="284"/>
              <w:jc w:val="both"/>
              <w:rPr>
                <w:rFonts w:ascii="Times New Roman" w:hAnsi="Times New Roman"/>
                <w:sz w:val="28"/>
                <w:szCs w:val="28"/>
              </w:rPr>
            </w:pPr>
            <w:r>
              <w:rPr>
                <w:rFonts w:ascii="Times New Roman" w:hAnsi="Times New Roman"/>
                <w:sz w:val="28"/>
                <w:szCs w:val="28"/>
              </w:rPr>
              <w:t xml:space="preserve">    </w:t>
            </w:r>
            <w:r w:rsidR="00F5443D" w:rsidRPr="00685299">
              <w:rPr>
                <w:rFonts w:ascii="Times New Roman" w:hAnsi="Times New Roman"/>
                <w:sz w:val="28"/>
                <w:szCs w:val="28"/>
              </w:rPr>
              <w:t>Cơ sở thực tập theo dõi và đánh giá về tác phong, giao tiếp, ứng xử,…</w:t>
            </w:r>
          </w:p>
        </w:tc>
        <w:tc>
          <w:tcPr>
            <w:tcW w:w="1668" w:type="dxa"/>
            <w:vAlign w:val="center"/>
          </w:tcPr>
          <w:p w14:paraId="7C9EB92D"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p>
        </w:tc>
        <w:tc>
          <w:tcPr>
            <w:tcW w:w="1582" w:type="dxa"/>
          </w:tcPr>
          <w:p w14:paraId="7032E011" w14:textId="77777777" w:rsidR="00F5443D" w:rsidRPr="00685299" w:rsidRDefault="00F5443D" w:rsidP="00685299">
            <w:pPr>
              <w:pStyle w:val="NoSpacing"/>
              <w:tabs>
                <w:tab w:val="left" w:leader="dot" w:pos="9630"/>
              </w:tabs>
              <w:spacing w:line="360" w:lineRule="auto"/>
              <w:ind w:hanging="284"/>
              <w:rPr>
                <w:rFonts w:ascii="Times New Roman" w:hAnsi="Times New Roman"/>
                <w:b/>
                <w:sz w:val="28"/>
                <w:szCs w:val="28"/>
              </w:rPr>
            </w:pPr>
          </w:p>
        </w:tc>
      </w:tr>
      <w:tr w:rsidR="00F5443D" w:rsidRPr="00685299" w14:paraId="6E909853" w14:textId="77777777" w:rsidTr="00685299">
        <w:tc>
          <w:tcPr>
            <w:tcW w:w="5698" w:type="dxa"/>
            <w:vAlign w:val="center"/>
          </w:tcPr>
          <w:p w14:paraId="035733F5" w14:textId="7103D5E3" w:rsidR="00F5443D" w:rsidRPr="00685299" w:rsidRDefault="00F5443D" w:rsidP="00685299">
            <w:pPr>
              <w:pStyle w:val="NoSpacing"/>
              <w:spacing w:line="360" w:lineRule="auto"/>
              <w:ind w:hanging="284"/>
              <w:jc w:val="both"/>
              <w:rPr>
                <w:rFonts w:ascii="Times New Roman" w:hAnsi="Times New Roman"/>
                <w:b/>
                <w:sz w:val="28"/>
                <w:szCs w:val="28"/>
              </w:rPr>
            </w:pPr>
            <w:r w:rsidRPr="00685299">
              <w:rPr>
                <w:rFonts w:ascii="Times New Roman" w:hAnsi="Times New Roman"/>
                <w:b/>
                <w:sz w:val="28"/>
                <w:szCs w:val="28"/>
              </w:rPr>
              <w:t xml:space="preserve">2. </w:t>
            </w:r>
            <w:r w:rsidR="00685299">
              <w:rPr>
                <w:rFonts w:ascii="Times New Roman" w:hAnsi="Times New Roman"/>
                <w:b/>
                <w:sz w:val="28"/>
                <w:szCs w:val="28"/>
              </w:rPr>
              <w:t xml:space="preserve">2. </w:t>
            </w:r>
            <w:r w:rsidRPr="00685299">
              <w:rPr>
                <w:rFonts w:ascii="Times New Roman" w:hAnsi="Times New Roman"/>
                <w:b/>
                <w:sz w:val="28"/>
                <w:szCs w:val="28"/>
              </w:rPr>
              <w:t>Thái độ làm việc</w:t>
            </w:r>
          </w:p>
        </w:tc>
        <w:tc>
          <w:tcPr>
            <w:tcW w:w="1668" w:type="dxa"/>
            <w:vAlign w:val="center"/>
          </w:tcPr>
          <w:p w14:paraId="4370FA79"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5.0</w:t>
            </w:r>
          </w:p>
        </w:tc>
        <w:tc>
          <w:tcPr>
            <w:tcW w:w="1582" w:type="dxa"/>
          </w:tcPr>
          <w:p w14:paraId="6045BDD6" w14:textId="56612665" w:rsidR="00F5443D" w:rsidRPr="00685299" w:rsidRDefault="00685299" w:rsidP="00685299">
            <w:pPr>
              <w:pStyle w:val="NoSpacing"/>
              <w:tabs>
                <w:tab w:val="left" w:leader="dot" w:pos="9630"/>
              </w:tabs>
              <w:spacing w:line="360" w:lineRule="auto"/>
              <w:ind w:hanging="284"/>
              <w:jc w:val="center"/>
              <w:rPr>
                <w:rFonts w:ascii="Times New Roman" w:hAnsi="Times New Roman"/>
                <w:b/>
                <w:sz w:val="28"/>
                <w:szCs w:val="28"/>
              </w:rPr>
            </w:pPr>
            <w:r>
              <w:rPr>
                <w:rFonts w:ascii="Times New Roman" w:hAnsi="Times New Roman"/>
                <w:b/>
                <w:sz w:val="28"/>
                <w:szCs w:val="28"/>
              </w:rPr>
              <w:t>4.5</w:t>
            </w:r>
          </w:p>
        </w:tc>
      </w:tr>
      <w:tr w:rsidR="00F5443D" w:rsidRPr="00685299" w14:paraId="30AF9FCB" w14:textId="77777777" w:rsidTr="00685299">
        <w:tc>
          <w:tcPr>
            <w:tcW w:w="5698" w:type="dxa"/>
            <w:vAlign w:val="center"/>
          </w:tcPr>
          <w:p w14:paraId="3C30A356" w14:textId="4EF92062" w:rsidR="00F5443D" w:rsidRPr="00685299" w:rsidRDefault="00685299" w:rsidP="00685299">
            <w:pPr>
              <w:pStyle w:val="NoSpacing"/>
              <w:spacing w:line="360" w:lineRule="auto"/>
              <w:ind w:hanging="284"/>
              <w:jc w:val="both"/>
              <w:rPr>
                <w:rFonts w:ascii="Times New Roman" w:hAnsi="Times New Roman"/>
                <w:sz w:val="28"/>
                <w:szCs w:val="28"/>
              </w:rPr>
            </w:pPr>
            <w:r>
              <w:rPr>
                <w:rFonts w:ascii="Times New Roman" w:hAnsi="Times New Roman"/>
                <w:sz w:val="28"/>
                <w:szCs w:val="28"/>
              </w:rPr>
              <w:t xml:space="preserve">2.2.1. </w:t>
            </w:r>
            <w:r w:rsidR="00F5443D" w:rsidRPr="00685299">
              <w:rPr>
                <w:rFonts w:ascii="Times New Roman" w:hAnsi="Times New Roman"/>
                <w:sz w:val="28"/>
                <w:szCs w:val="28"/>
              </w:rPr>
              <w:t>Tinh thần trách nhiệm trong khi thực hiện nhiệm vụ</w:t>
            </w:r>
          </w:p>
        </w:tc>
        <w:tc>
          <w:tcPr>
            <w:tcW w:w="1668" w:type="dxa"/>
            <w:vAlign w:val="center"/>
          </w:tcPr>
          <w:p w14:paraId="30F6E566"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sz w:val="28"/>
                <w:szCs w:val="28"/>
              </w:rPr>
            </w:pPr>
            <w:r w:rsidRPr="00685299">
              <w:rPr>
                <w:rFonts w:ascii="Times New Roman" w:hAnsi="Times New Roman"/>
                <w:sz w:val="28"/>
                <w:szCs w:val="28"/>
              </w:rPr>
              <w:t>2.0</w:t>
            </w:r>
          </w:p>
        </w:tc>
        <w:tc>
          <w:tcPr>
            <w:tcW w:w="1582" w:type="dxa"/>
          </w:tcPr>
          <w:p w14:paraId="0ACB34A7" w14:textId="09304C60" w:rsidR="00F5443D" w:rsidRPr="00685299" w:rsidRDefault="00685299" w:rsidP="00685299">
            <w:pPr>
              <w:pStyle w:val="NoSpacing"/>
              <w:tabs>
                <w:tab w:val="left" w:leader="dot" w:pos="9630"/>
              </w:tabs>
              <w:spacing w:line="360" w:lineRule="auto"/>
              <w:ind w:hanging="284"/>
              <w:jc w:val="center"/>
              <w:rPr>
                <w:rFonts w:ascii="Times New Roman" w:hAnsi="Times New Roman"/>
                <w:b/>
                <w:sz w:val="28"/>
                <w:szCs w:val="28"/>
              </w:rPr>
            </w:pPr>
            <w:r>
              <w:rPr>
                <w:rFonts w:ascii="Times New Roman" w:hAnsi="Times New Roman"/>
                <w:b/>
                <w:sz w:val="28"/>
                <w:szCs w:val="28"/>
              </w:rPr>
              <w:t>2.0</w:t>
            </w:r>
          </w:p>
        </w:tc>
      </w:tr>
      <w:tr w:rsidR="00F5443D" w:rsidRPr="00685299" w14:paraId="6947D005" w14:textId="77777777" w:rsidTr="00685299">
        <w:tc>
          <w:tcPr>
            <w:tcW w:w="5698" w:type="dxa"/>
            <w:vAlign w:val="center"/>
          </w:tcPr>
          <w:p w14:paraId="5C920044" w14:textId="651E3372" w:rsidR="00F5443D" w:rsidRPr="00685299" w:rsidRDefault="00F5443D" w:rsidP="00685299">
            <w:pPr>
              <w:pStyle w:val="NoSpacing"/>
              <w:tabs>
                <w:tab w:val="left" w:leader="dot" w:pos="9630"/>
              </w:tabs>
              <w:spacing w:line="360" w:lineRule="auto"/>
              <w:ind w:hanging="284"/>
              <w:jc w:val="both"/>
              <w:rPr>
                <w:rFonts w:ascii="Times New Roman" w:hAnsi="Times New Roman"/>
                <w:sz w:val="28"/>
                <w:szCs w:val="28"/>
              </w:rPr>
            </w:pPr>
            <w:r w:rsidRPr="00685299">
              <w:rPr>
                <w:rFonts w:ascii="Times New Roman" w:hAnsi="Times New Roman"/>
                <w:sz w:val="28"/>
                <w:szCs w:val="28"/>
              </w:rPr>
              <w:t>2.2</w:t>
            </w:r>
            <w:r w:rsidR="00685299">
              <w:rPr>
                <w:rFonts w:ascii="Times New Roman" w:hAnsi="Times New Roman"/>
                <w:sz w:val="28"/>
                <w:szCs w:val="28"/>
              </w:rPr>
              <w:t>.2.</w:t>
            </w:r>
            <w:r w:rsidRPr="00685299">
              <w:rPr>
                <w:rFonts w:ascii="Times New Roman" w:hAnsi="Times New Roman"/>
                <w:sz w:val="28"/>
                <w:szCs w:val="28"/>
              </w:rPr>
              <w:t xml:space="preserve"> Có lịch làm việc đầy đủ cho các tuần</w:t>
            </w:r>
          </w:p>
        </w:tc>
        <w:tc>
          <w:tcPr>
            <w:tcW w:w="1668" w:type="dxa"/>
            <w:vAlign w:val="center"/>
          </w:tcPr>
          <w:p w14:paraId="68212284"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sz w:val="28"/>
                <w:szCs w:val="28"/>
              </w:rPr>
            </w:pPr>
            <w:r w:rsidRPr="00685299">
              <w:rPr>
                <w:rFonts w:ascii="Times New Roman" w:hAnsi="Times New Roman"/>
                <w:sz w:val="28"/>
                <w:szCs w:val="28"/>
              </w:rPr>
              <w:t>1.0</w:t>
            </w:r>
          </w:p>
        </w:tc>
        <w:tc>
          <w:tcPr>
            <w:tcW w:w="1582" w:type="dxa"/>
          </w:tcPr>
          <w:p w14:paraId="5A361EC8" w14:textId="26D1556D" w:rsidR="00F5443D" w:rsidRPr="00685299" w:rsidRDefault="00685299" w:rsidP="00685299">
            <w:pPr>
              <w:pStyle w:val="NoSpacing"/>
              <w:tabs>
                <w:tab w:val="left" w:leader="dot" w:pos="9630"/>
              </w:tabs>
              <w:spacing w:line="360" w:lineRule="auto"/>
              <w:ind w:hanging="284"/>
              <w:jc w:val="center"/>
              <w:rPr>
                <w:rFonts w:ascii="Times New Roman" w:hAnsi="Times New Roman"/>
                <w:sz w:val="28"/>
                <w:szCs w:val="28"/>
              </w:rPr>
            </w:pPr>
            <w:r>
              <w:rPr>
                <w:rFonts w:ascii="Times New Roman" w:hAnsi="Times New Roman"/>
                <w:sz w:val="28"/>
                <w:szCs w:val="28"/>
              </w:rPr>
              <w:t>1.0</w:t>
            </w:r>
          </w:p>
        </w:tc>
      </w:tr>
      <w:tr w:rsidR="00F5443D" w:rsidRPr="00685299" w14:paraId="47C54840" w14:textId="77777777" w:rsidTr="00685299">
        <w:tc>
          <w:tcPr>
            <w:tcW w:w="5698" w:type="dxa"/>
            <w:vAlign w:val="center"/>
          </w:tcPr>
          <w:p w14:paraId="03044934" w14:textId="65DEFFDA" w:rsidR="00F5443D" w:rsidRPr="00685299" w:rsidRDefault="00F5443D" w:rsidP="00685299">
            <w:pPr>
              <w:pStyle w:val="NoSpacing"/>
              <w:tabs>
                <w:tab w:val="left" w:leader="dot" w:pos="9630"/>
              </w:tabs>
              <w:spacing w:line="360" w:lineRule="auto"/>
              <w:ind w:hanging="284"/>
              <w:jc w:val="both"/>
              <w:rPr>
                <w:rFonts w:ascii="Times New Roman" w:hAnsi="Times New Roman"/>
                <w:sz w:val="28"/>
                <w:szCs w:val="28"/>
              </w:rPr>
            </w:pPr>
            <w:r w:rsidRPr="00685299">
              <w:rPr>
                <w:rFonts w:ascii="Times New Roman" w:hAnsi="Times New Roman"/>
                <w:sz w:val="28"/>
                <w:szCs w:val="28"/>
              </w:rPr>
              <w:t>2.</w:t>
            </w:r>
            <w:r w:rsidR="00685299">
              <w:rPr>
                <w:rFonts w:ascii="Times New Roman" w:hAnsi="Times New Roman"/>
                <w:sz w:val="28"/>
                <w:szCs w:val="28"/>
              </w:rPr>
              <w:t>2.</w:t>
            </w:r>
            <w:r w:rsidRPr="00685299">
              <w:rPr>
                <w:rFonts w:ascii="Times New Roman" w:hAnsi="Times New Roman"/>
                <w:sz w:val="28"/>
                <w:szCs w:val="28"/>
              </w:rPr>
              <w:t>3</w:t>
            </w:r>
            <w:r w:rsidR="00685299">
              <w:rPr>
                <w:rFonts w:ascii="Times New Roman" w:hAnsi="Times New Roman"/>
                <w:sz w:val="28"/>
                <w:szCs w:val="28"/>
              </w:rPr>
              <w:t>.</w:t>
            </w:r>
            <w:r w:rsidRPr="00685299">
              <w:rPr>
                <w:rFonts w:ascii="Times New Roman" w:hAnsi="Times New Roman"/>
                <w:sz w:val="28"/>
                <w:szCs w:val="28"/>
              </w:rPr>
              <w:t xml:space="preserve"> Hoàn thành tốt kế hoạch công tác (thông qua nhận xét của người hướng dẫn).</w:t>
            </w:r>
          </w:p>
        </w:tc>
        <w:tc>
          <w:tcPr>
            <w:tcW w:w="1668" w:type="dxa"/>
            <w:vAlign w:val="center"/>
          </w:tcPr>
          <w:p w14:paraId="56790D41"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sz w:val="28"/>
                <w:szCs w:val="28"/>
              </w:rPr>
            </w:pPr>
            <w:r w:rsidRPr="00685299">
              <w:rPr>
                <w:rFonts w:ascii="Times New Roman" w:hAnsi="Times New Roman"/>
                <w:sz w:val="28"/>
                <w:szCs w:val="28"/>
              </w:rPr>
              <w:t>2.0</w:t>
            </w:r>
          </w:p>
        </w:tc>
        <w:tc>
          <w:tcPr>
            <w:tcW w:w="1582" w:type="dxa"/>
          </w:tcPr>
          <w:p w14:paraId="7CFE6DC0" w14:textId="737FEA6B" w:rsidR="00F5443D" w:rsidRPr="00685299" w:rsidRDefault="00685299" w:rsidP="00685299">
            <w:pPr>
              <w:pStyle w:val="NoSpacing"/>
              <w:tabs>
                <w:tab w:val="left" w:leader="dot" w:pos="9630"/>
              </w:tabs>
              <w:spacing w:line="360" w:lineRule="auto"/>
              <w:ind w:hanging="284"/>
              <w:jc w:val="center"/>
              <w:rPr>
                <w:rFonts w:ascii="Times New Roman" w:hAnsi="Times New Roman"/>
                <w:sz w:val="28"/>
                <w:szCs w:val="28"/>
              </w:rPr>
            </w:pPr>
            <w:r>
              <w:rPr>
                <w:rFonts w:ascii="Times New Roman" w:hAnsi="Times New Roman"/>
                <w:sz w:val="28"/>
                <w:szCs w:val="28"/>
              </w:rPr>
              <w:t>1.5</w:t>
            </w:r>
          </w:p>
        </w:tc>
      </w:tr>
      <w:tr w:rsidR="00F5443D" w:rsidRPr="00685299" w14:paraId="01D1D6EA" w14:textId="77777777" w:rsidTr="00685299">
        <w:tc>
          <w:tcPr>
            <w:tcW w:w="5698" w:type="dxa"/>
            <w:vAlign w:val="center"/>
          </w:tcPr>
          <w:p w14:paraId="76718F7F"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TỔNG CỘNG</w:t>
            </w:r>
          </w:p>
        </w:tc>
        <w:tc>
          <w:tcPr>
            <w:tcW w:w="1668" w:type="dxa"/>
            <w:vAlign w:val="center"/>
          </w:tcPr>
          <w:p w14:paraId="7D9AE994" w14:textId="77777777" w:rsidR="00F5443D" w:rsidRPr="00685299" w:rsidRDefault="00F5443D" w:rsidP="00685299">
            <w:pPr>
              <w:pStyle w:val="NoSpacing"/>
              <w:tabs>
                <w:tab w:val="left" w:leader="dot" w:pos="9630"/>
              </w:tabs>
              <w:spacing w:line="360" w:lineRule="auto"/>
              <w:ind w:hanging="284"/>
              <w:jc w:val="center"/>
              <w:rPr>
                <w:rFonts w:ascii="Times New Roman" w:hAnsi="Times New Roman"/>
                <w:b/>
                <w:sz w:val="28"/>
                <w:szCs w:val="28"/>
              </w:rPr>
            </w:pPr>
            <w:r w:rsidRPr="00685299">
              <w:rPr>
                <w:rFonts w:ascii="Times New Roman" w:hAnsi="Times New Roman"/>
                <w:b/>
                <w:sz w:val="28"/>
                <w:szCs w:val="28"/>
              </w:rPr>
              <w:t>10.0</w:t>
            </w:r>
          </w:p>
        </w:tc>
        <w:tc>
          <w:tcPr>
            <w:tcW w:w="1582" w:type="dxa"/>
          </w:tcPr>
          <w:p w14:paraId="3AFFC914" w14:textId="0C178003" w:rsidR="00F5443D" w:rsidRPr="00685299" w:rsidRDefault="00685299" w:rsidP="00685299">
            <w:pPr>
              <w:pStyle w:val="NoSpacing"/>
              <w:tabs>
                <w:tab w:val="left" w:pos="1172"/>
              </w:tabs>
              <w:spacing w:line="360" w:lineRule="auto"/>
              <w:ind w:hanging="284"/>
              <w:jc w:val="center"/>
              <w:rPr>
                <w:rFonts w:ascii="Times New Roman" w:hAnsi="Times New Roman"/>
                <w:sz w:val="28"/>
                <w:szCs w:val="28"/>
              </w:rPr>
            </w:pPr>
            <w:r>
              <w:rPr>
                <w:rFonts w:ascii="Times New Roman" w:hAnsi="Times New Roman"/>
                <w:sz w:val="28"/>
                <w:szCs w:val="28"/>
              </w:rPr>
              <w:t>9.0</w:t>
            </w:r>
          </w:p>
        </w:tc>
      </w:tr>
    </w:tbl>
    <w:p w14:paraId="6A2E8FE5" w14:textId="226F5866" w:rsidR="00F5443D" w:rsidRPr="00685299" w:rsidRDefault="00F5443D" w:rsidP="00685299">
      <w:pPr>
        <w:pStyle w:val="NoSpacing"/>
        <w:spacing w:line="360" w:lineRule="auto"/>
        <w:ind w:hanging="284"/>
        <w:rPr>
          <w:rFonts w:ascii="Times New Roman" w:hAnsi="Times New Roman"/>
          <w:i/>
          <w:sz w:val="28"/>
          <w:szCs w:val="28"/>
        </w:rPr>
      </w:pP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Pr="00685299">
        <w:rPr>
          <w:rFonts w:ascii="Times New Roman" w:hAnsi="Times New Roman"/>
          <w:sz w:val="28"/>
          <w:szCs w:val="28"/>
        </w:rPr>
        <w:tab/>
      </w:r>
      <w:r w:rsidR="002179B6">
        <w:rPr>
          <w:rFonts w:ascii="Times New Roman" w:hAnsi="Times New Roman"/>
          <w:sz w:val="28"/>
          <w:szCs w:val="28"/>
        </w:rPr>
        <w:tab/>
      </w:r>
      <w:r w:rsidRPr="00685299">
        <w:rPr>
          <w:rFonts w:ascii="Times New Roman" w:hAnsi="Times New Roman"/>
          <w:i/>
          <w:sz w:val="28"/>
          <w:szCs w:val="28"/>
        </w:rPr>
        <w:t>Bình Đị</w:t>
      </w:r>
      <w:r w:rsidR="002179B6">
        <w:rPr>
          <w:rFonts w:ascii="Times New Roman" w:hAnsi="Times New Roman"/>
          <w:i/>
          <w:sz w:val="28"/>
          <w:szCs w:val="28"/>
        </w:rPr>
        <w:t>nh, ngày 29 tháng 04</w:t>
      </w:r>
      <w:r w:rsidRPr="00685299">
        <w:rPr>
          <w:rFonts w:ascii="Times New Roman" w:hAnsi="Times New Roman"/>
          <w:i/>
          <w:sz w:val="28"/>
          <w:szCs w:val="28"/>
        </w:rPr>
        <w:t xml:space="preserve"> năm 2021</w:t>
      </w:r>
    </w:p>
    <w:p w14:paraId="4F862ADF" w14:textId="77777777" w:rsidR="002179B6" w:rsidRDefault="002179B6" w:rsidP="002179B6">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480AEC">
        <w:rPr>
          <w:rFonts w:ascii="Times New Roman" w:hAnsi="Times New Roman"/>
          <w:b/>
          <w:sz w:val="28"/>
          <w:szCs w:val="28"/>
        </w:rPr>
        <w:t>Xác nhận của cơ sở thực tập</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5"/>
      </w:tblGrid>
      <w:tr w:rsidR="002179B6" w14:paraId="6D3E96BD" w14:textId="77777777" w:rsidTr="002179B6">
        <w:tc>
          <w:tcPr>
            <w:tcW w:w="4962" w:type="dxa"/>
          </w:tcPr>
          <w:p w14:paraId="692783A0" w14:textId="77777777" w:rsidR="002179B6" w:rsidRDefault="002179B6" w:rsidP="00D73101">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Pr>
                <w:rFonts w:ascii="Times New Roman" w:hAnsi="Times New Roman"/>
                <w:b/>
                <w:sz w:val="28"/>
                <w:szCs w:val="28"/>
                <w:lang w:val="en-US"/>
              </w:rPr>
              <w:t xml:space="preserve">     TP. Hành chính và Đào tạo</w:t>
            </w:r>
          </w:p>
        </w:tc>
        <w:tc>
          <w:tcPr>
            <w:tcW w:w="4395" w:type="dxa"/>
          </w:tcPr>
          <w:p w14:paraId="2BF1906E" w14:textId="77777777" w:rsidR="002179B6" w:rsidRDefault="002179B6" w:rsidP="00D73101">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Pr>
                <w:rFonts w:ascii="Times New Roman" w:hAnsi="Times New Roman"/>
                <w:b/>
                <w:sz w:val="28"/>
                <w:szCs w:val="28"/>
                <w:lang w:val="en-US"/>
              </w:rPr>
              <w:t>Người hướng dẫn</w:t>
            </w:r>
          </w:p>
        </w:tc>
      </w:tr>
    </w:tbl>
    <w:p w14:paraId="1529B524" w14:textId="77777777" w:rsidR="002179B6" w:rsidRDefault="002179B6" w:rsidP="002179B6">
      <w:pPr>
        <w:tabs>
          <w:tab w:val="center" w:pos="1985"/>
          <w:tab w:val="center" w:pos="6612"/>
        </w:tabs>
        <w:spacing w:line="360" w:lineRule="auto"/>
        <w:rPr>
          <w:rFonts w:ascii="Times New Roman" w:hAnsi="Times New Roman"/>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2179B6" w:rsidRPr="00685299" w14:paraId="174C76C9" w14:textId="77777777" w:rsidTr="002179B6">
        <w:tc>
          <w:tcPr>
            <w:tcW w:w="3114" w:type="dxa"/>
          </w:tcPr>
          <w:p w14:paraId="7C16EFE1" w14:textId="77777777" w:rsidR="002179B6" w:rsidRPr="00685299" w:rsidRDefault="002179B6" w:rsidP="00D73101">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Lâm Thị Thanh Thảo</w:t>
            </w:r>
          </w:p>
        </w:tc>
        <w:tc>
          <w:tcPr>
            <w:tcW w:w="5948" w:type="dxa"/>
          </w:tcPr>
          <w:p w14:paraId="16FD87B9" w14:textId="77777777" w:rsidR="002179B6" w:rsidRPr="00685299" w:rsidRDefault="002179B6" w:rsidP="00D73101">
            <w:pPr>
              <w:tabs>
                <w:tab w:val="center" w:pos="1985"/>
                <w:tab w:val="center" w:pos="6612"/>
              </w:tabs>
              <w:spacing w:line="360" w:lineRule="auto"/>
              <w:jc w:val="center"/>
              <w:rPr>
                <w:rFonts w:ascii="Times New Roman" w:hAnsi="Times New Roman"/>
                <w:b/>
                <w:sz w:val="28"/>
                <w:szCs w:val="26"/>
                <w:lang w:val="en-US"/>
              </w:rPr>
            </w:pPr>
            <w:r w:rsidRPr="00685299">
              <w:rPr>
                <w:rFonts w:ascii="Times New Roman" w:hAnsi="Times New Roman"/>
                <w:b/>
                <w:sz w:val="28"/>
                <w:szCs w:val="26"/>
                <w:lang w:val="en-US"/>
              </w:rPr>
              <w:t xml:space="preserve">                     </w:t>
            </w:r>
            <w:r>
              <w:rPr>
                <w:rFonts w:ascii="Times New Roman" w:hAnsi="Times New Roman"/>
                <w:b/>
                <w:sz w:val="28"/>
                <w:szCs w:val="26"/>
                <w:lang w:val="en-US"/>
              </w:rPr>
              <w:t xml:space="preserve">                            </w:t>
            </w:r>
            <w:r w:rsidRPr="00685299">
              <w:rPr>
                <w:rFonts w:ascii="Times New Roman" w:hAnsi="Times New Roman"/>
                <w:b/>
                <w:sz w:val="28"/>
                <w:szCs w:val="26"/>
                <w:lang w:val="en-US"/>
              </w:rPr>
              <w:t>Phạm Đình Hồng</w:t>
            </w:r>
          </w:p>
        </w:tc>
      </w:tr>
    </w:tbl>
    <w:tbl>
      <w:tblPr>
        <w:tblW w:w="10405" w:type="dxa"/>
        <w:tblInd w:w="-289" w:type="dxa"/>
        <w:tblLook w:val="04A0" w:firstRow="1" w:lastRow="0" w:firstColumn="1" w:lastColumn="0" w:noHBand="0" w:noVBand="1"/>
      </w:tblPr>
      <w:tblGrid>
        <w:gridCol w:w="4253"/>
        <w:gridCol w:w="6152"/>
      </w:tblGrid>
      <w:tr w:rsidR="0032481D" w:rsidRPr="0032481D" w14:paraId="353AAEEA" w14:textId="77777777" w:rsidTr="00D73101">
        <w:tc>
          <w:tcPr>
            <w:tcW w:w="4253" w:type="dxa"/>
          </w:tcPr>
          <w:p w14:paraId="636153C3" w14:textId="77777777" w:rsidR="008F7993" w:rsidRPr="0032481D" w:rsidRDefault="008F7993" w:rsidP="00D73101">
            <w:pPr>
              <w:pStyle w:val="NoSpacing"/>
              <w:spacing w:line="360" w:lineRule="auto"/>
              <w:ind w:hanging="284"/>
              <w:jc w:val="center"/>
              <w:rPr>
                <w:rFonts w:ascii="Times New Roman" w:hAnsi="Times New Roman"/>
                <w:sz w:val="28"/>
                <w:szCs w:val="28"/>
              </w:rPr>
            </w:pPr>
            <w:r w:rsidRPr="0032481D">
              <w:rPr>
                <w:rFonts w:ascii="Times New Roman" w:hAnsi="Times New Roman"/>
                <w:b/>
                <w:sz w:val="28"/>
                <w:szCs w:val="28"/>
              </w:rPr>
              <w:lastRenderedPageBreak/>
              <w:t xml:space="preserve">CÔNG TY TMA SOLUTIONS </w:t>
            </w:r>
            <w:r w:rsidRPr="0032481D">
              <w:rPr>
                <w:rFonts w:ascii="Times New Roman" w:hAnsi="Times New Roman"/>
                <w:b/>
                <w:sz w:val="28"/>
                <w:szCs w:val="28"/>
                <w:u w:val="single"/>
              </w:rPr>
              <w:t>BÌNH ĐỊNH</w:t>
            </w:r>
          </w:p>
        </w:tc>
        <w:tc>
          <w:tcPr>
            <w:tcW w:w="6152" w:type="dxa"/>
          </w:tcPr>
          <w:p w14:paraId="27D75268" w14:textId="77777777" w:rsidR="008F7993" w:rsidRPr="0032481D" w:rsidRDefault="008F7993" w:rsidP="00D73101">
            <w:pPr>
              <w:pStyle w:val="NoSpacing"/>
              <w:spacing w:line="360" w:lineRule="auto"/>
              <w:ind w:hanging="284"/>
              <w:jc w:val="center"/>
              <w:rPr>
                <w:rFonts w:ascii="Times New Roman" w:hAnsi="Times New Roman"/>
                <w:b/>
                <w:sz w:val="28"/>
                <w:szCs w:val="28"/>
              </w:rPr>
            </w:pPr>
            <w:r w:rsidRPr="0032481D">
              <w:rPr>
                <w:rFonts w:ascii="Times New Roman" w:hAnsi="Times New Roman"/>
                <w:b/>
                <w:sz w:val="28"/>
                <w:szCs w:val="28"/>
              </w:rPr>
              <w:t>CỘNG HÒA XÃ HỘI CHỦ NGHĨA VIỆT NAM</w:t>
            </w:r>
          </w:p>
          <w:p w14:paraId="0A812F35" w14:textId="77777777" w:rsidR="008F7993" w:rsidRPr="0032481D" w:rsidRDefault="008F7993" w:rsidP="00D73101">
            <w:pPr>
              <w:pStyle w:val="NoSpacing"/>
              <w:spacing w:line="360" w:lineRule="auto"/>
              <w:ind w:hanging="284"/>
              <w:jc w:val="center"/>
              <w:rPr>
                <w:rFonts w:ascii="Times New Roman" w:hAnsi="Times New Roman"/>
                <w:b/>
                <w:sz w:val="28"/>
                <w:szCs w:val="28"/>
                <w:u w:val="single"/>
              </w:rPr>
            </w:pPr>
            <w:r w:rsidRPr="0032481D">
              <w:rPr>
                <w:rFonts w:ascii="Times New Roman" w:hAnsi="Times New Roman"/>
                <w:b/>
                <w:sz w:val="28"/>
                <w:szCs w:val="28"/>
                <w:u w:val="single"/>
              </w:rPr>
              <w:t>Độc lập – Tự do – Hạnh phúc</w:t>
            </w:r>
          </w:p>
          <w:p w14:paraId="18FCCC6A" w14:textId="77777777" w:rsidR="008F7993" w:rsidRPr="0032481D" w:rsidRDefault="008F7993" w:rsidP="00D73101">
            <w:pPr>
              <w:pStyle w:val="NoSpacing"/>
              <w:spacing w:line="360" w:lineRule="auto"/>
              <w:ind w:hanging="284"/>
              <w:jc w:val="center"/>
              <w:rPr>
                <w:rFonts w:ascii="Times New Roman" w:hAnsi="Times New Roman"/>
                <w:b/>
                <w:sz w:val="28"/>
                <w:szCs w:val="28"/>
              </w:rPr>
            </w:pPr>
          </w:p>
        </w:tc>
      </w:tr>
    </w:tbl>
    <w:p w14:paraId="27550786" w14:textId="77777777" w:rsidR="008F7993" w:rsidRPr="0032481D" w:rsidRDefault="008F7993" w:rsidP="008F7993">
      <w:pPr>
        <w:pStyle w:val="NoSpacing"/>
        <w:spacing w:line="360" w:lineRule="auto"/>
        <w:ind w:hanging="284"/>
        <w:jc w:val="center"/>
        <w:rPr>
          <w:rFonts w:ascii="Times New Roman" w:hAnsi="Times New Roman"/>
          <w:b/>
          <w:sz w:val="28"/>
          <w:szCs w:val="28"/>
        </w:rPr>
      </w:pPr>
      <w:r w:rsidRPr="0032481D">
        <w:rPr>
          <w:rFonts w:ascii="Times New Roman" w:hAnsi="Times New Roman"/>
          <w:b/>
          <w:sz w:val="28"/>
          <w:szCs w:val="28"/>
        </w:rPr>
        <w:t>PHIẾU ĐÁNH GIÁ HẠNH KIỂM CỦA SINH VIÊN TTTN</w:t>
      </w:r>
    </w:p>
    <w:p w14:paraId="040E6238" w14:textId="77777777" w:rsidR="008F7993" w:rsidRPr="0032481D" w:rsidRDefault="008F7993" w:rsidP="008F7993">
      <w:pPr>
        <w:pStyle w:val="NoSpacing"/>
        <w:spacing w:line="360" w:lineRule="auto"/>
        <w:ind w:hanging="284"/>
        <w:jc w:val="center"/>
        <w:rPr>
          <w:rFonts w:ascii="Times New Roman" w:hAnsi="Times New Roman"/>
          <w:b/>
          <w:sz w:val="28"/>
          <w:szCs w:val="28"/>
        </w:rPr>
      </w:pPr>
      <w:r w:rsidRPr="0032481D">
        <w:rPr>
          <w:rFonts w:ascii="Times New Roman" w:hAnsi="Times New Roman"/>
          <w:b/>
          <w:sz w:val="28"/>
          <w:szCs w:val="28"/>
        </w:rPr>
        <w:t>(Về thái độ và đạo đức sinh viên)</w:t>
      </w:r>
    </w:p>
    <w:p w14:paraId="36DABD36" w14:textId="77777777" w:rsidR="008F7993" w:rsidRPr="0032481D" w:rsidRDefault="008F7993" w:rsidP="008F7993">
      <w:pPr>
        <w:pStyle w:val="NoSpacing"/>
        <w:spacing w:line="360" w:lineRule="auto"/>
        <w:ind w:hanging="284"/>
        <w:jc w:val="center"/>
        <w:rPr>
          <w:rFonts w:ascii="Times New Roman" w:hAnsi="Times New Roman"/>
          <w:sz w:val="28"/>
          <w:szCs w:val="28"/>
        </w:rPr>
      </w:pPr>
    </w:p>
    <w:p w14:paraId="0099834F" w14:textId="77777777"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Tên đề tài: Shoes E-commerce Websites</w:t>
      </w:r>
    </w:p>
    <w:p w14:paraId="1C4F1424" w14:textId="418AEBFF"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 xml:space="preserve">Họ và tên sinh viên: </w:t>
      </w:r>
      <w:r w:rsidR="0032481D" w:rsidRPr="0032481D">
        <w:rPr>
          <w:rFonts w:ascii="Times New Roman" w:hAnsi="Times New Roman"/>
          <w:sz w:val="28"/>
          <w:szCs w:val="28"/>
        </w:rPr>
        <w:t>Bùi Khắc Huy</w:t>
      </w:r>
    </w:p>
    <w:p w14:paraId="20C46387" w14:textId="40AC0A8C"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Mã số</w:t>
      </w:r>
      <w:r w:rsidR="0032481D" w:rsidRPr="0032481D">
        <w:rPr>
          <w:rFonts w:ascii="Times New Roman" w:hAnsi="Times New Roman"/>
          <w:sz w:val="28"/>
          <w:szCs w:val="28"/>
        </w:rPr>
        <w:t xml:space="preserve"> sinh viên: 17552480201022</w:t>
      </w:r>
    </w:p>
    <w:p w14:paraId="292AE4BC" w14:textId="77777777" w:rsidR="008F7993" w:rsidRPr="0032481D" w:rsidRDefault="008F7993" w:rsidP="008F7993">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Lớp: DC17CTT01                                            Khóa học: 2017-2021</w:t>
      </w:r>
    </w:p>
    <w:p w14:paraId="6D95C258" w14:textId="77777777" w:rsidR="008F7993" w:rsidRPr="0032481D" w:rsidRDefault="008F7993" w:rsidP="008F7993">
      <w:pPr>
        <w:pStyle w:val="NoSpacing"/>
        <w:tabs>
          <w:tab w:val="left" w:leader="dot" w:pos="5040"/>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Ngành học: Công nghệ thông tin                      Khoa: Kỹ thuật – Công nghệ</w:t>
      </w:r>
    </w:p>
    <w:p w14:paraId="254D9B73" w14:textId="77777777" w:rsidR="008F7993" w:rsidRPr="0032481D" w:rsidRDefault="008F7993" w:rsidP="008F7993">
      <w:pPr>
        <w:pStyle w:val="NoSpacing"/>
        <w:tabs>
          <w:tab w:val="left" w:leader="dot" w:pos="9630"/>
        </w:tabs>
        <w:spacing w:line="360" w:lineRule="auto"/>
        <w:ind w:left="360" w:hanging="284"/>
        <w:jc w:val="both"/>
        <w:rPr>
          <w:rFonts w:ascii="Times New Roman" w:hAnsi="Times New Roman"/>
          <w:sz w:val="28"/>
          <w:szCs w:val="28"/>
        </w:rPr>
      </w:pPr>
      <w:r w:rsidRPr="0032481D">
        <w:rPr>
          <w:rFonts w:ascii="Times New Roman" w:hAnsi="Times New Roman"/>
          <w:sz w:val="28"/>
          <w:szCs w:val="28"/>
        </w:rPr>
        <w:t>Họ và tên người hướng dẫn: Phạm Đình Hồng</w:t>
      </w:r>
    </w:p>
    <w:tbl>
      <w:tblPr>
        <w:tblW w:w="8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98"/>
        <w:gridCol w:w="1668"/>
        <w:gridCol w:w="1582"/>
      </w:tblGrid>
      <w:tr w:rsidR="0032481D" w:rsidRPr="0032481D" w14:paraId="7E3118EA" w14:textId="77777777" w:rsidTr="00D73101">
        <w:tc>
          <w:tcPr>
            <w:tcW w:w="5698" w:type="dxa"/>
          </w:tcPr>
          <w:p w14:paraId="2D51552F"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Nội dung đánh giá</w:t>
            </w:r>
          </w:p>
        </w:tc>
        <w:tc>
          <w:tcPr>
            <w:tcW w:w="1668" w:type="dxa"/>
          </w:tcPr>
          <w:p w14:paraId="243DADB7" w14:textId="77777777" w:rsidR="008F7993" w:rsidRPr="0032481D" w:rsidRDefault="008F7993" w:rsidP="00D73101">
            <w:pPr>
              <w:pStyle w:val="NoSpacing"/>
              <w:tabs>
                <w:tab w:val="left" w:leader="dot" w:pos="9630"/>
              </w:tabs>
              <w:spacing w:line="360" w:lineRule="auto"/>
              <w:ind w:left="287" w:hanging="284"/>
              <w:jc w:val="center"/>
              <w:rPr>
                <w:rFonts w:ascii="Times New Roman" w:hAnsi="Times New Roman"/>
                <w:b/>
                <w:sz w:val="28"/>
                <w:szCs w:val="28"/>
              </w:rPr>
            </w:pPr>
            <w:r w:rsidRPr="0032481D">
              <w:rPr>
                <w:rFonts w:ascii="Times New Roman" w:hAnsi="Times New Roman"/>
                <w:b/>
                <w:sz w:val="28"/>
                <w:szCs w:val="28"/>
              </w:rPr>
              <w:t>Điểm tối đa</w:t>
            </w:r>
          </w:p>
        </w:tc>
        <w:tc>
          <w:tcPr>
            <w:tcW w:w="1582" w:type="dxa"/>
          </w:tcPr>
          <w:p w14:paraId="6D3DFD73" w14:textId="77777777" w:rsidR="008F7993" w:rsidRPr="0032481D" w:rsidRDefault="008F7993" w:rsidP="00D73101">
            <w:pPr>
              <w:pStyle w:val="NoSpacing"/>
              <w:tabs>
                <w:tab w:val="left" w:leader="dot" w:pos="9630"/>
              </w:tabs>
              <w:spacing w:line="360" w:lineRule="auto"/>
              <w:ind w:left="171" w:hanging="284"/>
              <w:jc w:val="center"/>
              <w:rPr>
                <w:rFonts w:ascii="Times New Roman" w:hAnsi="Times New Roman"/>
                <w:b/>
                <w:sz w:val="28"/>
                <w:szCs w:val="28"/>
              </w:rPr>
            </w:pPr>
            <w:r w:rsidRPr="0032481D">
              <w:rPr>
                <w:rFonts w:ascii="Times New Roman" w:hAnsi="Times New Roman"/>
                <w:b/>
                <w:sz w:val="28"/>
                <w:szCs w:val="28"/>
              </w:rPr>
              <w:t>Điểm thực</w:t>
            </w:r>
          </w:p>
        </w:tc>
      </w:tr>
      <w:tr w:rsidR="0032481D" w:rsidRPr="0032481D" w14:paraId="5AEC1481" w14:textId="77777777" w:rsidTr="00D73101">
        <w:tc>
          <w:tcPr>
            <w:tcW w:w="5698" w:type="dxa"/>
            <w:vAlign w:val="center"/>
          </w:tcPr>
          <w:p w14:paraId="3C95B7D4" w14:textId="77777777" w:rsidR="008F7993" w:rsidRPr="0032481D" w:rsidRDefault="008F7993" w:rsidP="00D73101">
            <w:pPr>
              <w:pStyle w:val="NoSpacing"/>
              <w:spacing w:line="360" w:lineRule="auto"/>
              <w:ind w:hanging="284"/>
              <w:jc w:val="both"/>
              <w:rPr>
                <w:rFonts w:ascii="Times New Roman" w:hAnsi="Times New Roman"/>
                <w:b/>
                <w:sz w:val="28"/>
                <w:szCs w:val="28"/>
              </w:rPr>
            </w:pPr>
            <w:r w:rsidRPr="0032481D">
              <w:rPr>
                <w:rFonts w:ascii="Times New Roman" w:hAnsi="Times New Roman"/>
                <w:b/>
                <w:sz w:val="28"/>
                <w:szCs w:val="28"/>
              </w:rPr>
              <w:t>1. 1. Đạo đức</w:t>
            </w:r>
          </w:p>
        </w:tc>
        <w:tc>
          <w:tcPr>
            <w:tcW w:w="1668" w:type="dxa"/>
            <w:vAlign w:val="center"/>
          </w:tcPr>
          <w:p w14:paraId="56BA0C5E"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5.0</w:t>
            </w:r>
          </w:p>
        </w:tc>
        <w:tc>
          <w:tcPr>
            <w:tcW w:w="1582" w:type="dxa"/>
          </w:tcPr>
          <w:p w14:paraId="3A794F82" w14:textId="77777777" w:rsidR="008F7993" w:rsidRPr="0032481D" w:rsidRDefault="008F7993" w:rsidP="00D73101">
            <w:pPr>
              <w:pStyle w:val="NoSpacing"/>
              <w:tabs>
                <w:tab w:val="center" w:pos="541"/>
              </w:tabs>
              <w:spacing w:line="360" w:lineRule="auto"/>
              <w:ind w:hanging="284"/>
              <w:jc w:val="center"/>
              <w:rPr>
                <w:rFonts w:ascii="Times New Roman" w:hAnsi="Times New Roman"/>
                <w:b/>
                <w:sz w:val="28"/>
                <w:szCs w:val="28"/>
              </w:rPr>
            </w:pPr>
            <w:r w:rsidRPr="0032481D">
              <w:rPr>
                <w:rFonts w:ascii="Times New Roman" w:hAnsi="Times New Roman"/>
                <w:b/>
                <w:sz w:val="28"/>
                <w:szCs w:val="28"/>
              </w:rPr>
              <w:t>4.5</w:t>
            </w:r>
          </w:p>
        </w:tc>
      </w:tr>
      <w:tr w:rsidR="0032481D" w:rsidRPr="0032481D" w14:paraId="413162D5" w14:textId="77777777" w:rsidTr="00D73101">
        <w:tc>
          <w:tcPr>
            <w:tcW w:w="5698" w:type="dxa"/>
            <w:vAlign w:val="center"/>
          </w:tcPr>
          <w:p w14:paraId="2DDB7062" w14:textId="77777777" w:rsidR="008F7993" w:rsidRPr="0032481D" w:rsidRDefault="008F7993" w:rsidP="00D73101">
            <w:pPr>
              <w:pStyle w:val="NoSpacing"/>
              <w:spacing w:line="360" w:lineRule="auto"/>
              <w:ind w:hanging="284"/>
              <w:jc w:val="both"/>
              <w:rPr>
                <w:rFonts w:ascii="Times New Roman" w:hAnsi="Times New Roman"/>
                <w:sz w:val="28"/>
                <w:szCs w:val="28"/>
              </w:rPr>
            </w:pPr>
            <w:r w:rsidRPr="0032481D">
              <w:rPr>
                <w:rFonts w:ascii="Times New Roman" w:hAnsi="Times New Roman"/>
                <w:sz w:val="28"/>
                <w:szCs w:val="28"/>
              </w:rPr>
              <w:t xml:space="preserve">    Cơ sở thực tập theo dõi và đánh giá về tác phong, giao tiếp, ứng xử,…</w:t>
            </w:r>
          </w:p>
        </w:tc>
        <w:tc>
          <w:tcPr>
            <w:tcW w:w="1668" w:type="dxa"/>
            <w:vAlign w:val="center"/>
          </w:tcPr>
          <w:p w14:paraId="56731912"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p>
        </w:tc>
        <w:tc>
          <w:tcPr>
            <w:tcW w:w="1582" w:type="dxa"/>
          </w:tcPr>
          <w:p w14:paraId="1895AD98" w14:textId="77777777" w:rsidR="008F7993" w:rsidRPr="0032481D" w:rsidRDefault="008F7993" w:rsidP="00D73101">
            <w:pPr>
              <w:pStyle w:val="NoSpacing"/>
              <w:tabs>
                <w:tab w:val="left" w:leader="dot" w:pos="9630"/>
              </w:tabs>
              <w:spacing w:line="360" w:lineRule="auto"/>
              <w:ind w:hanging="284"/>
              <w:rPr>
                <w:rFonts w:ascii="Times New Roman" w:hAnsi="Times New Roman"/>
                <w:b/>
                <w:sz w:val="28"/>
                <w:szCs w:val="28"/>
              </w:rPr>
            </w:pPr>
          </w:p>
        </w:tc>
      </w:tr>
      <w:tr w:rsidR="0032481D" w:rsidRPr="0032481D" w14:paraId="6C70318E" w14:textId="77777777" w:rsidTr="00D73101">
        <w:tc>
          <w:tcPr>
            <w:tcW w:w="5698" w:type="dxa"/>
            <w:vAlign w:val="center"/>
          </w:tcPr>
          <w:p w14:paraId="1EA94B37" w14:textId="77777777" w:rsidR="008F7993" w:rsidRPr="0032481D" w:rsidRDefault="008F7993" w:rsidP="00D73101">
            <w:pPr>
              <w:pStyle w:val="NoSpacing"/>
              <w:spacing w:line="360" w:lineRule="auto"/>
              <w:ind w:hanging="284"/>
              <w:jc w:val="both"/>
              <w:rPr>
                <w:rFonts w:ascii="Times New Roman" w:hAnsi="Times New Roman"/>
                <w:b/>
                <w:sz w:val="28"/>
                <w:szCs w:val="28"/>
              </w:rPr>
            </w:pPr>
            <w:r w:rsidRPr="0032481D">
              <w:rPr>
                <w:rFonts w:ascii="Times New Roman" w:hAnsi="Times New Roman"/>
                <w:b/>
                <w:sz w:val="28"/>
                <w:szCs w:val="28"/>
              </w:rPr>
              <w:t>2. 2. Thái độ làm việc</w:t>
            </w:r>
          </w:p>
        </w:tc>
        <w:tc>
          <w:tcPr>
            <w:tcW w:w="1668" w:type="dxa"/>
            <w:vAlign w:val="center"/>
          </w:tcPr>
          <w:p w14:paraId="5FB73B8B"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5.0</w:t>
            </w:r>
          </w:p>
        </w:tc>
        <w:tc>
          <w:tcPr>
            <w:tcW w:w="1582" w:type="dxa"/>
          </w:tcPr>
          <w:p w14:paraId="1374370A"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4.5</w:t>
            </w:r>
          </w:p>
        </w:tc>
      </w:tr>
      <w:tr w:rsidR="0032481D" w:rsidRPr="0032481D" w14:paraId="6CDDEA87" w14:textId="77777777" w:rsidTr="00D73101">
        <w:tc>
          <w:tcPr>
            <w:tcW w:w="5698" w:type="dxa"/>
            <w:vAlign w:val="center"/>
          </w:tcPr>
          <w:p w14:paraId="2729F3E6" w14:textId="77777777" w:rsidR="008F7993" w:rsidRPr="0032481D" w:rsidRDefault="008F7993" w:rsidP="00D73101">
            <w:pPr>
              <w:pStyle w:val="NoSpacing"/>
              <w:spacing w:line="360" w:lineRule="auto"/>
              <w:ind w:hanging="284"/>
              <w:jc w:val="both"/>
              <w:rPr>
                <w:rFonts w:ascii="Times New Roman" w:hAnsi="Times New Roman"/>
                <w:sz w:val="28"/>
                <w:szCs w:val="28"/>
              </w:rPr>
            </w:pPr>
            <w:r w:rsidRPr="0032481D">
              <w:rPr>
                <w:rFonts w:ascii="Times New Roman" w:hAnsi="Times New Roman"/>
                <w:sz w:val="28"/>
                <w:szCs w:val="28"/>
              </w:rPr>
              <w:t>2.2.1. Tinh thần trách nhiệm trong khi thực hiện nhiệm vụ</w:t>
            </w:r>
          </w:p>
        </w:tc>
        <w:tc>
          <w:tcPr>
            <w:tcW w:w="1668" w:type="dxa"/>
            <w:vAlign w:val="center"/>
          </w:tcPr>
          <w:p w14:paraId="0F7E73D5"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2.0</w:t>
            </w:r>
          </w:p>
        </w:tc>
        <w:tc>
          <w:tcPr>
            <w:tcW w:w="1582" w:type="dxa"/>
          </w:tcPr>
          <w:p w14:paraId="012E6B7A"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2.0</w:t>
            </w:r>
          </w:p>
        </w:tc>
      </w:tr>
      <w:tr w:rsidR="0032481D" w:rsidRPr="0032481D" w14:paraId="6A4861E5" w14:textId="77777777" w:rsidTr="00D73101">
        <w:tc>
          <w:tcPr>
            <w:tcW w:w="5698" w:type="dxa"/>
            <w:vAlign w:val="center"/>
          </w:tcPr>
          <w:p w14:paraId="187B3AA0" w14:textId="77777777" w:rsidR="008F7993" w:rsidRPr="0032481D" w:rsidRDefault="008F7993" w:rsidP="00D73101">
            <w:pPr>
              <w:pStyle w:val="NoSpacing"/>
              <w:tabs>
                <w:tab w:val="left" w:leader="dot" w:pos="9630"/>
              </w:tabs>
              <w:spacing w:line="360" w:lineRule="auto"/>
              <w:ind w:hanging="284"/>
              <w:jc w:val="both"/>
              <w:rPr>
                <w:rFonts w:ascii="Times New Roman" w:hAnsi="Times New Roman"/>
                <w:sz w:val="28"/>
                <w:szCs w:val="28"/>
              </w:rPr>
            </w:pPr>
            <w:r w:rsidRPr="0032481D">
              <w:rPr>
                <w:rFonts w:ascii="Times New Roman" w:hAnsi="Times New Roman"/>
                <w:sz w:val="28"/>
                <w:szCs w:val="28"/>
              </w:rPr>
              <w:t>2.2.2. Có lịch làm việc đầy đủ cho các tuần</w:t>
            </w:r>
          </w:p>
        </w:tc>
        <w:tc>
          <w:tcPr>
            <w:tcW w:w="1668" w:type="dxa"/>
            <w:vAlign w:val="center"/>
          </w:tcPr>
          <w:p w14:paraId="4A84DBA0"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1.0</w:t>
            </w:r>
          </w:p>
        </w:tc>
        <w:tc>
          <w:tcPr>
            <w:tcW w:w="1582" w:type="dxa"/>
          </w:tcPr>
          <w:p w14:paraId="65EA583F"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1.0</w:t>
            </w:r>
          </w:p>
        </w:tc>
      </w:tr>
      <w:tr w:rsidR="0032481D" w:rsidRPr="0032481D" w14:paraId="61CC77EC" w14:textId="77777777" w:rsidTr="00D73101">
        <w:tc>
          <w:tcPr>
            <w:tcW w:w="5698" w:type="dxa"/>
            <w:vAlign w:val="center"/>
          </w:tcPr>
          <w:p w14:paraId="75E07571" w14:textId="77777777" w:rsidR="008F7993" w:rsidRPr="0032481D" w:rsidRDefault="008F7993" w:rsidP="00D73101">
            <w:pPr>
              <w:pStyle w:val="NoSpacing"/>
              <w:tabs>
                <w:tab w:val="left" w:leader="dot" w:pos="9630"/>
              </w:tabs>
              <w:spacing w:line="360" w:lineRule="auto"/>
              <w:ind w:hanging="284"/>
              <w:jc w:val="both"/>
              <w:rPr>
                <w:rFonts w:ascii="Times New Roman" w:hAnsi="Times New Roman"/>
                <w:sz w:val="28"/>
                <w:szCs w:val="28"/>
              </w:rPr>
            </w:pPr>
            <w:r w:rsidRPr="0032481D">
              <w:rPr>
                <w:rFonts w:ascii="Times New Roman" w:hAnsi="Times New Roman"/>
                <w:sz w:val="28"/>
                <w:szCs w:val="28"/>
              </w:rPr>
              <w:t>2.2.3. Hoàn thành tốt kế hoạch công tác (thông qua nhận xét của người hướng dẫn).</w:t>
            </w:r>
          </w:p>
        </w:tc>
        <w:tc>
          <w:tcPr>
            <w:tcW w:w="1668" w:type="dxa"/>
            <w:vAlign w:val="center"/>
          </w:tcPr>
          <w:p w14:paraId="3F06556E"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2.0</w:t>
            </w:r>
          </w:p>
        </w:tc>
        <w:tc>
          <w:tcPr>
            <w:tcW w:w="1582" w:type="dxa"/>
          </w:tcPr>
          <w:p w14:paraId="71082DA8"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sz w:val="28"/>
                <w:szCs w:val="28"/>
              </w:rPr>
            </w:pPr>
            <w:r w:rsidRPr="0032481D">
              <w:rPr>
                <w:rFonts w:ascii="Times New Roman" w:hAnsi="Times New Roman"/>
                <w:sz w:val="28"/>
                <w:szCs w:val="28"/>
              </w:rPr>
              <w:t>1.5</w:t>
            </w:r>
          </w:p>
        </w:tc>
      </w:tr>
      <w:tr w:rsidR="0032481D" w:rsidRPr="0032481D" w14:paraId="55D519F2" w14:textId="77777777" w:rsidTr="00D73101">
        <w:tc>
          <w:tcPr>
            <w:tcW w:w="5698" w:type="dxa"/>
            <w:vAlign w:val="center"/>
          </w:tcPr>
          <w:p w14:paraId="7C21762B"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TỔNG CỘNG</w:t>
            </w:r>
          </w:p>
        </w:tc>
        <w:tc>
          <w:tcPr>
            <w:tcW w:w="1668" w:type="dxa"/>
            <w:vAlign w:val="center"/>
          </w:tcPr>
          <w:p w14:paraId="2ABF3CDE" w14:textId="77777777" w:rsidR="008F7993" w:rsidRPr="0032481D" w:rsidRDefault="008F7993" w:rsidP="00D73101">
            <w:pPr>
              <w:pStyle w:val="NoSpacing"/>
              <w:tabs>
                <w:tab w:val="left" w:leader="dot" w:pos="9630"/>
              </w:tabs>
              <w:spacing w:line="360" w:lineRule="auto"/>
              <w:ind w:hanging="284"/>
              <w:jc w:val="center"/>
              <w:rPr>
                <w:rFonts w:ascii="Times New Roman" w:hAnsi="Times New Roman"/>
                <w:b/>
                <w:sz w:val="28"/>
                <w:szCs w:val="28"/>
              </w:rPr>
            </w:pPr>
            <w:r w:rsidRPr="0032481D">
              <w:rPr>
                <w:rFonts w:ascii="Times New Roman" w:hAnsi="Times New Roman"/>
                <w:b/>
                <w:sz w:val="28"/>
                <w:szCs w:val="28"/>
              </w:rPr>
              <w:t>10.0</w:t>
            </w:r>
          </w:p>
        </w:tc>
        <w:tc>
          <w:tcPr>
            <w:tcW w:w="1582" w:type="dxa"/>
          </w:tcPr>
          <w:p w14:paraId="058EE433" w14:textId="77777777" w:rsidR="008F7993" w:rsidRPr="0032481D" w:rsidRDefault="008F7993" w:rsidP="00D73101">
            <w:pPr>
              <w:pStyle w:val="NoSpacing"/>
              <w:tabs>
                <w:tab w:val="left" w:pos="1172"/>
              </w:tabs>
              <w:spacing w:line="360" w:lineRule="auto"/>
              <w:ind w:hanging="284"/>
              <w:jc w:val="center"/>
              <w:rPr>
                <w:rFonts w:ascii="Times New Roman" w:hAnsi="Times New Roman"/>
                <w:sz w:val="28"/>
                <w:szCs w:val="28"/>
              </w:rPr>
            </w:pPr>
            <w:r w:rsidRPr="0032481D">
              <w:rPr>
                <w:rFonts w:ascii="Times New Roman" w:hAnsi="Times New Roman"/>
                <w:sz w:val="28"/>
                <w:szCs w:val="28"/>
              </w:rPr>
              <w:t>9.0</w:t>
            </w:r>
          </w:p>
        </w:tc>
      </w:tr>
    </w:tbl>
    <w:p w14:paraId="6B513333" w14:textId="77777777" w:rsidR="008F7993" w:rsidRPr="0032481D" w:rsidRDefault="008F7993" w:rsidP="008F7993">
      <w:pPr>
        <w:pStyle w:val="NoSpacing"/>
        <w:spacing w:line="360" w:lineRule="auto"/>
        <w:ind w:hanging="284"/>
        <w:rPr>
          <w:rFonts w:ascii="Times New Roman" w:hAnsi="Times New Roman"/>
          <w:i/>
          <w:sz w:val="28"/>
          <w:szCs w:val="28"/>
        </w:rPr>
      </w:pP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i/>
          <w:sz w:val="28"/>
          <w:szCs w:val="28"/>
        </w:rPr>
        <w:t>Bình Định, ngày 29 tháng 04 năm 2021</w:t>
      </w:r>
    </w:p>
    <w:p w14:paraId="25262703" w14:textId="77777777" w:rsidR="008F7993" w:rsidRPr="0032481D" w:rsidRDefault="008F7993" w:rsidP="008F7993">
      <w:pPr>
        <w:widowControl w:val="0"/>
        <w:autoSpaceDE w:val="0"/>
        <w:autoSpaceDN w:val="0"/>
        <w:adjustRightInd w:val="0"/>
        <w:spacing w:before="120" w:after="120" w:line="360" w:lineRule="auto"/>
        <w:ind w:left="5142" w:right="-20" w:hanging="4716"/>
        <w:jc w:val="center"/>
        <w:rPr>
          <w:rFonts w:ascii="Times New Roman" w:hAnsi="Times New Roman"/>
          <w:b/>
          <w:sz w:val="28"/>
          <w:szCs w:val="28"/>
        </w:rPr>
      </w:pPr>
      <w:r w:rsidRPr="0032481D">
        <w:rPr>
          <w:rFonts w:ascii="Times New Roman" w:hAnsi="Times New Roman"/>
          <w:b/>
          <w:sz w:val="28"/>
          <w:szCs w:val="28"/>
        </w:rPr>
        <w:t>Xác nhận của cơ sở thực tập</w:t>
      </w: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395"/>
      </w:tblGrid>
      <w:tr w:rsidR="0032481D" w:rsidRPr="0032481D" w14:paraId="616F717A" w14:textId="77777777" w:rsidTr="00D73101">
        <w:tc>
          <w:tcPr>
            <w:tcW w:w="4962" w:type="dxa"/>
          </w:tcPr>
          <w:p w14:paraId="43B35EC1" w14:textId="77777777" w:rsidR="008F7993" w:rsidRPr="0032481D" w:rsidRDefault="008F7993" w:rsidP="00D73101">
            <w:pPr>
              <w:widowControl w:val="0"/>
              <w:autoSpaceDE w:val="0"/>
              <w:autoSpaceDN w:val="0"/>
              <w:adjustRightInd w:val="0"/>
              <w:spacing w:before="120" w:after="120" w:line="360" w:lineRule="auto"/>
              <w:ind w:left="-1572" w:right="-20"/>
              <w:jc w:val="center"/>
              <w:rPr>
                <w:rFonts w:ascii="Times New Roman" w:hAnsi="Times New Roman"/>
                <w:b/>
                <w:sz w:val="28"/>
                <w:szCs w:val="28"/>
                <w:lang w:val="en-US"/>
              </w:rPr>
            </w:pPr>
            <w:r w:rsidRPr="0032481D">
              <w:rPr>
                <w:rFonts w:ascii="Times New Roman" w:hAnsi="Times New Roman"/>
                <w:b/>
                <w:sz w:val="28"/>
                <w:szCs w:val="28"/>
                <w:lang w:val="en-US"/>
              </w:rPr>
              <w:t xml:space="preserve">     TP. Hành chính và Đào tạo</w:t>
            </w:r>
          </w:p>
        </w:tc>
        <w:tc>
          <w:tcPr>
            <w:tcW w:w="4395" w:type="dxa"/>
          </w:tcPr>
          <w:p w14:paraId="5346E296" w14:textId="77777777" w:rsidR="008F7993" w:rsidRPr="0032481D" w:rsidRDefault="008F7993" w:rsidP="00D73101">
            <w:pPr>
              <w:widowControl w:val="0"/>
              <w:autoSpaceDE w:val="0"/>
              <w:autoSpaceDN w:val="0"/>
              <w:adjustRightInd w:val="0"/>
              <w:spacing w:before="120" w:after="120" w:line="360" w:lineRule="auto"/>
              <w:ind w:right="-20"/>
              <w:jc w:val="right"/>
              <w:rPr>
                <w:rFonts w:ascii="Times New Roman" w:hAnsi="Times New Roman"/>
                <w:b/>
                <w:sz w:val="28"/>
                <w:szCs w:val="28"/>
                <w:lang w:val="en-US"/>
              </w:rPr>
            </w:pPr>
            <w:r w:rsidRPr="0032481D">
              <w:rPr>
                <w:rFonts w:ascii="Times New Roman" w:hAnsi="Times New Roman"/>
                <w:b/>
                <w:sz w:val="28"/>
                <w:szCs w:val="28"/>
                <w:lang w:val="en-US"/>
              </w:rPr>
              <w:t>Người hướng dẫn</w:t>
            </w:r>
          </w:p>
        </w:tc>
      </w:tr>
    </w:tbl>
    <w:p w14:paraId="0B613F1F" w14:textId="77777777" w:rsidR="008F7993" w:rsidRPr="0032481D" w:rsidRDefault="008F7993" w:rsidP="008F7993">
      <w:pPr>
        <w:tabs>
          <w:tab w:val="center" w:pos="1985"/>
          <w:tab w:val="center" w:pos="6612"/>
        </w:tabs>
        <w:spacing w:line="360" w:lineRule="auto"/>
        <w:rPr>
          <w:rFonts w:ascii="Times New Roman" w:hAnsi="Times New Roman"/>
          <w: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948"/>
      </w:tblGrid>
      <w:tr w:rsidR="0032481D" w:rsidRPr="0032481D" w14:paraId="0534EA98" w14:textId="77777777" w:rsidTr="00D73101">
        <w:tc>
          <w:tcPr>
            <w:tcW w:w="3114" w:type="dxa"/>
          </w:tcPr>
          <w:p w14:paraId="2CBF4E05" w14:textId="77777777" w:rsidR="008F7993" w:rsidRPr="0032481D" w:rsidRDefault="008F7993" w:rsidP="00D73101">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Lâm Thị Thanh Thảo</w:t>
            </w:r>
          </w:p>
        </w:tc>
        <w:tc>
          <w:tcPr>
            <w:tcW w:w="5948" w:type="dxa"/>
          </w:tcPr>
          <w:p w14:paraId="4220F3C7" w14:textId="77777777" w:rsidR="008F7993" w:rsidRPr="0032481D" w:rsidRDefault="008F7993" w:rsidP="00D73101">
            <w:pPr>
              <w:tabs>
                <w:tab w:val="center" w:pos="1985"/>
                <w:tab w:val="center" w:pos="6612"/>
              </w:tabs>
              <w:spacing w:line="360" w:lineRule="auto"/>
              <w:jc w:val="center"/>
              <w:rPr>
                <w:rFonts w:ascii="Times New Roman" w:hAnsi="Times New Roman"/>
                <w:b/>
                <w:sz w:val="28"/>
                <w:szCs w:val="26"/>
                <w:lang w:val="en-US"/>
              </w:rPr>
            </w:pPr>
            <w:r w:rsidRPr="0032481D">
              <w:rPr>
                <w:rFonts w:ascii="Times New Roman" w:hAnsi="Times New Roman"/>
                <w:b/>
                <w:sz w:val="28"/>
                <w:szCs w:val="26"/>
                <w:lang w:val="en-US"/>
              </w:rPr>
              <w:t xml:space="preserve">                                                 Phạm Đình Hồng</w:t>
            </w:r>
          </w:p>
        </w:tc>
      </w:tr>
    </w:tbl>
    <w:tbl>
      <w:tblPr>
        <w:tblW w:w="10632" w:type="dxa"/>
        <w:tblInd w:w="-572" w:type="dxa"/>
        <w:tblLook w:val="04A0" w:firstRow="1" w:lastRow="0" w:firstColumn="1" w:lastColumn="0" w:noHBand="0" w:noVBand="1"/>
      </w:tblPr>
      <w:tblGrid>
        <w:gridCol w:w="4678"/>
        <w:gridCol w:w="5954"/>
      </w:tblGrid>
      <w:tr w:rsidR="00C26C39" w:rsidRPr="00C26C39" w14:paraId="7A84F8D0" w14:textId="77777777" w:rsidTr="006D546A">
        <w:tc>
          <w:tcPr>
            <w:tcW w:w="4678" w:type="dxa"/>
            <w:hideMark/>
          </w:tcPr>
          <w:p w14:paraId="4F9863FD" w14:textId="77777777" w:rsidR="00C26C39" w:rsidRPr="006D546A" w:rsidRDefault="00C26C39" w:rsidP="00C26C39">
            <w:pPr>
              <w:widowControl w:val="0"/>
              <w:autoSpaceDE w:val="0"/>
              <w:autoSpaceDN w:val="0"/>
              <w:adjustRightInd w:val="0"/>
              <w:ind w:left="168" w:hanging="168"/>
              <w:jc w:val="center"/>
              <w:rPr>
                <w:rFonts w:ascii="Times New Roman" w:hAnsi="Times New Roman"/>
                <w:b/>
                <w:sz w:val="28"/>
                <w:szCs w:val="28"/>
              </w:rPr>
            </w:pPr>
            <w:r w:rsidRPr="006D546A">
              <w:rPr>
                <w:rFonts w:ascii="Times New Roman" w:hAnsi="Times New Roman"/>
                <w:b/>
                <w:sz w:val="28"/>
                <w:szCs w:val="28"/>
              </w:rPr>
              <w:lastRenderedPageBreak/>
              <w:t>TRƯỜNG ĐẠI HỌC PHÚ YÊN</w:t>
            </w:r>
          </w:p>
          <w:p w14:paraId="2440B1AF" w14:textId="0356B386" w:rsidR="00C26C39" w:rsidRPr="00C26C39" w:rsidRDefault="00C26C39" w:rsidP="00C26C39">
            <w:pPr>
              <w:widowControl w:val="0"/>
              <w:autoSpaceDE w:val="0"/>
              <w:autoSpaceDN w:val="0"/>
              <w:adjustRightInd w:val="0"/>
              <w:jc w:val="center"/>
              <w:rPr>
                <w:rFonts w:ascii="Times New Roman" w:hAnsi="Times New Roman"/>
                <w:b/>
                <w:sz w:val="28"/>
                <w:szCs w:val="28"/>
                <w:u w:val="single"/>
              </w:rPr>
            </w:pPr>
            <w:r w:rsidRPr="00C26C39">
              <w:rPr>
                <w:rFonts w:ascii="Times New Roman" w:hAnsi="Times New Roman"/>
                <w:b/>
                <w:sz w:val="28"/>
                <w:szCs w:val="28"/>
                <w:u w:val="single"/>
              </w:rPr>
              <w:t>KHOA KỸ THUẬT – CÔNG NGHỆ</w:t>
            </w:r>
          </w:p>
        </w:tc>
        <w:tc>
          <w:tcPr>
            <w:tcW w:w="5954" w:type="dxa"/>
            <w:hideMark/>
          </w:tcPr>
          <w:p w14:paraId="60ED5912" w14:textId="77777777" w:rsidR="00C26C39" w:rsidRPr="00C26C39" w:rsidRDefault="00C26C39" w:rsidP="006D546A">
            <w:pPr>
              <w:widowControl w:val="0"/>
              <w:autoSpaceDE w:val="0"/>
              <w:autoSpaceDN w:val="0"/>
              <w:adjustRightInd w:val="0"/>
              <w:ind w:left="-115"/>
              <w:jc w:val="center"/>
              <w:rPr>
                <w:rFonts w:ascii="Times New Roman" w:hAnsi="Times New Roman"/>
                <w:b/>
                <w:sz w:val="28"/>
                <w:szCs w:val="28"/>
              </w:rPr>
            </w:pPr>
            <w:r w:rsidRPr="00C26C39">
              <w:rPr>
                <w:rFonts w:ascii="Times New Roman" w:hAnsi="Times New Roman"/>
                <w:b/>
                <w:sz w:val="28"/>
                <w:szCs w:val="28"/>
              </w:rPr>
              <w:t>CỘNG HÒA XÃ HỘI CHỦ NGHĨA VIỆT NAM</w:t>
            </w:r>
          </w:p>
          <w:p w14:paraId="0C7EE0DB" w14:textId="2E330118" w:rsidR="00C26C39" w:rsidRPr="00C26C39" w:rsidRDefault="00C26C39" w:rsidP="00F143CB">
            <w:pPr>
              <w:widowControl w:val="0"/>
              <w:autoSpaceDE w:val="0"/>
              <w:autoSpaceDN w:val="0"/>
              <w:adjustRightInd w:val="0"/>
              <w:ind w:left="352"/>
              <w:jc w:val="center"/>
              <w:rPr>
                <w:rFonts w:ascii="Times New Roman" w:hAnsi="Times New Roman"/>
                <w:b/>
                <w:sz w:val="28"/>
                <w:szCs w:val="28"/>
                <w:u w:val="single"/>
              </w:rPr>
            </w:pPr>
            <w:r w:rsidRPr="00C26C39">
              <w:rPr>
                <w:rFonts w:ascii="Times New Roman" w:hAnsi="Times New Roman"/>
                <w:b/>
                <w:sz w:val="28"/>
                <w:szCs w:val="28"/>
                <w:u w:val="single"/>
              </w:rPr>
              <w:t>Độc lập - Tự do - Hạnh phúc</w:t>
            </w:r>
          </w:p>
        </w:tc>
      </w:tr>
    </w:tbl>
    <w:p w14:paraId="5A4A39CC" w14:textId="77777777" w:rsidR="00C26C39" w:rsidRPr="00C26C39" w:rsidRDefault="00C26C39" w:rsidP="00C26C39">
      <w:pPr>
        <w:widowControl w:val="0"/>
        <w:autoSpaceDE w:val="0"/>
        <w:autoSpaceDN w:val="0"/>
        <w:adjustRightInd w:val="0"/>
        <w:rPr>
          <w:rFonts w:ascii="Times New Roman" w:eastAsia="Calibri" w:hAnsi="Times New Roman"/>
          <w:sz w:val="28"/>
          <w:szCs w:val="28"/>
        </w:rPr>
      </w:pPr>
    </w:p>
    <w:p w14:paraId="26D8320D" w14:textId="7136543A" w:rsidR="00C26C39" w:rsidRPr="00C26C39" w:rsidRDefault="00C26C39" w:rsidP="00C26C39">
      <w:pPr>
        <w:widowControl w:val="0"/>
        <w:autoSpaceDE w:val="0"/>
        <w:autoSpaceDN w:val="0"/>
        <w:adjustRightInd w:val="0"/>
        <w:jc w:val="center"/>
        <w:rPr>
          <w:rFonts w:ascii="Times New Roman" w:hAnsi="Times New Roman"/>
          <w:b/>
          <w:bCs/>
          <w:sz w:val="28"/>
          <w:szCs w:val="28"/>
        </w:rPr>
      </w:pPr>
      <w:r w:rsidRPr="00C26C39">
        <w:rPr>
          <w:rFonts w:ascii="Times New Roman" w:hAnsi="Times New Roman"/>
          <w:b/>
          <w:bCs/>
          <w:sz w:val="28"/>
          <w:szCs w:val="28"/>
        </w:rPr>
        <w:t>PHIẾU THEO DÕI QUÁ TRÌNH THỰC TẬP</w:t>
      </w:r>
      <w:r>
        <w:rPr>
          <w:rFonts w:ascii="Times New Roman" w:hAnsi="Times New Roman"/>
          <w:b/>
          <w:bCs/>
          <w:sz w:val="28"/>
          <w:szCs w:val="28"/>
          <w:lang w:val="en-US"/>
        </w:rPr>
        <w:t xml:space="preserve"> </w:t>
      </w:r>
      <w:r w:rsidRPr="00C26C39">
        <w:rPr>
          <w:rFonts w:ascii="Times New Roman" w:hAnsi="Times New Roman"/>
          <w:b/>
          <w:bCs/>
          <w:sz w:val="28"/>
          <w:szCs w:val="28"/>
        </w:rPr>
        <w:t>CỦA SINH VIÊN</w:t>
      </w:r>
    </w:p>
    <w:p w14:paraId="4F04D764" w14:textId="77777777" w:rsidR="00C26C39" w:rsidRPr="00C26C39" w:rsidRDefault="00C26C39" w:rsidP="00C26C39">
      <w:pPr>
        <w:widowControl w:val="0"/>
        <w:autoSpaceDE w:val="0"/>
        <w:autoSpaceDN w:val="0"/>
        <w:adjustRightInd w:val="0"/>
        <w:rPr>
          <w:rFonts w:ascii="Times New Roman" w:hAnsi="Times New Roman"/>
          <w:sz w:val="28"/>
          <w:szCs w:val="28"/>
        </w:rPr>
      </w:pPr>
    </w:p>
    <w:p w14:paraId="07C7F9CA" w14:textId="37B5B2C8" w:rsidR="00C26C39" w:rsidRPr="00C26C39" w:rsidRDefault="00C26C39" w:rsidP="00C26C39">
      <w:pPr>
        <w:widowControl w:val="0"/>
        <w:tabs>
          <w:tab w:val="left" w:pos="5387"/>
          <w:tab w:val="left" w:leader="dot" w:pos="9356"/>
        </w:tabs>
        <w:autoSpaceDE w:val="0"/>
        <w:autoSpaceDN w:val="0"/>
        <w:adjustRightInd w:val="0"/>
        <w:rPr>
          <w:rFonts w:ascii="Times New Roman" w:hAnsi="Times New Roman"/>
          <w:sz w:val="28"/>
          <w:szCs w:val="28"/>
        </w:rPr>
      </w:pPr>
      <w:r w:rsidRPr="00C26C39">
        <w:rPr>
          <w:rFonts w:ascii="Times New Roman" w:hAnsi="Times New Roman"/>
          <w:sz w:val="28"/>
          <w:szCs w:val="28"/>
        </w:rPr>
        <w:t xml:space="preserve">Họ và tên: </w:t>
      </w:r>
      <w:r>
        <w:rPr>
          <w:rFonts w:ascii="Times New Roman" w:hAnsi="Times New Roman"/>
          <w:sz w:val="28"/>
          <w:szCs w:val="28"/>
          <w:lang w:val="en-US"/>
        </w:rPr>
        <w:t>Võ Phạm Tấn Đoan</w:t>
      </w:r>
      <w:r w:rsidRPr="00C26C39">
        <w:rPr>
          <w:rFonts w:ascii="Times New Roman" w:hAnsi="Times New Roman"/>
          <w:sz w:val="28"/>
          <w:szCs w:val="28"/>
        </w:rPr>
        <w:tab/>
        <w:t xml:space="preserve">Mã </w:t>
      </w:r>
      <w:r>
        <w:rPr>
          <w:rFonts w:ascii="Times New Roman" w:hAnsi="Times New Roman"/>
          <w:sz w:val="28"/>
          <w:szCs w:val="28"/>
        </w:rPr>
        <w:t>sinh viên: 17552480201009</w:t>
      </w:r>
    </w:p>
    <w:p w14:paraId="1DC6616C" w14:textId="5000663A" w:rsidR="00C26C39" w:rsidRPr="00C26C39" w:rsidRDefault="00C26C39" w:rsidP="00C26C39">
      <w:pPr>
        <w:widowControl w:val="0"/>
        <w:tabs>
          <w:tab w:val="left" w:pos="3960"/>
          <w:tab w:val="left" w:pos="4050"/>
        </w:tabs>
        <w:autoSpaceDE w:val="0"/>
        <w:autoSpaceDN w:val="0"/>
        <w:adjustRightInd w:val="0"/>
        <w:rPr>
          <w:rFonts w:ascii="Times New Roman" w:hAnsi="Times New Roman"/>
          <w:sz w:val="28"/>
          <w:szCs w:val="28"/>
        </w:rPr>
      </w:pPr>
      <w:r w:rsidRPr="00C26C39">
        <w:rPr>
          <w:rFonts w:ascii="Times New Roman" w:hAnsi="Times New Roman"/>
          <w:sz w:val="28"/>
          <w:szCs w:val="28"/>
        </w:rPr>
        <w:t>Lớp:</w:t>
      </w:r>
      <w:r>
        <w:rPr>
          <w:rFonts w:ascii="Times New Roman" w:hAnsi="Times New Roman"/>
          <w:sz w:val="28"/>
          <w:szCs w:val="28"/>
          <w:lang w:val="en-US"/>
        </w:rPr>
        <w:t xml:space="preserve"> DC17CTT01</w:t>
      </w:r>
      <w:r w:rsidRPr="00C26C39">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Khóa: 2017</w:t>
      </w:r>
      <w:r w:rsidRPr="00C26C39">
        <w:rPr>
          <w:rFonts w:ascii="Times New Roman" w:hAnsi="Times New Roman"/>
          <w:sz w:val="28"/>
          <w:szCs w:val="28"/>
        </w:rPr>
        <w:t>-</w:t>
      </w:r>
      <w:r>
        <w:rPr>
          <w:rFonts w:ascii="Times New Roman" w:hAnsi="Times New Roman"/>
          <w:sz w:val="28"/>
          <w:szCs w:val="28"/>
        </w:rPr>
        <w:t>2021</w:t>
      </w:r>
    </w:p>
    <w:p w14:paraId="5E94380F" w14:textId="77777777" w:rsidR="00C26C39" w:rsidRPr="00C26C39" w:rsidRDefault="00C26C39" w:rsidP="00C26C39">
      <w:pPr>
        <w:widowControl w:val="0"/>
        <w:tabs>
          <w:tab w:val="left" w:pos="3960"/>
          <w:tab w:val="left" w:pos="4050"/>
        </w:tabs>
        <w:autoSpaceDE w:val="0"/>
        <w:autoSpaceDN w:val="0"/>
        <w:adjustRightInd w:val="0"/>
        <w:rPr>
          <w:rFonts w:ascii="Times New Roman" w:hAnsi="Times New Roman"/>
          <w:sz w:val="28"/>
          <w:szCs w:val="28"/>
        </w:rPr>
      </w:pPr>
      <w:r w:rsidRPr="00C26C39">
        <w:rPr>
          <w:rFonts w:ascii="Times New Roman" w:hAnsi="Times New Roman"/>
          <w:sz w:val="28"/>
          <w:szCs w:val="28"/>
        </w:rPr>
        <w:t>Ngành: Công nghệ thông tin</w:t>
      </w:r>
    </w:p>
    <w:p w14:paraId="773790C1" w14:textId="4DC80BCE" w:rsidR="00C26C39" w:rsidRPr="00C26C39" w:rsidRDefault="00C26C39" w:rsidP="00C26C39">
      <w:pPr>
        <w:widowControl w:val="0"/>
        <w:tabs>
          <w:tab w:val="left" w:leader="dot" w:pos="9356"/>
        </w:tabs>
        <w:autoSpaceDE w:val="0"/>
        <w:autoSpaceDN w:val="0"/>
        <w:adjustRightInd w:val="0"/>
        <w:rPr>
          <w:rFonts w:ascii="Times New Roman" w:hAnsi="Times New Roman"/>
          <w:sz w:val="28"/>
          <w:szCs w:val="28"/>
        </w:rPr>
      </w:pPr>
      <w:r w:rsidRPr="00C26C39">
        <w:rPr>
          <w:rFonts w:ascii="Times New Roman" w:hAnsi="Times New Roman"/>
          <w:sz w:val="28"/>
          <w:szCs w:val="28"/>
        </w:rPr>
        <w:t xml:space="preserve">Địa điểm thực tập: </w:t>
      </w:r>
      <w:r>
        <w:rPr>
          <w:rFonts w:ascii="Times New Roman" w:hAnsi="Times New Roman"/>
          <w:sz w:val="28"/>
          <w:szCs w:val="28"/>
        </w:rPr>
        <w:t>C</w:t>
      </w:r>
      <w:r>
        <w:rPr>
          <w:rFonts w:ascii="Times New Roman" w:hAnsi="Times New Roman"/>
          <w:sz w:val="28"/>
          <w:szCs w:val="28"/>
          <w:lang w:val="en-US"/>
        </w:rPr>
        <w:t>ông ty</w:t>
      </w:r>
      <w:r>
        <w:rPr>
          <w:rFonts w:ascii="Times New Roman" w:hAnsi="Times New Roman"/>
          <w:sz w:val="28"/>
          <w:szCs w:val="28"/>
        </w:rPr>
        <w:t xml:space="preserve"> TMA SOLUTIONS Bình </w:t>
      </w:r>
      <w:r>
        <w:rPr>
          <w:rFonts w:ascii="Times New Roman" w:hAnsi="Times New Roman"/>
          <w:sz w:val="28"/>
          <w:szCs w:val="28"/>
          <w:lang w:val="en-US"/>
        </w:rPr>
        <w:t>Định</w:t>
      </w:r>
      <w:r w:rsidRPr="00C26C39">
        <w:rPr>
          <w:rFonts w:ascii="Times New Roman" w:hAnsi="Times New Roman"/>
          <w:sz w:val="28"/>
          <w:szCs w:val="28"/>
        </w:rPr>
        <w:t>.</w:t>
      </w:r>
    </w:p>
    <w:p w14:paraId="2C39114E" w14:textId="591D202B" w:rsidR="00C26C39" w:rsidRPr="0094309C" w:rsidRDefault="00C26C39" w:rsidP="00C26C39">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sidRPr="00C26C39">
        <w:rPr>
          <w:rFonts w:ascii="Times New Roman" w:hAnsi="Times New Roman"/>
          <w:sz w:val="28"/>
          <w:szCs w:val="28"/>
        </w:rPr>
        <w:t xml:space="preserve">Địa chỉ thực tập: </w:t>
      </w:r>
      <w:r>
        <w:rPr>
          <w:rFonts w:ascii="Times New Roman" w:hAnsi="Times New Roman"/>
          <w:sz w:val="28"/>
          <w:szCs w:val="28"/>
          <w:lang w:val="en-US"/>
        </w:rPr>
        <w:t xml:space="preserve">Số 12, </w:t>
      </w:r>
      <w:r w:rsidRPr="00480AEC">
        <w:rPr>
          <w:rFonts w:ascii="Times New Roman" w:hAnsi="Times New Roman" w:hint="eastAsia"/>
          <w:sz w:val="28"/>
          <w:szCs w:val="28"/>
        </w:rPr>
        <w:t>Đ</w:t>
      </w:r>
      <w:r w:rsidRPr="00480AEC">
        <w:rPr>
          <w:rFonts w:ascii="Times New Roman" w:hAnsi="Times New Roman"/>
          <w:sz w:val="28"/>
          <w:szCs w:val="28"/>
        </w:rPr>
        <w:t xml:space="preserve">ại lộ khoa học, </w:t>
      </w:r>
      <w:r>
        <w:rPr>
          <w:rFonts w:ascii="Times New Roman" w:hAnsi="Times New Roman"/>
          <w:sz w:val="28"/>
          <w:szCs w:val="28"/>
          <w:lang w:val="en-US"/>
        </w:rPr>
        <w:t>phườ</w:t>
      </w:r>
      <w:r w:rsidR="00FA68FA">
        <w:rPr>
          <w:rFonts w:ascii="Times New Roman" w:hAnsi="Times New Roman"/>
          <w:sz w:val="28"/>
          <w:szCs w:val="28"/>
          <w:lang w:val="en-US"/>
        </w:rPr>
        <w:t>ng G</w:t>
      </w:r>
      <w:r>
        <w:rPr>
          <w:rFonts w:ascii="Times New Roman" w:hAnsi="Times New Roman"/>
          <w:sz w:val="28"/>
          <w:szCs w:val="28"/>
          <w:lang w:val="en-US"/>
        </w:rPr>
        <w:t>hề</w:t>
      </w:r>
      <w:r w:rsidR="00FA68FA">
        <w:rPr>
          <w:rFonts w:ascii="Times New Roman" w:hAnsi="Times New Roman"/>
          <w:sz w:val="28"/>
          <w:szCs w:val="28"/>
          <w:lang w:val="en-US"/>
        </w:rPr>
        <w:t>nh R</w:t>
      </w:r>
      <w:r>
        <w:rPr>
          <w:rFonts w:ascii="Times New Roman" w:hAnsi="Times New Roman"/>
          <w:sz w:val="28"/>
          <w:szCs w:val="28"/>
          <w:lang w:val="en-US"/>
        </w:rPr>
        <w:t>áng</w:t>
      </w:r>
      <w:r w:rsidRPr="00480AEC">
        <w:rPr>
          <w:rFonts w:ascii="Times New Roman" w:hAnsi="Times New Roman"/>
          <w:sz w:val="28"/>
          <w:szCs w:val="28"/>
        </w:rPr>
        <w:t>, thành phố</w:t>
      </w:r>
      <w:r>
        <w:rPr>
          <w:rFonts w:ascii="Times New Roman" w:hAnsi="Times New Roman"/>
          <w:sz w:val="28"/>
          <w:szCs w:val="28"/>
        </w:rPr>
        <w:t xml:space="preserve"> Quy </w:t>
      </w:r>
      <w:r w:rsidRPr="00480AEC">
        <w:rPr>
          <w:rFonts w:ascii="Times New Roman" w:hAnsi="Times New Roman"/>
          <w:sz w:val="28"/>
          <w:szCs w:val="28"/>
        </w:rPr>
        <w:t>Nh</w:t>
      </w:r>
      <w:r w:rsidRPr="00480AEC">
        <w:rPr>
          <w:rFonts w:ascii="Times New Roman" w:hAnsi="Times New Roman" w:hint="eastAsia"/>
          <w:sz w:val="28"/>
          <w:szCs w:val="28"/>
        </w:rPr>
        <w:t>ơ</w:t>
      </w:r>
      <w:r w:rsidRPr="00480AEC">
        <w:rPr>
          <w:rFonts w:ascii="Times New Roman" w:hAnsi="Times New Roman"/>
          <w:sz w:val="28"/>
          <w:szCs w:val="28"/>
        </w:rPr>
        <w:t xml:space="preserve">n, tỉnh Bình </w:t>
      </w:r>
      <w:r w:rsidRPr="00480AEC">
        <w:rPr>
          <w:rFonts w:ascii="Times New Roman" w:hAnsi="Times New Roman" w:hint="eastAsia"/>
          <w:sz w:val="28"/>
          <w:szCs w:val="28"/>
        </w:rPr>
        <w:t>Đ</w:t>
      </w:r>
      <w:r w:rsidRPr="00480AEC">
        <w:rPr>
          <w:rFonts w:ascii="Times New Roman" w:hAnsi="Times New Roman"/>
          <w:sz w:val="28"/>
          <w:szCs w:val="28"/>
        </w:rPr>
        <w:t>ị</w:t>
      </w:r>
      <w:r>
        <w:rPr>
          <w:rFonts w:ascii="Times New Roman" w:hAnsi="Times New Roman"/>
          <w:sz w:val="28"/>
          <w:szCs w:val="28"/>
        </w:rPr>
        <w:t>nh</w:t>
      </w:r>
      <w:r>
        <w:rPr>
          <w:rFonts w:ascii="Times New Roman" w:hAnsi="Times New Roman"/>
          <w:sz w:val="28"/>
          <w:szCs w:val="28"/>
          <w:lang w:val="en-US"/>
        </w:rPr>
        <w:t>.</w:t>
      </w:r>
    </w:p>
    <w:p w14:paraId="40B88449" w14:textId="145F9B53" w:rsidR="006D546A" w:rsidRPr="00C26C39" w:rsidRDefault="00C26C39" w:rsidP="00C26C39">
      <w:pPr>
        <w:widowControl w:val="0"/>
        <w:tabs>
          <w:tab w:val="left" w:leader="dot" w:pos="9356"/>
        </w:tabs>
        <w:autoSpaceDE w:val="0"/>
        <w:autoSpaceDN w:val="0"/>
        <w:adjustRightInd w:val="0"/>
        <w:rPr>
          <w:rFonts w:ascii="Times New Roman" w:hAnsi="Times New Roman"/>
          <w:sz w:val="28"/>
          <w:szCs w:val="28"/>
          <w:lang w:val="en-US"/>
        </w:rPr>
      </w:pPr>
      <w:r w:rsidRPr="00C26C39">
        <w:rPr>
          <w:rFonts w:ascii="Times New Roman" w:hAnsi="Times New Roman"/>
          <w:sz w:val="28"/>
          <w:szCs w:val="28"/>
        </w:rPr>
        <w:t xml:space="preserve">Giáo viên hướng dẫn: Th.S </w:t>
      </w:r>
      <w:r>
        <w:rPr>
          <w:rFonts w:ascii="Times New Roman" w:hAnsi="Times New Roman"/>
          <w:sz w:val="28"/>
          <w:szCs w:val="28"/>
          <w:lang w:val="en-US"/>
        </w:rPr>
        <w:t>Lê Thị Thu Oanh</w:t>
      </w:r>
    </w:p>
    <w:tbl>
      <w:tblPr>
        <w:tblW w:w="8965" w:type="dxa"/>
        <w:jc w:val="center"/>
        <w:tblLayout w:type="fixed"/>
        <w:tblLook w:val="04A0" w:firstRow="1" w:lastRow="0" w:firstColumn="1" w:lastColumn="0" w:noHBand="0" w:noVBand="1"/>
      </w:tblPr>
      <w:tblGrid>
        <w:gridCol w:w="855"/>
        <w:gridCol w:w="1984"/>
        <w:gridCol w:w="4536"/>
        <w:gridCol w:w="1590"/>
      </w:tblGrid>
      <w:tr w:rsidR="00C26C39" w:rsidRPr="00C26C39" w14:paraId="72F687FD"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FB96F3" w14:textId="77777777" w:rsidR="00C26C39" w:rsidRPr="00C26C39" w:rsidRDefault="00C26C39" w:rsidP="00F143CB">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STT</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DABCDF" w14:textId="77777777" w:rsidR="00C26C39" w:rsidRPr="00C26C39" w:rsidRDefault="00C26C39" w:rsidP="00F143CB">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Ngày tháng</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8C93A0" w14:textId="77777777" w:rsidR="00C26C39" w:rsidRPr="00C26C39" w:rsidRDefault="00C26C39" w:rsidP="006D546A">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Nội dung công việc</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082815" w14:textId="77777777" w:rsidR="00C26C39" w:rsidRPr="00C26C39" w:rsidRDefault="00C26C39" w:rsidP="00F143CB">
            <w:pPr>
              <w:widowControl w:val="0"/>
              <w:autoSpaceDE w:val="0"/>
              <w:autoSpaceDN w:val="0"/>
              <w:adjustRightInd w:val="0"/>
              <w:spacing w:line="240" w:lineRule="auto"/>
              <w:jc w:val="center"/>
              <w:rPr>
                <w:rFonts w:ascii="Times New Roman" w:hAnsi="Times New Roman"/>
                <w:b/>
                <w:sz w:val="28"/>
                <w:szCs w:val="28"/>
              </w:rPr>
            </w:pPr>
            <w:r w:rsidRPr="00C26C39">
              <w:rPr>
                <w:rFonts w:ascii="Times New Roman" w:hAnsi="Times New Roman"/>
                <w:b/>
                <w:sz w:val="28"/>
                <w:szCs w:val="28"/>
              </w:rPr>
              <w:t>Xác nhận của GVHD</w:t>
            </w:r>
          </w:p>
        </w:tc>
      </w:tr>
      <w:tr w:rsidR="00C26C39" w:rsidRPr="00C26C39" w14:paraId="4C20828A"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CBF75B"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9DD6768" w14:textId="7703B5B2"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6D546A">
              <w:rPr>
                <w:rFonts w:ascii="Times New Roman" w:hAnsi="Times New Roman"/>
                <w:sz w:val="28"/>
                <w:szCs w:val="28"/>
              </w:rPr>
              <w:t xml:space="preserve"> 18/01/2021</w:t>
            </w:r>
          </w:p>
          <w:p w14:paraId="0DD4B250" w14:textId="5BD619F5"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6D546A">
              <w:rPr>
                <w:rFonts w:ascii="Times New Roman" w:hAnsi="Times New Roman"/>
                <w:sz w:val="28"/>
                <w:szCs w:val="28"/>
              </w:rPr>
              <w:t>n 22</w:t>
            </w:r>
            <w:r w:rsidR="000857BA">
              <w:rPr>
                <w:rFonts w:ascii="Times New Roman" w:hAnsi="Times New Roman"/>
                <w:sz w:val="28"/>
                <w:szCs w:val="28"/>
              </w:rPr>
              <w:t>/01/2021</w:t>
            </w:r>
          </w:p>
          <w:p w14:paraId="33C95D03"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1C836A" w14:textId="66263749" w:rsidR="006D546A" w:rsidRPr="000857BA" w:rsidRDefault="006D546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lang w:val="en-US"/>
              </w:rPr>
              <w:t>Tìm hiểu</w:t>
            </w:r>
            <w:r w:rsidRPr="000857BA">
              <w:rPr>
                <w:rFonts w:ascii="Times New Roman" w:hAnsi="Times New Roman"/>
                <w:sz w:val="28"/>
                <w:szCs w:val="28"/>
              </w:rPr>
              <w:t xml:space="preserve"> PHP cơ bản.</w:t>
            </w:r>
          </w:p>
          <w:p w14:paraId="79EA7762" w14:textId="32FD2D39" w:rsidR="006D546A" w:rsidRPr="000857BA" w:rsidRDefault="006D546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lang w:val="en-US"/>
              </w:rPr>
              <w:t>Tìm hiểu</w:t>
            </w:r>
            <w:r w:rsidRPr="000857BA">
              <w:rPr>
                <w:rFonts w:ascii="Times New Roman" w:hAnsi="Times New Roman"/>
                <w:sz w:val="28"/>
                <w:szCs w:val="28"/>
              </w:rPr>
              <w:t xml:space="preserve"> PHP </w:t>
            </w:r>
            <w:r w:rsidRPr="000857BA">
              <w:rPr>
                <w:rFonts w:ascii="Times New Roman" w:hAnsi="Times New Roman"/>
                <w:sz w:val="28"/>
                <w:szCs w:val="28"/>
                <w:lang w:val="en-US"/>
              </w:rPr>
              <w:t>nâng cao</w:t>
            </w:r>
            <w:r w:rsidRPr="000857BA">
              <w:rPr>
                <w:rFonts w:ascii="Times New Roman" w:hAnsi="Times New Roman"/>
                <w:sz w:val="28"/>
                <w:szCs w:val="28"/>
              </w:rPr>
              <w:t>.</w:t>
            </w:r>
          </w:p>
          <w:p w14:paraId="32F2F0CD" w14:textId="7365ADBF" w:rsidR="006D546A" w:rsidRDefault="006D546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0857BA">
              <w:rPr>
                <w:rFonts w:ascii="Times New Roman" w:hAnsi="Times New Roman"/>
                <w:sz w:val="28"/>
                <w:szCs w:val="28"/>
                <w:lang w:val="en-US"/>
              </w:rPr>
              <w:t xml:space="preserve">Tìm hiểu </w:t>
            </w:r>
            <w:r w:rsidR="00FA68FA">
              <w:rPr>
                <w:rFonts w:ascii="Times New Roman" w:hAnsi="Times New Roman"/>
                <w:sz w:val="28"/>
                <w:szCs w:val="28"/>
                <w:lang w:val="en-US"/>
              </w:rPr>
              <w:t>PHP-</w:t>
            </w:r>
            <w:r w:rsidRPr="000857BA">
              <w:rPr>
                <w:rFonts w:ascii="Times New Roman" w:hAnsi="Times New Roman"/>
                <w:sz w:val="28"/>
                <w:szCs w:val="28"/>
                <w:lang w:val="en-US"/>
              </w:rPr>
              <w:t>MySQL.</w:t>
            </w:r>
          </w:p>
          <w:p w14:paraId="4EA741E3" w14:textId="06DD0342" w:rsidR="000857BA" w:rsidRPr="000857BA" w:rsidRDefault="000857B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0857BA">
              <w:rPr>
                <w:rFonts w:ascii="Times New Roman" w:hAnsi="Times New Roman"/>
                <w:sz w:val="28"/>
                <w:szCs w:val="28"/>
              </w:rPr>
              <w:t>Tìm hiểu Github và một số chức năng.</w:t>
            </w:r>
          </w:p>
          <w:p w14:paraId="1CCE2B9F" w14:textId="0645FC30" w:rsidR="00C26C39" w:rsidRPr="000857BA" w:rsidRDefault="006D546A" w:rsidP="00FA68FA">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0857BA">
              <w:rPr>
                <w:rFonts w:ascii="Times New Roman" w:hAnsi="Times New Roman"/>
                <w:sz w:val="28"/>
                <w:szCs w:val="28"/>
                <w:lang w:val="en-US"/>
              </w:rPr>
              <w:t>Xây dựng</w:t>
            </w:r>
            <w:r w:rsidRPr="000857BA">
              <w:rPr>
                <w:rFonts w:ascii="Times New Roman" w:hAnsi="Times New Roman"/>
                <w:sz w:val="28"/>
                <w:szCs w:val="28"/>
              </w:rPr>
              <w:t xml:space="preserve"> web sử dụng PHP-MySQL (Quản lý thông tin thực tập sinh)</w:t>
            </w:r>
            <w:r w:rsidRPr="000857BA">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C26FD"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15B2E8B3"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3CBEAE"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6BC4D2" w14:textId="0507C71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6D546A">
              <w:rPr>
                <w:rFonts w:ascii="Times New Roman" w:hAnsi="Times New Roman"/>
                <w:sz w:val="28"/>
                <w:szCs w:val="28"/>
              </w:rPr>
              <w:t xml:space="preserve"> </w:t>
            </w:r>
            <w:r w:rsidR="006D546A">
              <w:rPr>
                <w:rFonts w:ascii="Times New Roman" w:hAnsi="Times New Roman"/>
                <w:sz w:val="28"/>
                <w:szCs w:val="28"/>
                <w:lang w:val="en-US"/>
              </w:rPr>
              <w:t>25</w:t>
            </w:r>
            <w:r w:rsidR="000857BA">
              <w:rPr>
                <w:rFonts w:ascii="Times New Roman" w:hAnsi="Times New Roman"/>
                <w:sz w:val="28"/>
                <w:szCs w:val="28"/>
              </w:rPr>
              <w:t>/01/2021</w:t>
            </w:r>
          </w:p>
          <w:p w14:paraId="486A7B30" w14:textId="66BF409F"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6D546A">
              <w:rPr>
                <w:rFonts w:ascii="Times New Roman" w:hAnsi="Times New Roman"/>
                <w:sz w:val="28"/>
                <w:szCs w:val="28"/>
              </w:rPr>
              <w:t xml:space="preserve">n </w:t>
            </w:r>
            <w:r w:rsidR="006D546A">
              <w:rPr>
                <w:rFonts w:ascii="Times New Roman" w:hAnsi="Times New Roman"/>
                <w:sz w:val="28"/>
                <w:szCs w:val="28"/>
                <w:lang w:val="en-US"/>
              </w:rPr>
              <w:t>29</w:t>
            </w:r>
            <w:r w:rsidR="000857BA">
              <w:rPr>
                <w:rFonts w:ascii="Times New Roman" w:hAnsi="Times New Roman"/>
                <w:sz w:val="28"/>
                <w:szCs w:val="28"/>
              </w:rPr>
              <w:t>/01/2021</w:t>
            </w:r>
          </w:p>
          <w:p w14:paraId="3804C48B"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02)</w:t>
            </w:r>
          </w:p>
          <w:p w14:paraId="29F4D5C0"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12B4B8" w14:textId="5EB025D9" w:rsidR="000857BA" w:rsidRPr="000857BA" w:rsidRDefault="000857BA" w:rsidP="00FA68FA">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Tiếp tục x</w:t>
            </w:r>
            <w:r w:rsidRPr="000857BA">
              <w:rPr>
                <w:rFonts w:ascii="Times New Roman" w:hAnsi="Times New Roman"/>
                <w:sz w:val="28"/>
                <w:szCs w:val="28"/>
                <w:lang w:val="en-US"/>
              </w:rPr>
              <w:t>ây dựng</w:t>
            </w:r>
            <w:r w:rsidRPr="000857BA">
              <w:rPr>
                <w:rFonts w:ascii="Times New Roman" w:hAnsi="Times New Roman"/>
                <w:sz w:val="28"/>
                <w:szCs w:val="28"/>
              </w:rPr>
              <w:t xml:space="preserve"> web sử dụng PHP-MySQL (Quản lý thông tin thực tập sinh)</w:t>
            </w:r>
            <w:r w:rsidRPr="000857BA">
              <w:rPr>
                <w:rFonts w:ascii="Times New Roman" w:hAnsi="Times New Roman"/>
                <w:sz w:val="28"/>
                <w:szCs w:val="28"/>
                <w:lang w:val="en-US"/>
              </w:rPr>
              <w:t>.</w:t>
            </w:r>
          </w:p>
          <w:p w14:paraId="025D2EA8" w14:textId="7A8E34FA" w:rsidR="000857BA" w:rsidRPr="000857BA" w:rsidRDefault="000857BA" w:rsidP="00FA68FA">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rPr>
              <w:t xml:space="preserve">Tìm hiểu cách </w:t>
            </w:r>
            <w:r>
              <w:rPr>
                <w:rFonts w:ascii="Times New Roman" w:hAnsi="Times New Roman"/>
                <w:sz w:val="28"/>
                <w:szCs w:val="28"/>
                <w:lang w:val="en-US"/>
              </w:rPr>
              <w:t xml:space="preserve">debug </w:t>
            </w:r>
            <w:r w:rsidRPr="000857BA">
              <w:rPr>
                <w:rFonts w:ascii="Times New Roman" w:hAnsi="Times New Roman"/>
                <w:sz w:val="28"/>
                <w:szCs w:val="28"/>
              </w:rPr>
              <w:t>PHP trong Visual Studio Code</w:t>
            </w:r>
            <w:r>
              <w:rPr>
                <w:rFonts w:ascii="Times New Roman" w:hAnsi="Times New Roman"/>
                <w:sz w:val="28"/>
                <w:szCs w:val="28"/>
                <w:lang w:val="en-US"/>
              </w:rPr>
              <w:t xml:space="preserve"> bằng XDebug</w:t>
            </w:r>
            <w:r w:rsidRPr="000857BA">
              <w:rPr>
                <w:rFonts w:ascii="Times New Roman" w:hAnsi="Times New Roman"/>
                <w:sz w:val="28"/>
                <w:szCs w:val="28"/>
              </w:rPr>
              <w:t>.</w:t>
            </w:r>
          </w:p>
          <w:p w14:paraId="14845AEC" w14:textId="0A3BA5AE" w:rsidR="00C26C39" w:rsidRPr="000857BA" w:rsidRDefault="000857BA" w:rsidP="00FA68FA">
            <w:pPr>
              <w:pStyle w:val="ListParagraph"/>
              <w:widowControl w:val="0"/>
              <w:numPr>
                <w:ilvl w:val="0"/>
                <w:numId w:val="106"/>
              </w:numPr>
              <w:autoSpaceDE w:val="0"/>
              <w:autoSpaceDN w:val="0"/>
              <w:adjustRightInd w:val="0"/>
              <w:spacing w:line="360" w:lineRule="auto"/>
              <w:rPr>
                <w:rFonts w:ascii="Times New Roman" w:hAnsi="Times New Roman"/>
                <w:color w:val="000000"/>
                <w:sz w:val="28"/>
                <w:szCs w:val="28"/>
              </w:rPr>
            </w:pPr>
            <w:r w:rsidRPr="000857BA">
              <w:rPr>
                <w:rFonts w:ascii="Times New Roman" w:hAnsi="Times New Roman"/>
                <w:sz w:val="28"/>
                <w:szCs w:val="28"/>
              </w:rPr>
              <w:lastRenderedPageBreak/>
              <w:t>Tìm hiể</w:t>
            </w:r>
            <w:r>
              <w:rPr>
                <w:rFonts w:ascii="Times New Roman" w:hAnsi="Times New Roman"/>
                <w:sz w:val="28"/>
                <w:szCs w:val="28"/>
              </w:rPr>
              <w:t xml:space="preserve">u </w:t>
            </w:r>
            <w:r w:rsidR="00C36CE1">
              <w:rPr>
                <w:rFonts w:ascii="Times New Roman" w:hAnsi="Times New Roman"/>
                <w:sz w:val="28"/>
                <w:szCs w:val="28"/>
                <w:lang w:val="en-US"/>
              </w:rPr>
              <w:t xml:space="preserve">mô hình </w:t>
            </w:r>
            <w:r w:rsidRPr="000857BA">
              <w:rPr>
                <w:rFonts w:ascii="Times New Roman" w:hAnsi="Times New Roman"/>
                <w:sz w:val="28"/>
                <w:szCs w:val="28"/>
              </w:rPr>
              <w:t xml:space="preserve">MVC </w:t>
            </w:r>
            <w:r w:rsidR="00C36CE1">
              <w:rPr>
                <w:rFonts w:ascii="Times New Roman" w:hAnsi="Times New Roman"/>
                <w:sz w:val="28"/>
                <w:szCs w:val="28"/>
                <w:lang w:val="en-US"/>
              </w:rPr>
              <w:t xml:space="preserve">trong </w:t>
            </w:r>
            <w:r w:rsidRPr="000857BA">
              <w:rPr>
                <w:rFonts w:ascii="Times New Roman" w:hAnsi="Times New Roman"/>
                <w:sz w:val="28"/>
                <w:szCs w:val="28"/>
              </w:rPr>
              <w:t>PHP.</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A0BE57"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19EBC45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B95CD62"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lastRenderedPageBreak/>
              <w:t>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F4DE7A" w14:textId="4D1572C6"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0857BA">
              <w:rPr>
                <w:rFonts w:ascii="Times New Roman" w:hAnsi="Times New Roman"/>
                <w:sz w:val="28"/>
                <w:szCs w:val="28"/>
              </w:rPr>
              <w:t xml:space="preserve"> 01/02/2021</w:t>
            </w:r>
          </w:p>
          <w:p w14:paraId="2907B8CD" w14:textId="0A0DFD8E"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0857BA">
              <w:rPr>
                <w:rFonts w:ascii="Times New Roman" w:hAnsi="Times New Roman"/>
                <w:sz w:val="28"/>
                <w:szCs w:val="28"/>
              </w:rPr>
              <w:t>n 05/02/2021</w:t>
            </w:r>
          </w:p>
          <w:p w14:paraId="2849591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BCE5D" w14:textId="657743A5" w:rsidR="000857BA" w:rsidRPr="000857BA" w:rsidRDefault="000857BA" w:rsidP="00FA68FA">
            <w:pPr>
              <w:pStyle w:val="ListParagraph"/>
              <w:widowControl w:val="0"/>
              <w:numPr>
                <w:ilvl w:val="0"/>
                <w:numId w:val="111"/>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 xml:space="preserve">Tiếp tục </w:t>
            </w:r>
            <w:r>
              <w:rPr>
                <w:rFonts w:ascii="Times New Roman" w:hAnsi="Times New Roman"/>
                <w:sz w:val="28"/>
                <w:szCs w:val="28"/>
              </w:rPr>
              <w:t>t</w:t>
            </w:r>
            <w:r w:rsidRPr="000857BA">
              <w:rPr>
                <w:rFonts w:ascii="Times New Roman" w:hAnsi="Times New Roman"/>
                <w:sz w:val="28"/>
                <w:szCs w:val="28"/>
              </w:rPr>
              <w:t>ìm hiểu</w:t>
            </w:r>
            <w:r w:rsidR="00C36CE1">
              <w:rPr>
                <w:rFonts w:ascii="Times New Roman" w:hAnsi="Times New Roman"/>
                <w:sz w:val="28"/>
                <w:szCs w:val="28"/>
                <w:lang w:val="en-US"/>
              </w:rPr>
              <w:t xml:space="preserve"> mô hình</w:t>
            </w:r>
            <w:r w:rsidRPr="000857BA">
              <w:rPr>
                <w:rFonts w:ascii="Times New Roman" w:hAnsi="Times New Roman"/>
                <w:sz w:val="28"/>
                <w:szCs w:val="28"/>
              </w:rPr>
              <w:t xml:space="preserve"> MVC </w:t>
            </w:r>
            <w:r w:rsidR="00C36CE1">
              <w:rPr>
                <w:rFonts w:ascii="Times New Roman" w:hAnsi="Times New Roman"/>
                <w:sz w:val="28"/>
                <w:szCs w:val="28"/>
                <w:lang w:val="en-US"/>
              </w:rPr>
              <w:t>trong</w:t>
            </w:r>
            <w:r w:rsidRPr="000857BA">
              <w:rPr>
                <w:rFonts w:ascii="Times New Roman" w:hAnsi="Times New Roman"/>
                <w:sz w:val="28"/>
                <w:szCs w:val="28"/>
              </w:rPr>
              <w:t xml:space="preserve"> PHP.</w:t>
            </w:r>
          </w:p>
          <w:p w14:paraId="640AC086" w14:textId="3646C4C9" w:rsidR="00C26C39" w:rsidRPr="000857BA" w:rsidRDefault="000857BA" w:rsidP="00FA68FA">
            <w:pPr>
              <w:pStyle w:val="ListParagraph"/>
              <w:widowControl w:val="0"/>
              <w:numPr>
                <w:ilvl w:val="0"/>
                <w:numId w:val="111"/>
              </w:numPr>
              <w:autoSpaceDE w:val="0"/>
              <w:autoSpaceDN w:val="0"/>
              <w:adjustRightInd w:val="0"/>
              <w:spacing w:line="360" w:lineRule="auto"/>
              <w:rPr>
                <w:rFonts w:ascii="Times New Roman" w:hAnsi="Times New Roman"/>
                <w:sz w:val="28"/>
                <w:szCs w:val="28"/>
              </w:rPr>
            </w:pPr>
            <w:r w:rsidRPr="000857BA">
              <w:rPr>
                <w:rFonts w:ascii="Times New Roman" w:hAnsi="Times New Roman"/>
                <w:sz w:val="28"/>
                <w:szCs w:val="28"/>
              </w:rPr>
              <w:t xml:space="preserve">Xây dựng </w:t>
            </w:r>
            <w:r w:rsidR="00C36CE1">
              <w:rPr>
                <w:rFonts w:ascii="Times New Roman" w:hAnsi="Times New Roman"/>
                <w:sz w:val="28"/>
                <w:szCs w:val="28"/>
                <w:lang w:val="en-US"/>
              </w:rPr>
              <w:t xml:space="preserve">web sử dụng mô hình </w:t>
            </w:r>
            <w:r w:rsidRPr="000857BA">
              <w:rPr>
                <w:rFonts w:ascii="Times New Roman" w:hAnsi="Times New Roman"/>
                <w:sz w:val="28"/>
                <w:szCs w:val="28"/>
              </w:rPr>
              <w:t xml:space="preserve">MVC </w:t>
            </w:r>
            <w:r w:rsidR="00C36CE1">
              <w:rPr>
                <w:rFonts w:ascii="Times New Roman" w:hAnsi="Times New Roman"/>
                <w:sz w:val="28"/>
                <w:szCs w:val="28"/>
                <w:lang w:val="en-US"/>
              </w:rPr>
              <w:t>bằng</w:t>
            </w:r>
            <w:r w:rsidRPr="000857BA">
              <w:rPr>
                <w:rFonts w:ascii="Times New Roman" w:hAnsi="Times New Roman"/>
                <w:sz w:val="28"/>
                <w:szCs w:val="28"/>
              </w:rPr>
              <w:t xml:space="preserve"> PHP</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00104D1C" w:rsidRPr="000857BA">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88CB4B" w14:textId="28C321CA" w:rsidR="00C26C39" w:rsidRPr="000857BA" w:rsidRDefault="00C26C39" w:rsidP="00FA68FA">
            <w:pPr>
              <w:widowControl w:val="0"/>
              <w:autoSpaceDE w:val="0"/>
              <w:autoSpaceDN w:val="0"/>
              <w:adjustRightInd w:val="0"/>
              <w:spacing w:line="360" w:lineRule="auto"/>
              <w:rPr>
                <w:rFonts w:ascii="Times New Roman" w:hAnsi="Times New Roman"/>
                <w:sz w:val="28"/>
                <w:szCs w:val="28"/>
                <w:lang w:val="en-US"/>
              </w:rPr>
            </w:pPr>
          </w:p>
        </w:tc>
      </w:tr>
      <w:tr w:rsidR="00C26C39" w:rsidRPr="00C26C39" w14:paraId="5458A0BF"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4D79A51"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4</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47DA0F" w14:textId="5CB59744"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C36CE1">
              <w:rPr>
                <w:rFonts w:ascii="Times New Roman" w:hAnsi="Times New Roman"/>
                <w:sz w:val="28"/>
                <w:szCs w:val="28"/>
              </w:rPr>
              <w:t xml:space="preserve"> 22/02/2021</w:t>
            </w:r>
          </w:p>
          <w:p w14:paraId="058559FA" w14:textId="14172C0C"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C36CE1">
              <w:rPr>
                <w:rFonts w:ascii="Times New Roman" w:hAnsi="Times New Roman"/>
                <w:sz w:val="28"/>
                <w:szCs w:val="28"/>
              </w:rPr>
              <w:t>n 26/02/2021</w:t>
            </w:r>
          </w:p>
          <w:p w14:paraId="67D98E3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04)</w:t>
            </w:r>
          </w:p>
          <w:p w14:paraId="20315E8C"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850F3" w14:textId="38C7DE77" w:rsidR="00C36CE1" w:rsidRPr="00C36CE1" w:rsidRDefault="00C36CE1" w:rsidP="00FA68FA">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C36CE1">
              <w:rPr>
                <w:rFonts w:ascii="Times New Roman" w:hAnsi="Times New Roman"/>
                <w:sz w:val="28"/>
                <w:szCs w:val="28"/>
              </w:rPr>
              <w:t>Tiếp tụ</w:t>
            </w:r>
            <w:r>
              <w:rPr>
                <w:rFonts w:ascii="Times New Roman" w:hAnsi="Times New Roman"/>
                <w:sz w:val="28"/>
                <w:szCs w:val="28"/>
              </w:rPr>
              <w:t>c xây dựng</w:t>
            </w:r>
            <w:r>
              <w:rPr>
                <w:rFonts w:ascii="Times New Roman" w:hAnsi="Times New Roman"/>
                <w:sz w:val="28"/>
                <w:szCs w:val="28"/>
                <w:lang w:val="en-US"/>
              </w:rPr>
              <w:t xml:space="preserve"> web sử dụng mô hình MVC bằng PHP</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Pr="00C36CE1">
              <w:rPr>
                <w:rFonts w:ascii="Times New Roman" w:hAnsi="Times New Roman"/>
                <w:sz w:val="28"/>
                <w:szCs w:val="28"/>
              </w:rPr>
              <w:t>.</w:t>
            </w:r>
          </w:p>
          <w:p w14:paraId="29E66773" w14:textId="693698F9" w:rsidR="00C36CE1" w:rsidRPr="00C36CE1" w:rsidRDefault="00C36CE1" w:rsidP="00FA68FA">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C36CE1">
              <w:rPr>
                <w:rFonts w:ascii="Times New Roman" w:hAnsi="Times New Roman"/>
                <w:sz w:val="28"/>
                <w:szCs w:val="28"/>
              </w:rPr>
              <w:t xml:space="preserve">Chuyển đổi </w:t>
            </w:r>
            <w:r w:rsidRPr="000857BA">
              <w:rPr>
                <w:rFonts w:ascii="Times New Roman" w:hAnsi="Times New Roman"/>
                <w:sz w:val="28"/>
                <w:szCs w:val="28"/>
              </w:rPr>
              <w:t xml:space="preserve">web </w:t>
            </w:r>
            <w:r>
              <w:rPr>
                <w:rFonts w:ascii="Times New Roman" w:hAnsi="Times New Roman"/>
                <w:sz w:val="28"/>
                <w:szCs w:val="28"/>
                <w:lang w:val="en-US"/>
              </w:rPr>
              <w:t xml:space="preserve">đã xây dựng sang </w:t>
            </w:r>
            <w:r w:rsidR="00CA0391">
              <w:rPr>
                <w:rFonts w:ascii="Times New Roman" w:hAnsi="Times New Roman"/>
                <w:sz w:val="28"/>
                <w:szCs w:val="28"/>
                <w:lang w:val="en-US"/>
              </w:rPr>
              <w:t>web theo</w:t>
            </w:r>
            <w:r>
              <w:rPr>
                <w:rFonts w:ascii="Times New Roman" w:hAnsi="Times New Roman"/>
                <w:sz w:val="28"/>
                <w:szCs w:val="28"/>
                <w:lang w:val="en-US"/>
              </w:rPr>
              <w:t xml:space="preserve"> mô hình MVC</w:t>
            </w:r>
            <w:r w:rsidRPr="00C36CE1">
              <w:rPr>
                <w:rFonts w:ascii="Times New Roman" w:hAnsi="Times New Roman"/>
                <w:sz w:val="28"/>
                <w:szCs w:val="28"/>
              </w:rPr>
              <w:t xml:space="preserve"> </w:t>
            </w:r>
            <w:r w:rsidR="00CA0391">
              <w:rPr>
                <w:rFonts w:ascii="Times New Roman" w:hAnsi="Times New Roman"/>
                <w:sz w:val="28"/>
                <w:szCs w:val="28"/>
                <w:lang w:val="en-US"/>
              </w:rPr>
              <w:t>bằng</w:t>
            </w:r>
            <w:r>
              <w:rPr>
                <w:rFonts w:ascii="Times New Roman" w:hAnsi="Times New Roman"/>
                <w:sz w:val="28"/>
                <w:szCs w:val="28"/>
                <w:lang w:val="en-US"/>
              </w:rPr>
              <w:t xml:space="preserve"> </w:t>
            </w:r>
            <w:r w:rsidRPr="00C36CE1">
              <w:rPr>
                <w:rFonts w:ascii="Times New Roman" w:hAnsi="Times New Roman"/>
                <w:sz w:val="28"/>
                <w:szCs w:val="28"/>
              </w:rPr>
              <w:t>PHP</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00104D1C" w:rsidRPr="000857BA">
              <w:rPr>
                <w:rFonts w:ascii="Times New Roman" w:hAnsi="Times New Roman"/>
                <w:sz w:val="28"/>
                <w:szCs w:val="28"/>
                <w:lang w:val="en-US"/>
              </w:rPr>
              <w:t>.</w:t>
            </w:r>
          </w:p>
          <w:p w14:paraId="54D6706F" w14:textId="5A71FE18" w:rsidR="00C26C39" w:rsidRPr="00C36CE1" w:rsidRDefault="00C36CE1" w:rsidP="00FA68FA">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Tìm hiểu và</w:t>
            </w:r>
            <w:r w:rsidRPr="00C36CE1">
              <w:rPr>
                <w:rFonts w:ascii="Times New Roman" w:hAnsi="Times New Roman"/>
                <w:sz w:val="28"/>
                <w:szCs w:val="28"/>
              </w:rPr>
              <w:t xml:space="preserve"> cài đặt Laravel.</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A43A2D"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465D3216"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1B9567"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5</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3F7E57" w14:textId="3BEB1DAD"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CA0391">
              <w:rPr>
                <w:rFonts w:ascii="Times New Roman" w:hAnsi="Times New Roman"/>
                <w:sz w:val="28"/>
                <w:szCs w:val="28"/>
              </w:rPr>
              <w:t xml:space="preserve"> </w:t>
            </w:r>
            <w:r w:rsidR="00CA0391">
              <w:rPr>
                <w:rFonts w:ascii="Times New Roman" w:hAnsi="Times New Roman"/>
                <w:sz w:val="28"/>
                <w:szCs w:val="28"/>
                <w:lang w:val="en-US"/>
              </w:rPr>
              <w:t>0</w:t>
            </w:r>
            <w:r w:rsidR="00CA0391">
              <w:rPr>
                <w:rFonts w:ascii="Times New Roman" w:hAnsi="Times New Roman"/>
                <w:sz w:val="28"/>
                <w:szCs w:val="28"/>
              </w:rPr>
              <w:t>1/03/2021</w:t>
            </w:r>
          </w:p>
          <w:p w14:paraId="26DE94FE" w14:textId="1FA52A2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CA0391">
              <w:rPr>
                <w:rFonts w:ascii="Times New Roman" w:hAnsi="Times New Roman"/>
                <w:sz w:val="28"/>
                <w:szCs w:val="28"/>
              </w:rPr>
              <w:t xml:space="preserve">n </w:t>
            </w:r>
            <w:r w:rsidR="00CA0391">
              <w:rPr>
                <w:rFonts w:ascii="Times New Roman" w:hAnsi="Times New Roman"/>
                <w:sz w:val="28"/>
                <w:szCs w:val="28"/>
                <w:lang w:val="en-US"/>
              </w:rPr>
              <w:t>05</w:t>
            </w:r>
            <w:r w:rsidR="00CA0391">
              <w:rPr>
                <w:rFonts w:ascii="Times New Roman" w:hAnsi="Times New Roman"/>
                <w:sz w:val="28"/>
                <w:szCs w:val="28"/>
              </w:rPr>
              <w:t>/03/2021</w:t>
            </w:r>
          </w:p>
          <w:p w14:paraId="44068F6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05)</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96D243" w14:textId="5F667515" w:rsidR="00CA0391" w:rsidRPr="00CA0391" w:rsidRDefault="00CA0391" w:rsidP="00FA68FA">
            <w:pPr>
              <w:pStyle w:val="ListParagraph"/>
              <w:widowControl w:val="0"/>
              <w:numPr>
                <w:ilvl w:val="0"/>
                <w:numId w:val="113"/>
              </w:numPr>
              <w:autoSpaceDE w:val="0"/>
              <w:autoSpaceDN w:val="0"/>
              <w:adjustRightInd w:val="0"/>
              <w:spacing w:line="360" w:lineRule="auto"/>
              <w:rPr>
                <w:rFonts w:ascii="Times New Roman" w:hAnsi="Times New Roman"/>
                <w:sz w:val="28"/>
                <w:szCs w:val="28"/>
                <w:lang w:val="en-US"/>
              </w:rPr>
            </w:pPr>
            <w:r w:rsidRPr="00CA0391">
              <w:rPr>
                <w:rFonts w:ascii="Times New Roman" w:hAnsi="Times New Roman"/>
                <w:sz w:val="28"/>
                <w:szCs w:val="28"/>
                <w:lang w:val="en-US"/>
              </w:rPr>
              <w:t>Tìm hiểu các khái niệm và cấu trúc thư mục trong Laravel.</w:t>
            </w:r>
          </w:p>
          <w:p w14:paraId="097C137A" w14:textId="328C0A36" w:rsidR="00C26C39" w:rsidRPr="00104D1C" w:rsidRDefault="00C26C39" w:rsidP="00FA68FA">
            <w:pPr>
              <w:pStyle w:val="ListParagraph"/>
              <w:widowControl w:val="0"/>
              <w:numPr>
                <w:ilvl w:val="0"/>
                <w:numId w:val="113"/>
              </w:numPr>
              <w:autoSpaceDE w:val="0"/>
              <w:autoSpaceDN w:val="0"/>
              <w:adjustRightInd w:val="0"/>
              <w:spacing w:line="360" w:lineRule="auto"/>
              <w:rPr>
                <w:rFonts w:ascii="Times New Roman" w:hAnsi="Times New Roman"/>
                <w:sz w:val="28"/>
                <w:szCs w:val="28"/>
              </w:rPr>
            </w:pPr>
            <w:r w:rsidRPr="00CA0391">
              <w:rPr>
                <w:rFonts w:ascii="Times New Roman" w:hAnsi="Times New Roman"/>
                <w:sz w:val="28"/>
                <w:szCs w:val="28"/>
              </w:rPr>
              <w:t>Tìm hiểu các kiến thức liên quan tới laravel (Basic, Database).</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03D707"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2055FF7E"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574A4A"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6</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FC9B99F" w14:textId="011FC969"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CA0391">
              <w:rPr>
                <w:rFonts w:ascii="Times New Roman" w:hAnsi="Times New Roman"/>
                <w:sz w:val="28"/>
                <w:szCs w:val="28"/>
              </w:rPr>
              <w:t xml:space="preserve"> 08/03/2021</w:t>
            </w:r>
          </w:p>
          <w:p w14:paraId="68E2E034" w14:textId="20CD41F5"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CA0391">
              <w:rPr>
                <w:rFonts w:ascii="Times New Roman" w:hAnsi="Times New Roman"/>
                <w:sz w:val="28"/>
                <w:szCs w:val="28"/>
              </w:rPr>
              <w:t>n 12/03/2021</w:t>
            </w:r>
          </w:p>
          <w:p w14:paraId="62C01224"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06)</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B2E36D" w14:textId="520A7BD7" w:rsidR="00CA0391" w:rsidRPr="00CA0391" w:rsidRDefault="00104D1C" w:rsidP="00FA68FA">
            <w:pPr>
              <w:pStyle w:val="ListParagraph"/>
              <w:widowControl w:val="0"/>
              <w:numPr>
                <w:ilvl w:val="0"/>
                <w:numId w:val="114"/>
              </w:numPr>
              <w:autoSpaceDE w:val="0"/>
              <w:autoSpaceDN w:val="0"/>
              <w:adjustRightInd w:val="0"/>
              <w:spacing w:line="360" w:lineRule="auto"/>
              <w:rPr>
                <w:rFonts w:ascii="Times New Roman" w:hAnsi="Times New Roman"/>
                <w:sz w:val="28"/>
                <w:szCs w:val="28"/>
                <w:lang w:val="en-US"/>
              </w:rPr>
            </w:pPr>
            <w:r>
              <w:rPr>
                <w:rFonts w:ascii="Times New Roman" w:hAnsi="Times New Roman"/>
                <w:sz w:val="28"/>
                <w:szCs w:val="28"/>
                <w:lang w:val="en-US"/>
              </w:rPr>
              <w:t>Tìm hiểu</w:t>
            </w:r>
            <w:r w:rsidR="00CA0391" w:rsidRPr="00CA0391">
              <w:rPr>
                <w:rFonts w:ascii="Times New Roman" w:hAnsi="Times New Roman"/>
                <w:sz w:val="28"/>
                <w:szCs w:val="28"/>
              </w:rPr>
              <w:t xml:space="preserve"> Eloquent ORM</w:t>
            </w:r>
            <w:r w:rsidR="00CA0391" w:rsidRPr="00CA0391">
              <w:rPr>
                <w:rFonts w:ascii="Times New Roman" w:hAnsi="Times New Roman"/>
                <w:sz w:val="28"/>
                <w:szCs w:val="28"/>
                <w:lang w:val="en-US"/>
              </w:rPr>
              <w:t xml:space="preserve"> trong Laravel.</w:t>
            </w:r>
          </w:p>
          <w:p w14:paraId="6BD75D20" w14:textId="3CA9B880" w:rsidR="00C26C39" w:rsidRPr="00CA0391" w:rsidRDefault="00CA0391" w:rsidP="00104D1C">
            <w:pPr>
              <w:pStyle w:val="ListParagraph"/>
              <w:widowControl w:val="0"/>
              <w:numPr>
                <w:ilvl w:val="0"/>
                <w:numId w:val="114"/>
              </w:numPr>
              <w:autoSpaceDE w:val="0"/>
              <w:autoSpaceDN w:val="0"/>
              <w:adjustRightInd w:val="0"/>
              <w:spacing w:line="360" w:lineRule="auto"/>
              <w:rPr>
                <w:rFonts w:ascii="Times New Roman" w:hAnsi="Times New Roman"/>
                <w:sz w:val="28"/>
                <w:szCs w:val="28"/>
              </w:rPr>
            </w:pPr>
            <w:r w:rsidRPr="00CA0391">
              <w:rPr>
                <w:rFonts w:ascii="Times New Roman" w:hAnsi="Times New Roman"/>
                <w:sz w:val="28"/>
                <w:szCs w:val="28"/>
              </w:rPr>
              <w:t xml:space="preserve">Chuyển đổi </w:t>
            </w:r>
            <w:r w:rsidRPr="00CA0391">
              <w:rPr>
                <w:rFonts w:ascii="Times New Roman" w:hAnsi="Times New Roman"/>
                <w:sz w:val="28"/>
                <w:szCs w:val="28"/>
                <w:lang w:val="en-US"/>
              </w:rPr>
              <w:t xml:space="preserve">web đã xây dựng bằng </w:t>
            </w:r>
            <w:r w:rsidR="00104D1C">
              <w:rPr>
                <w:rFonts w:ascii="Times New Roman" w:hAnsi="Times New Roman"/>
                <w:sz w:val="28"/>
                <w:szCs w:val="28"/>
                <w:lang w:val="en-US"/>
              </w:rPr>
              <w:t xml:space="preserve">PHP theo </w:t>
            </w:r>
            <w:r w:rsidRPr="00CA0391">
              <w:rPr>
                <w:rFonts w:ascii="Times New Roman" w:hAnsi="Times New Roman"/>
                <w:sz w:val="28"/>
                <w:szCs w:val="28"/>
                <w:lang w:val="en-US"/>
              </w:rPr>
              <w:t>mô hình MVC qua</w:t>
            </w:r>
            <w:r w:rsidRPr="00CA0391">
              <w:rPr>
                <w:rFonts w:ascii="Times New Roman" w:hAnsi="Times New Roman"/>
                <w:sz w:val="28"/>
                <w:szCs w:val="28"/>
              </w:rPr>
              <w:t xml:space="preserve"> Laravel</w:t>
            </w:r>
            <w:r w:rsidR="00104D1C">
              <w:rPr>
                <w:rFonts w:ascii="Times New Roman" w:hAnsi="Times New Roman"/>
                <w:sz w:val="28"/>
                <w:szCs w:val="28"/>
                <w:lang w:val="en-US"/>
              </w:rPr>
              <w:t xml:space="preserve"> </w:t>
            </w:r>
            <w:r w:rsidR="00104D1C" w:rsidRPr="000857BA">
              <w:rPr>
                <w:rFonts w:ascii="Times New Roman" w:hAnsi="Times New Roman"/>
                <w:sz w:val="28"/>
                <w:szCs w:val="28"/>
              </w:rPr>
              <w:t>(Quản lý thông tin thực tập sinh)</w:t>
            </w:r>
            <w:r w:rsidR="00104D1C" w:rsidRPr="000857BA">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1C7F8C"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0B4BFC19"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375240"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lastRenderedPageBreak/>
              <w:t>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5B340C" w14:textId="31993FF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AD779A">
              <w:rPr>
                <w:rFonts w:ascii="Times New Roman" w:hAnsi="Times New Roman"/>
                <w:sz w:val="28"/>
                <w:szCs w:val="28"/>
              </w:rPr>
              <w:t xml:space="preserve"> 15/03/2021</w:t>
            </w:r>
          </w:p>
          <w:p w14:paraId="04E87F30" w14:textId="2621432D"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AD779A">
              <w:rPr>
                <w:rFonts w:ascii="Times New Roman" w:hAnsi="Times New Roman"/>
                <w:sz w:val="28"/>
                <w:szCs w:val="28"/>
              </w:rPr>
              <w:t>n 19/03/2021</w:t>
            </w:r>
          </w:p>
          <w:p w14:paraId="66640B35"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07)</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EE7FE" w14:textId="4C6D2DE3" w:rsidR="00C26C39" w:rsidRPr="00AD779A" w:rsidRDefault="00AD779A" w:rsidP="00FA68FA">
            <w:pPr>
              <w:pStyle w:val="ListParagraph"/>
              <w:widowControl w:val="0"/>
              <w:numPr>
                <w:ilvl w:val="0"/>
                <w:numId w:val="115"/>
              </w:numPr>
              <w:autoSpaceDE w:val="0"/>
              <w:autoSpaceDN w:val="0"/>
              <w:adjustRightInd w:val="0"/>
              <w:spacing w:line="360" w:lineRule="auto"/>
              <w:rPr>
                <w:rFonts w:ascii="Times New Roman" w:hAnsi="Times New Roman"/>
                <w:sz w:val="28"/>
                <w:szCs w:val="28"/>
                <w:lang w:val="en-US"/>
              </w:rPr>
            </w:pPr>
            <w:r w:rsidRPr="00AD779A">
              <w:rPr>
                <w:rFonts w:ascii="Times New Roman" w:hAnsi="Times New Roman"/>
                <w:sz w:val="28"/>
                <w:szCs w:val="28"/>
                <w:lang w:val="en-US"/>
              </w:rPr>
              <w:t>Đọc source code một số project</w:t>
            </w:r>
            <w:r>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6B8CB"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3A593049"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12EEF9"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8</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A66B783" w14:textId="4309EF5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AD779A">
              <w:rPr>
                <w:rFonts w:ascii="Times New Roman" w:hAnsi="Times New Roman"/>
                <w:sz w:val="28"/>
                <w:szCs w:val="28"/>
              </w:rPr>
              <w:t xml:space="preserve"> 22/03/2021</w:t>
            </w:r>
          </w:p>
          <w:p w14:paraId="319B1141" w14:textId="57B1C58F"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đế</w:t>
            </w:r>
            <w:r w:rsidR="00AD779A">
              <w:rPr>
                <w:rFonts w:ascii="Times New Roman" w:hAnsi="Times New Roman"/>
                <w:sz w:val="28"/>
                <w:szCs w:val="28"/>
              </w:rPr>
              <w:t>n 26/03/2021</w:t>
            </w:r>
          </w:p>
          <w:p w14:paraId="24F1BD56"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08)</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F95419" w14:textId="780A0B9F" w:rsidR="00AD779A" w:rsidRPr="00AD779A" w:rsidRDefault="00AD779A" w:rsidP="00FA68FA">
            <w:pPr>
              <w:pStyle w:val="ListParagraph"/>
              <w:numPr>
                <w:ilvl w:val="0"/>
                <w:numId w:val="116"/>
              </w:numPr>
              <w:spacing w:line="360" w:lineRule="auto"/>
              <w:rPr>
                <w:rFonts w:ascii="Times New Roman" w:hAnsi="Times New Roman"/>
                <w:color w:val="000000"/>
                <w:sz w:val="28"/>
                <w:szCs w:val="28"/>
                <w:lang w:val="en-US" w:eastAsia="vi-VN"/>
              </w:rPr>
            </w:pPr>
            <w:r w:rsidRPr="00AD779A">
              <w:rPr>
                <w:rFonts w:ascii="Times New Roman" w:hAnsi="Times New Roman"/>
                <w:color w:val="000000"/>
                <w:sz w:val="28"/>
                <w:szCs w:val="28"/>
                <w:lang w:val="en-US" w:eastAsia="vi-VN"/>
              </w:rPr>
              <w:t>Phân tích thiết kế database cho project</w:t>
            </w:r>
            <w:r>
              <w:rPr>
                <w:rFonts w:ascii="Times New Roman" w:hAnsi="Times New Roman"/>
                <w:color w:val="000000"/>
                <w:sz w:val="28"/>
                <w:szCs w:val="28"/>
                <w:lang w:val="en-US" w:eastAsia="vi-VN"/>
              </w:rPr>
              <w:t>.</w:t>
            </w:r>
          </w:p>
          <w:p w14:paraId="12AAEE9B" w14:textId="75E16526" w:rsidR="00C26C39" w:rsidRPr="00104D1C" w:rsidRDefault="00AD779A" w:rsidP="00104D1C">
            <w:pPr>
              <w:pStyle w:val="ListParagraph"/>
              <w:numPr>
                <w:ilvl w:val="0"/>
                <w:numId w:val="116"/>
              </w:numPr>
              <w:spacing w:line="360" w:lineRule="auto"/>
              <w:rPr>
                <w:rFonts w:ascii="Times New Roman" w:eastAsia="Calibri" w:hAnsi="Times New Roman"/>
                <w:sz w:val="28"/>
                <w:szCs w:val="28"/>
                <w:lang w:val="en-US"/>
              </w:rPr>
            </w:pPr>
            <w:r>
              <w:rPr>
                <w:rFonts w:ascii="Times New Roman" w:eastAsia="Calibri" w:hAnsi="Times New Roman"/>
                <w:sz w:val="28"/>
                <w:szCs w:val="28"/>
                <w:lang w:val="en-US"/>
              </w:rPr>
              <w:t>Bắt đầy xây dựng và v</w:t>
            </w:r>
            <w:r w:rsidRPr="00AD779A">
              <w:rPr>
                <w:rFonts w:ascii="Times New Roman" w:eastAsia="Calibri" w:hAnsi="Times New Roman"/>
                <w:sz w:val="28"/>
                <w:szCs w:val="28"/>
                <w:lang w:val="en-US"/>
              </w:rPr>
              <w:t>iết code cho project</w:t>
            </w:r>
            <w:r w:rsidR="00104D1C">
              <w:rPr>
                <w:rFonts w:ascii="Times New Roman" w:eastAsia="Calibri" w:hAnsi="Times New Roman"/>
                <w:sz w:val="28"/>
                <w:szCs w:val="28"/>
                <w:lang w:val="en-US"/>
              </w:rPr>
              <w:t xml:space="preserve"> (BackEnd)</w:t>
            </w:r>
            <w:r>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907159" w14:textId="77777777" w:rsidR="00C26C39" w:rsidRPr="00C26C39" w:rsidRDefault="00C26C39" w:rsidP="00FA68FA">
            <w:pPr>
              <w:widowControl w:val="0"/>
              <w:autoSpaceDE w:val="0"/>
              <w:autoSpaceDN w:val="0"/>
              <w:adjustRightInd w:val="0"/>
              <w:spacing w:line="360" w:lineRule="auto"/>
              <w:rPr>
                <w:rFonts w:ascii="Times New Roman" w:hAnsi="Times New Roman"/>
                <w:sz w:val="28"/>
                <w:szCs w:val="28"/>
              </w:rPr>
            </w:pPr>
          </w:p>
        </w:tc>
      </w:tr>
      <w:tr w:rsidR="00C26C39" w:rsidRPr="00C26C39" w14:paraId="38549BBC"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A9E28E7"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9</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93EB39" w14:textId="05EC870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AD779A">
              <w:rPr>
                <w:rFonts w:ascii="Times New Roman" w:hAnsi="Times New Roman"/>
                <w:sz w:val="28"/>
                <w:szCs w:val="28"/>
              </w:rPr>
              <w:t xml:space="preserve"> 29/03/2021</w:t>
            </w:r>
            <w:r w:rsidRPr="00C26C39">
              <w:rPr>
                <w:rFonts w:ascii="Times New Roman" w:hAnsi="Times New Roman"/>
                <w:sz w:val="28"/>
                <w:szCs w:val="28"/>
              </w:rPr>
              <w:t xml:space="preserve"> đế</w:t>
            </w:r>
            <w:r w:rsidR="00AD779A">
              <w:rPr>
                <w:rFonts w:ascii="Times New Roman" w:hAnsi="Times New Roman"/>
                <w:sz w:val="28"/>
                <w:szCs w:val="28"/>
              </w:rPr>
              <w:t>n 02/04/2021</w:t>
            </w:r>
          </w:p>
          <w:p w14:paraId="75B3EA95"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09)</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F54813" w14:textId="138AF318" w:rsidR="00C26C39" w:rsidRPr="00C26C39" w:rsidRDefault="00AD779A" w:rsidP="00EC1287">
            <w:pPr>
              <w:pStyle w:val="ListParagraph"/>
              <w:numPr>
                <w:ilvl w:val="0"/>
                <w:numId w:val="116"/>
              </w:numPr>
              <w:spacing w:line="360" w:lineRule="auto"/>
              <w:rPr>
                <w:rFonts w:ascii="Times New Roman" w:hAnsi="Times New Roman"/>
                <w:color w:val="000000"/>
                <w:sz w:val="28"/>
                <w:szCs w:val="28"/>
                <w:lang w:eastAsia="vi-VN"/>
              </w:rPr>
            </w:pPr>
            <w:r>
              <w:rPr>
                <w:rFonts w:ascii="Times New Roman" w:eastAsia="Calibri" w:hAnsi="Times New Roman"/>
                <w:sz w:val="28"/>
                <w:szCs w:val="28"/>
                <w:lang w:val="en-US"/>
              </w:rPr>
              <w:t xml:space="preserve">Viết </w:t>
            </w:r>
            <w:r w:rsidRPr="00AD779A">
              <w:rPr>
                <w:rFonts w:ascii="Times New Roman" w:eastAsia="Calibri" w:hAnsi="Times New Roman"/>
                <w:sz w:val="28"/>
                <w:szCs w:val="28"/>
                <w:lang w:val="en-US"/>
              </w:rPr>
              <w:t>code cho project</w:t>
            </w:r>
            <w:r>
              <w:rPr>
                <w:rFonts w:ascii="Times New Roman" w:eastAsia="Calibri" w:hAnsi="Times New Roman"/>
                <w:sz w:val="28"/>
                <w:szCs w:val="28"/>
                <w:lang w:val="en-US"/>
              </w:rPr>
              <w:t>, t</w:t>
            </w:r>
            <w:r w:rsidR="00EC1287">
              <w:rPr>
                <w:rFonts w:ascii="Times New Roman" w:eastAsia="Calibri" w:hAnsi="Times New Roman"/>
                <w:sz w:val="28"/>
                <w:szCs w:val="28"/>
                <w:lang w:val="en-US"/>
              </w:rPr>
              <w:t xml:space="preserve">est API, debug và </w:t>
            </w:r>
            <w:r w:rsidR="00FA68FA">
              <w:rPr>
                <w:rFonts w:ascii="Times New Roman" w:eastAsia="Calibri" w:hAnsi="Times New Roman"/>
                <w:sz w:val="28"/>
                <w:szCs w:val="28"/>
                <w:lang w:val="en-US"/>
              </w:rPr>
              <w:t>sửa lỗi</w:t>
            </w:r>
            <w:r w:rsidR="00104D1C">
              <w:rPr>
                <w:rFonts w:ascii="Times New Roman" w:eastAsia="Calibri" w:hAnsi="Times New Roman"/>
                <w:sz w:val="28"/>
                <w:szCs w:val="28"/>
                <w:lang w:val="en-US"/>
              </w:rPr>
              <w:t xml:space="preserve"> (BackEnd)</w:t>
            </w:r>
            <w:r>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DAC8C2"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71BCB99B"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0E74C4C"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10</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466C0A5" w14:textId="4C2763C3"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05/04/2021</w:t>
            </w:r>
            <w:r w:rsidRPr="00C26C39">
              <w:rPr>
                <w:rFonts w:ascii="Times New Roman" w:hAnsi="Times New Roman"/>
                <w:sz w:val="28"/>
                <w:szCs w:val="28"/>
              </w:rPr>
              <w:t xml:space="preserve"> đế</w:t>
            </w:r>
            <w:r w:rsidR="00FA68FA">
              <w:rPr>
                <w:rFonts w:ascii="Times New Roman" w:hAnsi="Times New Roman"/>
                <w:sz w:val="28"/>
                <w:szCs w:val="28"/>
              </w:rPr>
              <w:t>n 09/04/2021</w:t>
            </w:r>
          </w:p>
          <w:p w14:paraId="54F96D41"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10)</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B2A386" w14:textId="19C4F149" w:rsidR="00C26C39" w:rsidRPr="00FA68FA" w:rsidRDefault="00FA68FA" w:rsidP="00EC1287">
            <w:pPr>
              <w:pStyle w:val="ListParagraph"/>
              <w:numPr>
                <w:ilvl w:val="0"/>
                <w:numId w:val="117"/>
              </w:numPr>
              <w:spacing w:line="360" w:lineRule="auto"/>
              <w:rPr>
                <w:rFonts w:ascii="Times New Roman" w:hAnsi="Times New Roman"/>
                <w:color w:val="000000"/>
                <w:sz w:val="28"/>
                <w:szCs w:val="28"/>
                <w:lang w:eastAsia="vi-VN"/>
              </w:rPr>
            </w:pPr>
            <w:r w:rsidRPr="00FA68FA">
              <w:rPr>
                <w:rFonts w:ascii="Times New Roman" w:eastAsia="Calibri" w:hAnsi="Times New Roman"/>
                <w:sz w:val="28"/>
                <w:szCs w:val="28"/>
                <w:lang w:val="en-US"/>
              </w:rPr>
              <w:t>Viết code cho project, test API</w:t>
            </w:r>
            <w:r w:rsidR="00EC1287">
              <w:rPr>
                <w:rFonts w:ascii="Times New Roman" w:eastAsia="Calibri" w:hAnsi="Times New Roman"/>
                <w:sz w:val="28"/>
                <w:szCs w:val="28"/>
                <w:lang w:val="en-US"/>
              </w:rPr>
              <w:t xml:space="preserve">, </w:t>
            </w:r>
            <w:r w:rsidRPr="00FA68FA">
              <w:rPr>
                <w:rFonts w:ascii="Times New Roman" w:eastAsia="Calibri" w:hAnsi="Times New Roman"/>
                <w:sz w:val="28"/>
                <w:szCs w:val="28"/>
                <w:lang w:val="en-US"/>
              </w:rPr>
              <w:t xml:space="preserve"> </w:t>
            </w:r>
            <w:r w:rsidR="00EC1287">
              <w:rPr>
                <w:rFonts w:ascii="Times New Roman" w:eastAsia="Calibri" w:hAnsi="Times New Roman"/>
                <w:sz w:val="28"/>
                <w:szCs w:val="28"/>
                <w:lang w:val="en-US"/>
              </w:rPr>
              <w:t xml:space="preserve">debug và </w:t>
            </w:r>
            <w:r>
              <w:rPr>
                <w:rFonts w:ascii="Times New Roman" w:eastAsia="Calibri" w:hAnsi="Times New Roman"/>
                <w:sz w:val="28"/>
                <w:szCs w:val="28"/>
                <w:lang w:val="en-US"/>
              </w:rPr>
              <w:t>sửa lỗi</w:t>
            </w:r>
            <w:r w:rsidR="00104D1C">
              <w:rPr>
                <w:rFonts w:ascii="Times New Roman" w:eastAsia="Calibri" w:hAnsi="Times New Roman"/>
                <w:sz w:val="28"/>
                <w:szCs w:val="28"/>
                <w:lang w:val="en-US"/>
              </w:rPr>
              <w:t xml:space="preserve"> (BackEnd)</w:t>
            </w:r>
            <w:r w:rsidRPr="00FA68FA">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38164F"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19705F82"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296AB6"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EFCE9C" w14:textId="1CC2D188"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12/04/2021</w:t>
            </w:r>
            <w:r w:rsidRPr="00C26C39">
              <w:rPr>
                <w:rFonts w:ascii="Times New Roman" w:hAnsi="Times New Roman"/>
                <w:sz w:val="28"/>
                <w:szCs w:val="28"/>
              </w:rPr>
              <w:t xml:space="preserve"> đế</w:t>
            </w:r>
            <w:r w:rsidR="00FA68FA">
              <w:rPr>
                <w:rFonts w:ascii="Times New Roman" w:hAnsi="Times New Roman"/>
                <w:sz w:val="28"/>
                <w:szCs w:val="28"/>
              </w:rPr>
              <w:t>n 16/04/2021</w:t>
            </w:r>
          </w:p>
          <w:p w14:paraId="2DD638AD"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11)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493CBC" w14:textId="23355891" w:rsidR="00C26C39" w:rsidRPr="00FA68FA" w:rsidRDefault="00FA68FA" w:rsidP="00EC1287">
            <w:pPr>
              <w:pStyle w:val="ListParagraph"/>
              <w:numPr>
                <w:ilvl w:val="0"/>
                <w:numId w:val="117"/>
              </w:numPr>
              <w:spacing w:line="360" w:lineRule="auto"/>
              <w:rPr>
                <w:rFonts w:ascii="Times New Roman" w:hAnsi="Times New Roman"/>
                <w:color w:val="000000"/>
                <w:sz w:val="28"/>
                <w:szCs w:val="28"/>
                <w:lang w:eastAsia="vi-VN"/>
              </w:rPr>
            </w:pPr>
            <w:r w:rsidRPr="00FA68FA">
              <w:rPr>
                <w:rFonts w:ascii="Times New Roman" w:eastAsia="Calibri" w:hAnsi="Times New Roman"/>
                <w:sz w:val="28"/>
                <w:szCs w:val="28"/>
                <w:lang w:val="en-US"/>
              </w:rPr>
              <w:t>Viế</w:t>
            </w:r>
            <w:r w:rsidR="00EC1287">
              <w:rPr>
                <w:rFonts w:ascii="Times New Roman" w:eastAsia="Calibri" w:hAnsi="Times New Roman"/>
                <w:sz w:val="28"/>
                <w:szCs w:val="28"/>
                <w:lang w:val="en-US"/>
              </w:rPr>
              <w:t xml:space="preserve">t code cho project, test API, debug và </w:t>
            </w:r>
            <w:r>
              <w:rPr>
                <w:rFonts w:ascii="Times New Roman" w:eastAsia="Calibri" w:hAnsi="Times New Roman"/>
                <w:sz w:val="28"/>
                <w:szCs w:val="28"/>
                <w:lang w:val="en-US"/>
              </w:rPr>
              <w:t>sửa lỗi</w:t>
            </w:r>
            <w:r w:rsidR="00104D1C">
              <w:rPr>
                <w:rFonts w:ascii="Times New Roman" w:eastAsia="Calibri" w:hAnsi="Times New Roman"/>
                <w:sz w:val="28"/>
                <w:szCs w:val="28"/>
                <w:lang w:val="en-US"/>
              </w:rPr>
              <w:t xml:space="preserve"> (BackEnd)</w:t>
            </w:r>
            <w:r w:rsidRPr="00FA68FA">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BBCA2"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386CD476"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0CAABD"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b/>
                <w:sz w:val="28"/>
                <w:szCs w:val="28"/>
              </w:rPr>
              <w:t>12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BFEC418" w14:textId="33168F2A"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19/04/2021</w:t>
            </w:r>
            <w:r w:rsidRPr="00C26C39">
              <w:rPr>
                <w:rFonts w:ascii="Times New Roman" w:hAnsi="Times New Roman"/>
                <w:sz w:val="28"/>
                <w:szCs w:val="28"/>
              </w:rPr>
              <w:t xml:space="preserve"> đế</w:t>
            </w:r>
            <w:r w:rsidR="00FA68FA">
              <w:rPr>
                <w:rFonts w:ascii="Times New Roman" w:hAnsi="Times New Roman"/>
                <w:sz w:val="28"/>
                <w:szCs w:val="28"/>
              </w:rPr>
              <w:t>n 23/04/2021</w:t>
            </w:r>
          </w:p>
          <w:p w14:paraId="47B57F5F" w14:textId="7777777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(Tuần 12)</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E0A6F2" w14:textId="77777777" w:rsidR="00C26C39" w:rsidRDefault="00FA68FA" w:rsidP="00FA68FA">
            <w:pPr>
              <w:pStyle w:val="ListParagraph"/>
              <w:numPr>
                <w:ilvl w:val="0"/>
                <w:numId w:val="117"/>
              </w:numPr>
              <w:spacing w:line="360" w:lineRule="auto"/>
              <w:rPr>
                <w:rFonts w:ascii="Times New Roman" w:hAnsi="Times New Roman"/>
                <w:color w:val="000000"/>
                <w:sz w:val="28"/>
                <w:szCs w:val="28"/>
                <w:lang w:val="en-US" w:eastAsia="vi-VN"/>
              </w:rPr>
            </w:pPr>
            <w:r w:rsidRPr="00FA68FA">
              <w:rPr>
                <w:rFonts w:ascii="Times New Roman" w:hAnsi="Times New Roman"/>
                <w:color w:val="000000"/>
                <w:sz w:val="28"/>
                <w:szCs w:val="28"/>
                <w:lang w:val="en-US" w:eastAsia="vi-VN"/>
              </w:rPr>
              <w:t>Viết báo cáo</w:t>
            </w:r>
            <w:r>
              <w:rPr>
                <w:rFonts w:ascii="Times New Roman" w:hAnsi="Times New Roman"/>
                <w:color w:val="000000"/>
                <w:sz w:val="28"/>
                <w:szCs w:val="28"/>
                <w:lang w:val="en-US" w:eastAsia="vi-VN"/>
              </w:rPr>
              <w:t>.</w:t>
            </w:r>
          </w:p>
          <w:p w14:paraId="05429157" w14:textId="0B156A2F" w:rsidR="00FA68FA" w:rsidRPr="00FA68FA" w:rsidRDefault="00FA68FA" w:rsidP="00EC1287">
            <w:pPr>
              <w:pStyle w:val="ListParagraph"/>
              <w:numPr>
                <w:ilvl w:val="0"/>
                <w:numId w:val="117"/>
              </w:numPr>
              <w:spacing w:line="360" w:lineRule="auto"/>
              <w:rPr>
                <w:rFonts w:ascii="Times New Roman" w:hAnsi="Times New Roman"/>
                <w:color w:val="000000"/>
                <w:sz w:val="28"/>
                <w:szCs w:val="28"/>
                <w:lang w:val="en-US" w:eastAsia="vi-VN"/>
              </w:rPr>
            </w:pPr>
            <w:r>
              <w:rPr>
                <w:rFonts w:ascii="Times New Roman" w:hAnsi="Times New Roman"/>
                <w:color w:val="000000"/>
                <w:sz w:val="28"/>
                <w:szCs w:val="28"/>
                <w:lang w:val="en-US" w:eastAsia="vi-VN"/>
              </w:rPr>
              <w:t>Debug</w:t>
            </w:r>
            <w:r w:rsidR="00EC1287">
              <w:rPr>
                <w:rFonts w:ascii="Times New Roman" w:hAnsi="Times New Roman"/>
                <w:color w:val="000000"/>
                <w:sz w:val="28"/>
                <w:szCs w:val="28"/>
                <w:lang w:val="en-US" w:eastAsia="vi-VN"/>
              </w:rPr>
              <w:t xml:space="preserve"> và </w:t>
            </w:r>
            <w:r>
              <w:rPr>
                <w:rFonts w:ascii="Times New Roman" w:hAnsi="Times New Roman"/>
                <w:color w:val="000000"/>
                <w:sz w:val="28"/>
                <w:szCs w:val="28"/>
                <w:lang w:val="en-US" w:eastAsia="vi-VN"/>
              </w:rPr>
              <w:t>sửa lỗi</w:t>
            </w:r>
            <w:r w:rsidR="00104D1C">
              <w:rPr>
                <w:rFonts w:ascii="Times New Roman" w:hAnsi="Times New Roman"/>
                <w:color w:val="000000"/>
                <w:sz w:val="28"/>
                <w:szCs w:val="28"/>
                <w:lang w:val="en-US" w:eastAsia="vi-VN"/>
              </w:rPr>
              <w:t xml:space="preserve"> </w:t>
            </w:r>
            <w:r w:rsidR="00104D1C">
              <w:rPr>
                <w:rFonts w:ascii="Times New Roman" w:eastAsia="Calibri" w:hAnsi="Times New Roman"/>
                <w:sz w:val="28"/>
                <w:szCs w:val="28"/>
                <w:lang w:val="en-US"/>
              </w:rPr>
              <w:t>(BackEnd)</w:t>
            </w:r>
            <w:r>
              <w:rPr>
                <w:rFonts w:ascii="Times New Roman" w:hAnsi="Times New Roman"/>
                <w:color w:val="000000"/>
                <w:sz w:val="28"/>
                <w:szCs w:val="28"/>
                <w:lang w:val="en-US" w:eastAsia="vi-VN"/>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CE5A58"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r w:rsidR="00C26C39" w:rsidRPr="00C26C39" w14:paraId="3B3F8247"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F7B53" w14:textId="77777777" w:rsidR="00C26C39" w:rsidRPr="00C26C39" w:rsidRDefault="00C26C39" w:rsidP="00FA68FA">
            <w:pPr>
              <w:widowControl w:val="0"/>
              <w:autoSpaceDE w:val="0"/>
              <w:autoSpaceDN w:val="0"/>
              <w:adjustRightInd w:val="0"/>
              <w:spacing w:line="360" w:lineRule="auto"/>
              <w:jc w:val="center"/>
              <w:rPr>
                <w:rFonts w:ascii="Times New Roman" w:hAnsi="Times New Roman"/>
                <w:b/>
                <w:sz w:val="28"/>
                <w:szCs w:val="28"/>
              </w:rPr>
            </w:pPr>
            <w:r w:rsidRPr="00C26C39">
              <w:rPr>
                <w:rFonts w:ascii="Times New Roman" w:hAnsi="Times New Roman"/>
                <w:sz w:val="28"/>
                <w:szCs w:val="28"/>
              </w:rPr>
              <w:br w:type="page"/>
            </w:r>
            <w:r w:rsidRPr="00C26C39">
              <w:rPr>
                <w:rFonts w:ascii="Times New Roman" w:hAnsi="Times New Roman"/>
                <w:sz w:val="28"/>
                <w:szCs w:val="28"/>
              </w:rPr>
              <w:br w:type="page"/>
            </w:r>
            <w:r w:rsidRPr="00C26C39">
              <w:rPr>
                <w:rFonts w:ascii="Times New Roman" w:hAnsi="Times New Roman"/>
                <w:b/>
                <w:sz w:val="28"/>
                <w:szCs w:val="28"/>
              </w:rPr>
              <w:t>13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CCAEB6E" w14:textId="45946B07" w:rsidR="00C26C39" w:rsidRPr="00C26C39" w:rsidRDefault="00C26C39" w:rsidP="00FA68FA">
            <w:pPr>
              <w:widowControl w:val="0"/>
              <w:autoSpaceDE w:val="0"/>
              <w:autoSpaceDN w:val="0"/>
              <w:adjustRightInd w:val="0"/>
              <w:spacing w:line="360" w:lineRule="auto"/>
              <w:jc w:val="center"/>
              <w:rPr>
                <w:rFonts w:ascii="Times New Roman" w:hAnsi="Times New Roman"/>
                <w:sz w:val="28"/>
                <w:szCs w:val="28"/>
              </w:rPr>
            </w:pPr>
            <w:r w:rsidRPr="00C26C39">
              <w:rPr>
                <w:rFonts w:ascii="Times New Roman" w:hAnsi="Times New Roman"/>
                <w:sz w:val="28"/>
                <w:szCs w:val="28"/>
              </w:rPr>
              <w:t>Từ</w:t>
            </w:r>
            <w:r w:rsidR="00FA68FA">
              <w:rPr>
                <w:rFonts w:ascii="Times New Roman" w:hAnsi="Times New Roman"/>
                <w:sz w:val="28"/>
                <w:szCs w:val="28"/>
              </w:rPr>
              <w:t xml:space="preserve"> 26/04/2021</w:t>
            </w:r>
            <w:r w:rsidRPr="00C26C39">
              <w:rPr>
                <w:rFonts w:ascii="Times New Roman" w:hAnsi="Times New Roman"/>
                <w:sz w:val="28"/>
                <w:szCs w:val="28"/>
              </w:rPr>
              <w:t xml:space="preserve"> đế</w:t>
            </w:r>
            <w:r w:rsidR="00FA68FA">
              <w:rPr>
                <w:rFonts w:ascii="Times New Roman" w:hAnsi="Times New Roman"/>
                <w:sz w:val="28"/>
                <w:szCs w:val="28"/>
              </w:rPr>
              <w:t>n 29/04/2021</w:t>
            </w:r>
            <w:r w:rsidRPr="00C26C39">
              <w:rPr>
                <w:rFonts w:ascii="Times New Roman" w:hAnsi="Times New Roman"/>
                <w:sz w:val="28"/>
                <w:szCs w:val="28"/>
              </w:rPr>
              <w:t xml:space="preserve"> (Tuần 13)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F17C84" w14:textId="1655FA54" w:rsidR="00FA68FA" w:rsidRDefault="00FA68FA" w:rsidP="00FA68FA">
            <w:pPr>
              <w:pStyle w:val="ListParagraph"/>
              <w:numPr>
                <w:ilvl w:val="0"/>
                <w:numId w:val="117"/>
              </w:numPr>
              <w:spacing w:line="360" w:lineRule="auto"/>
              <w:rPr>
                <w:rFonts w:ascii="Times New Roman" w:hAnsi="Times New Roman"/>
                <w:color w:val="000000"/>
                <w:sz w:val="28"/>
                <w:szCs w:val="28"/>
                <w:lang w:val="en-US" w:eastAsia="vi-VN"/>
              </w:rPr>
            </w:pPr>
            <w:r>
              <w:rPr>
                <w:rFonts w:ascii="Times New Roman" w:hAnsi="Times New Roman"/>
                <w:color w:val="000000"/>
                <w:sz w:val="28"/>
                <w:szCs w:val="28"/>
                <w:lang w:val="en-US" w:eastAsia="vi-VN"/>
              </w:rPr>
              <w:t>Debug</w:t>
            </w:r>
            <w:r w:rsidR="00EC1287">
              <w:rPr>
                <w:rFonts w:ascii="Times New Roman" w:hAnsi="Times New Roman"/>
                <w:color w:val="000000"/>
                <w:sz w:val="28"/>
                <w:szCs w:val="28"/>
                <w:lang w:val="en-US" w:eastAsia="vi-VN"/>
              </w:rPr>
              <w:t xml:space="preserve"> và </w:t>
            </w:r>
            <w:r>
              <w:rPr>
                <w:rFonts w:ascii="Times New Roman" w:hAnsi="Times New Roman"/>
                <w:color w:val="000000"/>
                <w:sz w:val="28"/>
                <w:szCs w:val="28"/>
                <w:lang w:val="en-US" w:eastAsia="vi-VN"/>
              </w:rPr>
              <w:t>sửa lỗi</w:t>
            </w:r>
            <w:r w:rsidR="00104D1C">
              <w:rPr>
                <w:rFonts w:ascii="Times New Roman" w:hAnsi="Times New Roman"/>
                <w:color w:val="000000"/>
                <w:sz w:val="28"/>
                <w:szCs w:val="28"/>
                <w:lang w:val="en-US" w:eastAsia="vi-VN"/>
              </w:rPr>
              <w:t xml:space="preserve"> </w:t>
            </w:r>
            <w:r w:rsidR="00104D1C">
              <w:rPr>
                <w:rFonts w:ascii="Times New Roman" w:eastAsia="Calibri" w:hAnsi="Times New Roman"/>
                <w:sz w:val="28"/>
                <w:szCs w:val="28"/>
                <w:lang w:val="en-US"/>
              </w:rPr>
              <w:t>(BackEnd)</w:t>
            </w:r>
            <w:r>
              <w:rPr>
                <w:rFonts w:ascii="Times New Roman" w:hAnsi="Times New Roman"/>
                <w:color w:val="000000"/>
                <w:sz w:val="28"/>
                <w:szCs w:val="28"/>
                <w:lang w:val="en-US" w:eastAsia="vi-VN"/>
              </w:rPr>
              <w:t>.</w:t>
            </w:r>
          </w:p>
          <w:p w14:paraId="3EBEB418" w14:textId="4B7A0706" w:rsidR="00C26C39" w:rsidRPr="00104D1C" w:rsidRDefault="00FA68FA" w:rsidP="00FA68FA">
            <w:pPr>
              <w:pStyle w:val="ListParagraph"/>
              <w:numPr>
                <w:ilvl w:val="0"/>
                <w:numId w:val="117"/>
              </w:numPr>
              <w:spacing w:line="360" w:lineRule="auto"/>
              <w:rPr>
                <w:rFonts w:ascii="Times New Roman" w:hAnsi="Times New Roman"/>
                <w:color w:val="000000"/>
                <w:sz w:val="28"/>
                <w:szCs w:val="28"/>
                <w:lang w:val="en-US" w:eastAsia="vi-VN"/>
              </w:rPr>
            </w:pPr>
            <w:r w:rsidRPr="00FA68FA">
              <w:rPr>
                <w:rFonts w:ascii="Times New Roman" w:hAnsi="Times New Roman"/>
                <w:color w:val="000000"/>
                <w:sz w:val="28"/>
                <w:szCs w:val="28"/>
                <w:lang w:val="en-US" w:eastAsia="vi-VN"/>
              </w:rPr>
              <w:t>Hoàn thành bài thuyết trình và báo cáo.</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FD3DD" w14:textId="77777777" w:rsidR="00C26C39" w:rsidRPr="00C26C39" w:rsidRDefault="00C26C39" w:rsidP="00FA68FA">
            <w:pPr>
              <w:widowControl w:val="0"/>
              <w:autoSpaceDE w:val="0"/>
              <w:autoSpaceDN w:val="0"/>
              <w:adjustRightInd w:val="0"/>
              <w:spacing w:line="360" w:lineRule="auto"/>
              <w:rPr>
                <w:rFonts w:ascii="Times New Roman" w:eastAsia="Calibri" w:hAnsi="Times New Roman"/>
                <w:sz w:val="28"/>
                <w:szCs w:val="28"/>
              </w:rPr>
            </w:pPr>
          </w:p>
        </w:tc>
      </w:tr>
    </w:tbl>
    <w:p w14:paraId="25B00BA3" w14:textId="77777777" w:rsidR="00C26C39" w:rsidRPr="00C26C39" w:rsidRDefault="00C26C39" w:rsidP="00C26C39">
      <w:pPr>
        <w:rPr>
          <w:rFonts w:ascii="Times New Roman" w:eastAsia="Calibri" w:hAnsi="Times New Roman"/>
          <w:sz w:val="28"/>
          <w:szCs w:val="28"/>
        </w:rPr>
      </w:pPr>
    </w:p>
    <w:p w14:paraId="6DBB3F62" w14:textId="77777777" w:rsidR="00C26C39" w:rsidRPr="00C26C39" w:rsidRDefault="00C26C39" w:rsidP="00C26C39">
      <w:pPr>
        <w:spacing w:after="200" w:line="276" w:lineRule="auto"/>
        <w:rPr>
          <w:rFonts w:ascii="Times New Roman" w:hAnsi="Times New Roman"/>
          <w:sz w:val="28"/>
          <w:szCs w:val="28"/>
        </w:rPr>
      </w:pPr>
      <w:r w:rsidRPr="00C26C39">
        <w:rPr>
          <w:rFonts w:ascii="Times New Roman" w:hAnsi="Times New Roman"/>
          <w:sz w:val="28"/>
          <w:szCs w:val="28"/>
        </w:rPr>
        <w:t xml:space="preserve">Đánh giá chung của người hướng dẫn: </w:t>
      </w:r>
      <w:r w:rsidRPr="00C26C39">
        <w:rPr>
          <w:rFonts w:ascii="Times New Roman" w:hAnsi="Times New Roman"/>
          <w:sz w:val="28"/>
          <w:szCs w:val="28"/>
        </w:rPr>
        <w:tab/>
      </w:r>
    </w:p>
    <w:p w14:paraId="437B8445"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748E13AB"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lastRenderedPageBreak/>
        <w:tab/>
      </w:r>
    </w:p>
    <w:p w14:paraId="099587B4"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4883AC2D"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7E71257E"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55B8493C" w14:textId="77777777" w:rsidR="00C26C39" w:rsidRPr="00C26C39" w:rsidRDefault="00C26C39" w:rsidP="00C26C39">
      <w:pPr>
        <w:widowControl w:val="0"/>
        <w:tabs>
          <w:tab w:val="left" w:leader="dot" w:pos="9356"/>
        </w:tabs>
        <w:autoSpaceDE w:val="0"/>
        <w:autoSpaceDN w:val="0"/>
        <w:adjustRightInd w:val="0"/>
        <w:ind w:right="-150"/>
        <w:rPr>
          <w:rFonts w:ascii="Times New Roman" w:hAnsi="Times New Roman"/>
          <w:sz w:val="28"/>
          <w:szCs w:val="28"/>
        </w:rPr>
      </w:pPr>
      <w:r w:rsidRPr="00C26C39">
        <w:rPr>
          <w:rFonts w:ascii="Times New Roman" w:hAnsi="Times New Roman"/>
          <w:sz w:val="28"/>
          <w:szCs w:val="28"/>
        </w:rPr>
        <w:tab/>
      </w:r>
    </w:p>
    <w:p w14:paraId="19DE6362" w14:textId="77777777" w:rsidR="00C26C39" w:rsidRPr="00C26C39" w:rsidRDefault="00C26C39" w:rsidP="00C26C39">
      <w:pPr>
        <w:widowControl w:val="0"/>
        <w:autoSpaceDE w:val="0"/>
        <w:autoSpaceDN w:val="0"/>
        <w:adjustRightInd w:val="0"/>
        <w:ind w:left="5142" w:right="-20"/>
        <w:rPr>
          <w:rFonts w:ascii="Times New Roman" w:hAnsi="Times New Roman"/>
          <w:i/>
          <w:sz w:val="28"/>
          <w:szCs w:val="28"/>
        </w:rPr>
      </w:pPr>
      <w:r w:rsidRPr="00C26C39">
        <w:rPr>
          <w:rFonts w:ascii="Times New Roman" w:hAnsi="Times New Roman"/>
          <w:i/>
          <w:sz w:val="28"/>
          <w:szCs w:val="28"/>
        </w:rPr>
        <w:t>Ngày … tháng … năm 20…</w:t>
      </w:r>
    </w:p>
    <w:p w14:paraId="03975F40" w14:textId="77777777" w:rsidR="00C26C39" w:rsidRPr="00C26C39" w:rsidRDefault="00C26C39" w:rsidP="00C26C39">
      <w:pPr>
        <w:widowControl w:val="0"/>
        <w:autoSpaceDE w:val="0"/>
        <w:autoSpaceDN w:val="0"/>
        <w:adjustRightInd w:val="0"/>
        <w:ind w:left="5142" w:right="-20" w:firstLine="245"/>
        <w:rPr>
          <w:rFonts w:ascii="Times New Roman" w:hAnsi="Times New Roman"/>
          <w:sz w:val="28"/>
          <w:szCs w:val="28"/>
        </w:rPr>
      </w:pPr>
      <w:r w:rsidRPr="00C26C39">
        <w:rPr>
          <w:rFonts w:ascii="Times New Roman" w:hAnsi="Times New Roman"/>
          <w:sz w:val="28"/>
          <w:szCs w:val="28"/>
        </w:rPr>
        <w:t>Giảng viên hướng dẫn</w:t>
      </w:r>
    </w:p>
    <w:p w14:paraId="477C5563" w14:textId="5729147E" w:rsidR="00211A1E" w:rsidRDefault="00211A1E">
      <w:r>
        <w:br w:type="page"/>
      </w:r>
    </w:p>
    <w:tbl>
      <w:tblPr>
        <w:tblW w:w="10632" w:type="dxa"/>
        <w:tblInd w:w="-572" w:type="dxa"/>
        <w:tblLook w:val="04A0" w:firstRow="1" w:lastRow="0" w:firstColumn="1" w:lastColumn="0" w:noHBand="0" w:noVBand="1"/>
      </w:tblPr>
      <w:tblGrid>
        <w:gridCol w:w="4678"/>
        <w:gridCol w:w="5954"/>
      </w:tblGrid>
      <w:tr w:rsidR="0032481D" w:rsidRPr="0032481D" w14:paraId="71086E2B" w14:textId="77777777" w:rsidTr="00F143CB">
        <w:tc>
          <w:tcPr>
            <w:tcW w:w="4678" w:type="dxa"/>
            <w:hideMark/>
          </w:tcPr>
          <w:p w14:paraId="20A7CCED" w14:textId="77777777" w:rsidR="00211A1E" w:rsidRPr="0032481D" w:rsidRDefault="00211A1E" w:rsidP="00F143CB">
            <w:pPr>
              <w:widowControl w:val="0"/>
              <w:autoSpaceDE w:val="0"/>
              <w:autoSpaceDN w:val="0"/>
              <w:adjustRightInd w:val="0"/>
              <w:ind w:left="168" w:hanging="168"/>
              <w:jc w:val="center"/>
              <w:rPr>
                <w:rFonts w:ascii="Times New Roman" w:hAnsi="Times New Roman"/>
                <w:b/>
                <w:sz w:val="28"/>
                <w:szCs w:val="28"/>
              </w:rPr>
            </w:pPr>
            <w:r w:rsidRPr="0032481D">
              <w:rPr>
                <w:rFonts w:ascii="Times New Roman" w:hAnsi="Times New Roman"/>
                <w:b/>
                <w:sz w:val="28"/>
                <w:szCs w:val="28"/>
              </w:rPr>
              <w:lastRenderedPageBreak/>
              <w:t>TRƯỜNG ĐẠI HỌC PHÚ YÊN</w:t>
            </w:r>
          </w:p>
          <w:p w14:paraId="606D50E0" w14:textId="77777777" w:rsidR="00211A1E" w:rsidRPr="0032481D" w:rsidRDefault="00211A1E" w:rsidP="00F143CB">
            <w:pPr>
              <w:widowControl w:val="0"/>
              <w:autoSpaceDE w:val="0"/>
              <w:autoSpaceDN w:val="0"/>
              <w:adjustRightInd w:val="0"/>
              <w:jc w:val="center"/>
              <w:rPr>
                <w:rFonts w:ascii="Times New Roman" w:hAnsi="Times New Roman"/>
                <w:b/>
                <w:sz w:val="28"/>
                <w:szCs w:val="28"/>
                <w:u w:val="single"/>
              </w:rPr>
            </w:pPr>
            <w:r w:rsidRPr="0032481D">
              <w:rPr>
                <w:rFonts w:ascii="Times New Roman" w:hAnsi="Times New Roman"/>
                <w:b/>
                <w:sz w:val="28"/>
                <w:szCs w:val="28"/>
                <w:u w:val="single"/>
              </w:rPr>
              <w:t>KHOA KỸ THUẬT – CÔNG NGHỆ</w:t>
            </w:r>
          </w:p>
        </w:tc>
        <w:tc>
          <w:tcPr>
            <w:tcW w:w="5954" w:type="dxa"/>
            <w:hideMark/>
          </w:tcPr>
          <w:p w14:paraId="5CC484BA" w14:textId="77777777" w:rsidR="00211A1E" w:rsidRPr="0032481D" w:rsidRDefault="00211A1E" w:rsidP="00F143CB">
            <w:pPr>
              <w:widowControl w:val="0"/>
              <w:autoSpaceDE w:val="0"/>
              <w:autoSpaceDN w:val="0"/>
              <w:adjustRightInd w:val="0"/>
              <w:ind w:left="-115"/>
              <w:jc w:val="center"/>
              <w:rPr>
                <w:rFonts w:ascii="Times New Roman" w:hAnsi="Times New Roman"/>
                <w:b/>
                <w:sz w:val="28"/>
                <w:szCs w:val="28"/>
              </w:rPr>
            </w:pPr>
            <w:r w:rsidRPr="0032481D">
              <w:rPr>
                <w:rFonts w:ascii="Times New Roman" w:hAnsi="Times New Roman"/>
                <w:b/>
                <w:sz w:val="28"/>
                <w:szCs w:val="28"/>
              </w:rPr>
              <w:t>CỘNG HÒA XÃ HỘI CHỦ NGHĨA VIỆT NAM</w:t>
            </w:r>
          </w:p>
          <w:p w14:paraId="7A24CE3A" w14:textId="77777777" w:rsidR="00211A1E" w:rsidRPr="0032481D" w:rsidRDefault="00211A1E" w:rsidP="00F143CB">
            <w:pPr>
              <w:widowControl w:val="0"/>
              <w:autoSpaceDE w:val="0"/>
              <w:autoSpaceDN w:val="0"/>
              <w:adjustRightInd w:val="0"/>
              <w:ind w:left="352"/>
              <w:jc w:val="center"/>
              <w:rPr>
                <w:rFonts w:ascii="Times New Roman" w:hAnsi="Times New Roman"/>
                <w:b/>
                <w:sz w:val="28"/>
                <w:szCs w:val="28"/>
                <w:u w:val="single"/>
              </w:rPr>
            </w:pPr>
            <w:r w:rsidRPr="0032481D">
              <w:rPr>
                <w:rFonts w:ascii="Times New Roman" w:hAnsi="Times New Roman"/>
                <w:b/>
                <w:sz w:val="28"/>
                <w:szCs w:val="28"/>
                <w:u w:val="single"/>
              </w:rPr>
              <w:t>Độc lập - Tự do - Hạnh phúc</w:t>
            </w:r>
          </w:p>
        </w:tc>
      </w:tr>
    </w:tbl>
    <w:p w14:paraId="6B77656C" w14:textId="77777777" w:rsidR="00211A1E" w:rsidRPr="0032481D" w:rsidRDefault="00211A1E" w:rsidP="00211A1E">
      <w:pPr>
        <w:widowControl w:val="0"/>
        <w:autoSpaceDE w:val="0"/>
        <w:autoSpaceDN w:val="0"/>
        <w:adjustRightInd w:val="0"/>
        <w:rPr>
          <w:rFonts w:ascii="Times New Roman" w:eastAsia="Calibri" w:hAnsi="Times New Roman"/>
          <w:sz w:val="28"/>
          <w:szCs w:val="28"/>
        </w:rPr>
      </w:pPr>
    </w:p>
    <w:p w14:paraId="5E7ADF89" w14:textId="77777777" w:rsidR="00211A1E" w:rsidRPr="0032481D" w:rsidRDefault="00211A1E" w:rsidP="00211A1E">
      <w:pPr>
        <w:widowControl w:val="0"/>
        <w:autoSpaceDE w:val="0"/>
        <w:autoSpaceDN w:val="0"/>
        <w:adjustRightInd w:val="0"/>
        <w:jc w:val="center"/>
        <w:rPr>
          <w:rFonts w:ascii="Times New Roman" w:hAnsi="Times New Roman"/>
          <w:b/>
          <w:bCs/>
          <w:sz w:val="28"/>
          <w:szCs w:val="28"/>
        </w:rPr>
      </w:pPr>
      <w:r w:rsidRPr="0032481D">
        <w:rPr>
          <w:rFonts w:ascii="Times New Roman" w:hAnsi="Times New Roman"/>
          <w:b/>
          <w:bCs/>
          <w:sz w:val="28"/>
          <w:szCs w:val="28"/>
        </w:rPr>
        <w:t>PHIẾU THEO DÕI QUÁ TRÌNH THỰC TẬP</w:t>
      </w:r>
      <w:r w:rsidRPr="0032481D">
        <w:rPr>
          <w:rFonts w:ascii="Times New Roman" w:hAnsi="Times New Roman"/>
          <w:b/>
          <w:bCs/>
          <w:sz w:val="28"/>
          <w:szCs w:val="28"/>
          <w:lang w:val="en-US"/>
        </w:rPr>
        <w:t xml:space="preserve"> </w:t>
      </w:r>
      <w:r w:rsidRPr="0032481D">
        <w:rPr>
          <w:rFonts w:ascii="Times New Roman" w:hAnsi="Times New Roman"/>
          <w:b/>
          <w:bCs/>
          <w:sz w:val="28"/>
          <w:szCs w:val="28"/>
        </w:rPr>
        <w:t>CỦA SINH VIÊN</w:t>
      </w:r>
    </w:p>
    <w:p w14:paraId="2ADE7BFD" w14:textId="77777777" w:rsidR="00211A1E" w:rsidRPr="0032481D" w:rsidRDefault="00211A1E" w:rsidP="00211A1E">
      <w:pPr>
        <w:widowControl w:val="0"/>
        <w:autoSpaceDE w:val="0"/>
        <w:autoSpaceDN w:val="0"/>
        <w:adjustRightInd w:val="0"/>
        <w:rPr>
          <w:rFonts w:ascii="Times New Roman" w:hAnsi="Times New Roman"/>
          <w:sz w:val="28"/>
          <w:szCs w:val="28"/>
        </w:rPr>
      </w:pPr>
    </w:p>
    <w:p w14:paraId="34475DFF" w14:textId="528961FF" w:rsidR="00211A1E" w:rsidRPr="0032481D" w:rsidRDefault="00211A1E" w:rsidP="00211A1E">
      <w:pPr>
        <w:widowControl w:val="0"/>
        <w:tabs>
          <w:tab w:val="left" w:pos="5387"/>
          <w:tab w:val="left" w:leader="dot" w:pos="9356"/>
        </w:tabs>
        <w:autoSpaceDE w:val="0"/>
        <w:autoSpaceDN w:val="0"/>
        <w:adjustRightInd w:val="0"/>
        <w:rPr>
          <w:rFonts w:ascii="Times New Roman" w:hAnsi="Times New Roman"/>
          <w:sz w:val="28"/>
          <w:szCs w:val="28"/>
        </w:rPr>
      </w:pPr>
      <w:r w:rsidRPr="0032481D">
        <w:rPr>
          <w:rFonts w:ascii="Times New Roman" w:hAnsi="Times New Roman"/>
          <w:sz w:val="28"/>
          <w:szCs w:val="28"/>
        </w:rPr>
        <w:t xml:space="preserve">Họ và tên: </w:t>
      </w:r>
      <w:r w:rsidRPr="0032481D">
        <w:rPr>
          <w:rFonts w:ascii="Times New Roman" w:hAnsi="Times New Roman"/>
          <w:sz w:val="28"/>
          <w:szCs w:val="28"/>
          <w:lang w:val="en-US"/>
        </w:rPr>
        <w:t>Bùi Khắc Huy</w:t>
      </w:r>
      <w:r w:rsidRPr="0032481D">
        <w:rPr>
          <w:rFonts w:ascii="Times New Roman" w:hAnsi="Times New Roman"/>
          <w:sz w:val="28"/>
          <w:szCs w:val="28"/>
        </w:rPr>
        <w:tab/>
        <w:t>Mã sinh viên: 17552480201009</w:t>
      </w:r>
    </w:p>
    <w:p w14:paraId="30EDC53F" w14:textId="77777777" w:rsidR="00211A1E" w:rsidRPr="0032481D" w:rsidRDefault="00211A1E" w:rsidP="00211A1E">
      <w:pPr>
        <w:widowControl w:val="0"/>
        <w:tabs>
          <w:tab w:val="left" w:pos="3960"/>
          <w:tab w:val="left" w:pos="4050"/>
        </w:tabs>
        <w:autoSpaceDE w:val="0"/>
        <w:autoSpaceDN w:val="0"/>
        <w:adjustRightInd w:val="0"/>
        <w:rPr>
          <w:rFonts w:ascii="Times New Roman" w:hAnsi="Times New Roman"/>
          <w:sz w:val="28"/>
          <w:szCs w:val="28"/>
        </w:rPr>
      </w:pPr>
      <w:r w:rsidRPr="0032481D">
        <w:rPr>
          <w:rFonts w:ascii="Times New Roman" w:hAnsi="Times New Roman"/>
          <w:sz w:val="28"/>
          <w:szCs w:val="28"/>
        </w:rPr>
        <w:t>Lớp:</w:t>
      </w:r>
      <w:r w:rsidRPr="0032481D">
        <w:rPr>
          <w:rFonts w:ascii="Times New Roman" w:hAnsi="Times New Roman"/>
          <w:sz w:val="28"/>
          <w:szCs w:val="28"/>
          <w:lang w:val="en-US"/>
        </w:rPr>
        <w:t xml:space="preserve"> DC17CTT01</w:t>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r>
      <w:r w:rsidRPr="0032481D">
        <w:rPr>
          <w:rFonts w:ascii="Times New Roman" w:hAnsi="Times New Roman"/>
          <w:sz w:val="28"/>
          <w:szCs w:val="28"/>
        </w:rPr>
        <w:tab/>
        <w:t xml:space="preserve">     Khóa: 2017-2021</w:t>
      </w:r>
    </w:p>
    <w:p w14:paraId="2CB4D1E9" w14:textId="77777777" w:rsidR="00211A1E" w:rsidRPr="0032481D" w:rsidRDefault="00211A1E" w:rsidP="00211A1E">
      <w:pPr>
        <w:widowControl w:val="0"/>
        <w:tabs>
          <w:tab w:val="left" w:pos="3960"/>
          <w:tab w:val="left" w:pos="4050"/>
        </w:tabs>
        <w:autoSpaceDE w:val="0"/>
        <w:autoSpaceDN w:val="0"/>
        <w:adjustRightInd w:val="0"/>
        <w:rPr>
          <w:rFonts w:ascii="Times New Roman" w:hAnsi="Times New Roman"/>
          <w:sz w:val="28"/>
          <w:szCs w:val="28"/>
        </w:rPr>
      </w:pPr>
      <w:r w:rsidRPr="0032481D">
        <w:rPr>
          <w:rFonts w:ascii="Times New Roman" w:hAnsi="Times New Roman"/>
          <w:sz w:val="28"/>
          <w:szCs w:val="28"/>
        </w:rPr>
        <w:t>Ngành: Công nghệ thông tin</w:t>
      </w:r>
    </w:p>
    <w:p w14:paraId="2FE5B12F" w14:textId="77777777" w:rsidR="00211A1E" w:rsidRPr="0032481D" w:rsidRDefault="00211A1E" w:rsidP="00211A1E">
      <w:pPr>
        <w:widowControl w:val="0"/>
        <w:tabs>
          <w:tab w:val="left" w:leader="dot" w:pos="9356"/>
        </w:tabs>
        <w:autoSpaceDE w:val="0"/>
        <w:autoSpaceDN w:val="0"/>
        <w:adjustRightInd w:val="0"/>
        <w:rPr>
          <w:rFonts w:ascii="Times New Roman" w:hAnsi="Times New Roman"/>
          <w:sz w:val="28"/>
          <w:szCs w:val="28"/>
        </w:rPr>
      </w:pPr>
      <w:r w:rsidRPr="0032481D">
        <w:rPr>
          <w:rFonts w:ascii="Times New Roman" w:hAnsi="Times New Roman"/>
          <w:sz w:val="28"/>
          <w:szCs w:val="28"/>
        </w:rPr>
        <w:t>Địa điểm thực tập: C</w:t>
      </w:r>
      <w:r w:rsidRPr="0032481D">
        <w:rPr>
          <w:rFonts w:ascii="Times New Roman" w:hAnsi="Times New Roman"/>
          <w:sz w:val="28"/>
          <w:szCs w:val="28"/>
          <w:lang w:val="en-US"/>
        </w:rPr>
        <w:t>ông ty</w:t>
      </w:r>
      <w:r w:rsidRPr="0032481D">
        <w:rPr>
          <w:rFonts w:ascii="Times New Roman" w:hAnsi="Times New Roman"/>
          <w:sz w:val="28"/>
          <w:szCs w:val="28"/>
        </w:rPr>
        <w:t xml:space="preserve"> TMA SOLUTIONS Bình </w:t>
      </w:r>
      <w:r w:rsidRPr="0032481D">
        <w:rPr>
          <w:rFonts w:ascii="Times New Roman" w:hAnsi="Times New Roman"/>
          <w:sz w:val="28"/>
          <w:szCs w:val="28"/>
          <w:lang w:val="en-US"/>
        </w:rPr>
        <w:t>Định</w:t>
      </w:r>
      <w:r w:rsidRPr="0032481D">
        <w:rPr>
          <w:rFonts w:ascii="Times New Roman" w:hAnsi="Times New Roman"/>
          <w:sz w:val="28"/>
          <w:szCs w:val="28"/>
        </w:rPr>
        <w:t>.</w:t>
      </w:r>
    </w:p>
    <w:p w14:paraId="19CB343D" w14:textId="77777777" w:rsidR="00211A1E" w:rsidRPr="0032481D" w:rsidRDefault="00211A1E" w:rsidP="00211A1E">
      <w:pPr>
        <w:widowControl w:val="0"/>
        <w:tabs>
          <w:tab w:val="left" w:leader="dot" w:pos="9356"/>
        </w:tabs>
        <w:autoSpaceDE w:val="0"/>
        <w:autoSpaceDN w:val="0"/>
        <w:adjustRightInd w:val="0"/>
        <w:spacing w:before="120" w:after="120" w:line="360" w:lineRule="auto"/>
        <w:ind w:left="102" w:right="-284" w:hanging="102"/>
        <w:rPr>
          <w:rFonts w:ascii="Times New Roman" w:hAnsi="Times New Roman"/>
          <w:sz w:val="28"/>
          <w:szCs w:val="28"/>
        </w:rPr>
      </w:pPr>
      <w:r w:rsidRPr="0032481D">
        <w:rPr>
          <w:rFonts w:ascii="Times New Roman" w:hAnsi="Times New Roman"/>
          <w:sz w:val="28"/>
          <w:szCs w:val="28"/>
        </w:rPr>
        <w:t xml:space="preserve">Địa chỉ thực tập: </w:t>
      </w:r>
      <w:r w:rsidRPr="0032481D">
        <w:rPr>
          <w:rFonts w:ascii="Times New Roman" w:hAnsi="Times New Roman"/>
          <w:sz w:val="28"/>
          <w:szCs w:val="28"/>
          <w:lang w:val="en-US"/>
        </w:rPr>
        <w:t xml:space="preserve">Số 12, </w:t>
      </w:r>
      <w:r w:rsidRPr="0032481D">
        <w:rPr>
          <w:rFonts w:ascii="Times New Roman" w:hAnsi="Times New Roman" w:hint="eastAsia"/>
          <w:sz w:val="28"/>
          <w:szCs w:val="28"/>
        </w:rPr>
        <w:t>Đ</w:t>
      </w:r>
      <w:r w:rsidRPr="0032481D">
        <w:rPr>
          <w:rFonts w:ascii="Times New Roman" w:hAnsi="Times New Roman"/>
          <w:sz w:val="28"/>
          <w:szCs w:val="28"/>
        </w:rPr>
        <w:t xml:space="preserve">ại lộ khoa học, </w:t>
      </w:r>
      <w:r w:rsidRPr="0032481D">
        <w:rPr>
          <w:rFonts w:ascii="Times New Roman" w:hAnsi="Times New Roman"/>
          <w:sz w:val="28"/>
          <w:szCs w:val="28"/>
          <w:lang w:val="en-US"/>
        </w:rPr>
        <w:t>phường Ghềnh Ráng</w:t>
      </w:r>
      <w:r w:rsidRPr="0032481D">
        <w:rPr>
          <w:rFonts w:ascii="Times New Roman" w:hAnsi="Times New Roman"/>
          <w:sz w:val="28"/>
          <w:szCs w:val="28"/>
        </w:rPr>
        <w:t>, thành phố Quy Nh</w:t>
      </w:r>
      <w:r w:rsidRPr="0032481D">
        <w:rPr>
          <w:rFonts w:ascii="Times New Roman" w:hAnsi="Times New Roman" w:hint="eastAsia"/>
          <w:sz w:val="28"/>
          <w:szCs w:val="28"/>
        </w:rPr>
        <w:t>ơ</w:t>
      </w:r>
      <w:r w:rsidRPr="0032481D">
        <w:rPr>
          <w:rFonts w:ascii="Times New Roman" w:hAnsi="Times New Roman"/>
          <w:sz w:val="28"/>
          <w:szCs w:val="28"/>
        </w:rPr>
        <w:t xml:space="preserve">n, tỉnh Bình </w:t>
      </w:r>
      <w:r w:rsidRPr="0032481D">
        <w:rPr>
          <w:rFonts w:ascii="Times New Roman" w:hAnsi="Times New Roman" w:hint="eastAsia"/>
          <w:sz w:val="28"/>
          <w:szCs w:val="28"/>
        </w:rPr>
        <w:t>Đ</w:t>
      </w:r>
      <w:r w:rsidRPr="0032481D">
        <w:rPr>
          <w:rFonts w:ascii="Times New Roman" w:hAnsi="Times New Roman"/>
          <w:sz w:val="28"/>
          <w:szCs w:val="28"/>
        </w:rPr>
        <w:t>ịnh</w:t>
      </w:r>
      <w:r w:rsidRPr="0032481D">
        <w:rPr>
          <w:rFonts w:ascii="Times New Roman" w:hAnsi="Times New Roman"/>
          <w:sz w:val="28"/>
          <w:szCs w:val="28"/>
          <w:lang w:val="en-US"/>
        </w:rPr>
        <w:t>.</w:t>
      </w:r>
    </w:p>
    <w:p w14:paraId="239FCBAC" w14:textId="77777777" w:rsidR="00211A1E" w:rsidRPr="0032481D" w:rsidRDefault="00211A1E" w:rsidP="00211A1E">
      <w:pPr>
        <w:widowControl w:val="0"/>
        <w:tabs>
          <w:tab w:val="left" w:leader="dot" w:pos="9356"/>
        </w:tabs>
        <w:autoSpaceDE w:val="0"/>
        <w:autoSpaceDN w:val="0"/>
        <w:adjustRightInd w:val="0"/>
        <w:rPr>
          <w:rFonts w:ascii="Times New Roman" w:hAnsi="Times New Roman"/>
          <w:sz w:val="28"/>
          <w:szCs w:val="28"/>
          <w:lang w:val="en-US"/>
        </w:rPr>
      </w:pPr>
      <w:r w:rsidRPr="0032481D">
        <w:rPr>
          <w:rFonts w:ascii="Times New Roman" w:hAnsi="Times New Roman"/>
          <w:sz w:val="28"/>
          <w:szCs w:val="28"/>
        </w:rPr>
        <w:t xml:space="preserve">Giáo viên hướng dẫn: Th.S </w:t>
      </w:r>
      <w:r w:rsidRPr="0032481D">
        <w:rPr>
          <w:rFonts w:ascii="Times New Roman" w:hAnsi="Times New Roman"/>
          <w:sz w:val="28"/>
          <w:szCs w:val="28"/>
          <w:lang w:val="en-US"/>
        </w:rPr>
        <w:t>Lê Thị Thu Oanh</w:t>
      </w:r>
    </w:p>
    <w:tbl>
      <w:tblPr>
        <w:tblW w:w="8965" w:type="dxa"/>
        <w:jc w:val="center"/>
        <w:tblLayout w:type="fixed"/>
        <w:tblLook w:val="04A0" w:firstRow="1" w:lastRow="0" w:firstColumn="1" w:lastColumn="0" w:noHBand="0" w:noVBand="1"/>
      </w:tblPr>
      <w:tblGrid>
        <w:gridCol w:w="855"/>
        <w:gridCol w:w="1984"/>
        <w:gridCol w:w="4536"/>
        <w:gridCol w:w="1590"/>
      </w:tblGrid>
      <w:tr w:rsidR="0032481D" w:rsidRPr="0032481D" w14:paraId="174E4CE3"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555236"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STT</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83FBB75"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Ngày tháng</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07492D"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Nội dung công việc</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8F1CBD" w14:textId="77777777" w:rsidR="00211A1E" w:rsidRPr="0032481D" w:rsidRDefault="00211A1E" w:rsidP="00F143CB">
            <w:pPr>
              <w:widowControl w:val="0"/>
              <w:autoSpaceDE w:val="0"/>
              <w:autoSpaceDN w:val="0"/>
              <w:adjustRightInd w:val="0"/>
              <w:spacing w:line="240" w:lineRule="auto"/>
              <w:jc w:val="center"/>
              <w:rPr>
                <w:rFonts w:ascii="Times New Roman" w:hAnsi="Times New Roman"/>
                <w:b/>
                <w:sz w:val="28"/>
                <w:szCs w:val="28"/>
              </w:rPr>
            </w:pPr>
            <w:r w:rsidRPr="0032481D">
              <w:rPr>
                <w:rFonts w:ascii="Times New Roman" w:hAnsi="Times New Roman"/>
                <w:b/>
                <w:sz w:val="28"/>
                <w:szCs w:val="28"/>
              </w:rPr>
              <w:t>Xác nhận của GVHD</w:t>
            </w:r>
          </w:p>
        </w:tc>
      </w:tr>
      <w:tr w:rsidR="0032481D" w:rsidRPr="0032481D" w14:paraId="6016649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E86C38"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8C6C52"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18/01/2021</w:t>
            </w:r>
          </w:p>
          <w:p w14:paraId="722466AB"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22/01/2021</w:t>
            </w:r>
          </w:p>
          <w:p w14:paraId="7983A900"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F76102" w14:textId="77777777" w:rsidR="00211A1E" w:rsidRPr="0032481D" w:rsidRDefault="00211A1E" w:rsidP="00F143CB">
            <w:pPr>
              <w:pStyle w:val="ListParagraph"/>
              <w:widowControl w:val="0"/>
              <w:numPr>
                <w:ilvl w:val="0"/>
                <w:numId w:val="109"/>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Tìm hiểu</w:t>
            </w:r>
            <w:r w:rsidRPr="0032481D">
              <w:rPr>
                <w:rFonts w:ascii="Times New Roman" w:hAnsi="Times New Roman"/>
                <w:sz w:val="28"/>
                <w:szCs w:val="28"/>
              </w:rPr>
              <w:t xml:space="preserve"> PHP cơ bản.</w:t>
            </w:r>
          </w:p>
          <w:p w14:paraId="0F5154E2" w14:textId="77777777" w:rsidR="00211A1E" w:rsidRPr="0032481D" w:rsidRDefault="00211A1E" w:rsidP="00F143CB">
            <w:pPr>
              <w:pStyle w:val="ListParagraph"/>
              <w:widowControl w:val="0"/>
              <w:numPr>
                <w:ilvl w:val="0"/>
                <w:numId w:val="109"/>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Tìm hiểu</w:t>
            </w:r>
            <w:r w:rsidRPr="0032481D">
              <w:rPr>
                <w:rFonts w:ascii="Times New Roman" w:hAnsi="Times New Roman"/>
                <w:sz w:val="28"/>
                <w:szCs w:val="28"/>
              </w:rPr>
              <w:t xml:space="preserve"> PHP </w:t>
            </w:r>
            <w:r w:rsidRPr="0032481D">
              <w:rPr>
                <w:rFonts w:ascii="Times New Roman" w:hAnsi="Times New Roman"/>
                <w:sz w:val="28"/>
                <w:szCs w:val="28"/>
                <w:lang w:val="en-US"/>
              </w:rPr>
              <w:t>nâng cao</w:t>
            </w:r>
            <w:r w:rsidRPr="0032481D">
              <w:rPr>
                <w:rFonts w:ascii="Times New Roman" w:hAnsi="Times New Roman"/>
                <w:sz w:val="28"/>
                <w:szCs w:val="28"/>
              </w:rPr>
              <w:t>.</w:t>
            </w:r>
          </w:p>
          <w:p w14:paraId="3E321CB2" w14:textId="77777777" w:rsidR="00211A1E" w:rsidRPr="0032481D" w:rsidRDefault="00211A1E" w:rsidP="00F143CB">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Tìm hiểu PHP-MySQL.</w:t>
            </w:r>
          </w:p>
          <w:p w14:paraId="2383B427" w14:textId="77777777" w:rsidR="00211A1E" w:rsidRPr="0032481D" w:rsidRDefault="00211A1E" w:rsidP="00F143CB">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rPr>
              <w:t>Tìm hiểu Github và một số chức năng.</w:t>
            </w:r>
          </w:p>
          <w:p w14:paraId="0EA30DB1" w14:textId="18B02646" w:rsidR="00211A1E" w:rsidRPr="0032481D" w:rsidRDefault="00211A1E" w:rsidP="0032481D">
            <w:pPr>
              <w:pStyle w:val="ListParagraph"/>
              <w:widowControl w:val="0"/>
              <w:numPr>
                <w:ilvl w:val="0"/>
                <w:numId w:val="109"/>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Xây dựng</w:t>
            </w:r>
            <w:r w:rsidRPr="0032481D">
              <w:rPr>
                <w:rFonts w:ascii="Times New Roman" w:hAnsi="Times New Roman"/>
                <w:sz w:val="28"/>
                <w:szCs w:val="28"/>
              </w:rPr>
              <w:t xml:space="preserve"> web sử dụng PHP-MySQL (Quản lý </w:t>
            </w:r>
            <w:r w:rsidR="0032481D">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510AC1"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4B59FBA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1D7322"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D6B25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Từ </w:t>
            </w:r>
            <w:r w:rsidRPr="0032481D">
              <w:rPr>
                <w:rFonts w:ascii="Times New Roman" w:hAnsi="Times New Roman"/>
                <w:sz w:val="28"/>
                <w:szCs w:val="28"/>
                <w:lang w:val="en-US"/>
              </w:rPr>
              <w:t>25</w:t>
            </w:r>
            <w:r w:rsidRPr="0032481D">
              <w:rPr>
                <w:rFonts w:ascii="Times New Roman" w:hAnsi="Times New Roman"/>
                <w:sz w:val="28"/>
                <w:szCs w:val="28"/>
              </w:rPr>
              <w:t>/01/2021</w:t>
            </w:r>
          </w:p>
          <w:p w14:paraId="4185CA3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đến </w:t>
            </w:r>
            <w:r w:rsidRPr="0032481D">
              <w:rPr>
                <w:rFonts w:ascii="Times New Roman" w:hAnsi="Times New Roman"/>
                <w:sz w:val="28"/>
                <w:szCs w:val="28"/>
                <w:lang w:val="en-US"/>
              </w:rPr>
              <w:t>29</w:t>
            </w:r>
            <w:r w:rsidRPr="0032481D">
              <w:rPr>
                <w:rFonts w:ascii="Times New Roman" w:hAnsi="Times New Roman"/>
                <w:sz w:val="28"/>
                <w:szCs w:val="28"/>
              </w:rPr>
              <w:t>/01/2021</w:t>
            </w:r>
          </w:p>
          <w:p w14:paraId="44AC7D4C"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02)</w:t>
            </w:r>
          </w:p>
          <w:p w14:paraId="284F9F1B"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97A820" w14:textId="5D439F22" w:rsidR="00211A1E" w:rsidRPr="0032481D" w:rsidRDefault="00211A1E" w:rsidP="00F143CB">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Tiếp tục xây dựng</w:t>
            </w:r>
            <w:r w:rsidRPr="0032481D">
              <w:rPr>
                <w:rFonts w:ascii="Times New Roman" w:hAnsi="Times New Roman"/>
                <w:sz w:val="28"/>
                <w:szCs w:val="28"/>
              </w:rPr>
              <w:t xml:space="preserve"> web sử dụng PHP-MySQL (</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p w14:paraId="02199AE3" w14:textId="77777777" w:rsidR="00211A1E" w:rsidRPr="0032481D" w:rsidRDefault="00211A1E" w:rsidP="00F143CB">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Tìm hiểu cách </w:t>
            </w:r>
            <w:r w:rsidRPr="0032481D">
              <w:rPr>
                <w:rFonts w:ascii="Times New Roman" w:hAnsi="Times New Roman"/>
                <w:sz w:val="28"/>
                <w:szCs w:val="28"/>
                <w:lang w:val="en-US"/>
              </w:rPr>
              <w:t xml:space="preserve">debug </w:t>
            </w:r>
            <w:r w:rsidRPr="0032481D">
              <w:rPr>
                <w:rFonts w:ascii="Times New Roman" w:hAnsi="Times New Roman"/>
                <w:sz w:val="28"/>
                <w:szCs w:val="28"/>
              </w:rPr>
              <w:t>PHP trong Visual Studio Code</w:t>
            </w:r>
            <w:r w:rsidRPr="0032481D">
              <w:rPr>
                <w:rFonts w:ascii="Times New Roman" w:hAnsi="Times New Roman"/>
                <w:sz w:val="28"/>
                <w:szCs w:val="28"/>
                <w:lang w:val="en-US"/>
              </w:rPr>
              <w:t xml:space="preserve"> bằng XDebug</w:t>
            </w:r>
            <w:r w:rsidRPr="0032481D">
              <w:rPr>
                <w:rFonts w:ascii="Times New Roman" w:hAnsi="Times New Roman"/>
                <w:sz w:val="28"/>
                <w:szCs w:val="28"/>
              </w:rPr>
              <w:t>.</w:t>
            </w:r>
          </w:p>
          <w:p w14:paraId="2B579FFA" w14:textId="77777777" w:rsidR="00211A1E" w:rsidRPr="0032481D" w:rsidRDefault="00211A1E" w:rsidP="00F143CB">
            <w:pPr>
              <w:pStyle w:val="ListParagraph"/>
              <w:widowControl w:val="0"/>
              <w:numPr>
                <w:ilvl w:val="0"/>
                <w:numId w:val="106"/>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Tìm hiểu </w:t>
            </w:r>
            <w:r w:rsidRPr="0032481D">
              <w:rPr>
                <w:rFonts w:ascii="Times New Roman" w:hAnsi="Times New Roman"/>
                <w:sz w:val="28"/>
                <w:szCs w:val="28"/>
                <w:lang w:val="en-US"/>
              </w:rPr>
              <w:t xml:space="preserve">mô hình </w:t>
            </w:r>
            <w:r w:rsidRPr="0032481D">
              <w:rPr>
                <w:rFonts w:ascii="Times New Roman" w:hAnsi="Times New Roman"/>
                <w:sz w:val="28"/>
                <w:szCs w:val="28"/>
              </w:rPr>
              <w:t xml:space="preserve">MVC </w:t>
            </w:r>
            <w:r w:rsidRPr="0032481D">
              <w:rPr>
                <w:rFonts w:ascii="Times New Roman" w:hAnsi="Times New Roman"/>
                <w:sz w:val="28"/>
                <w:szCs w:val="28"/>
                <w:lang w:val="en-US"/>
              </w:rPr>
              <w:t xml:space="preserve">trong </w:t>
            </w:r>
            <w:r w:rsidRPr="0032481D">
              <w:rPr>
                <w:rFonts w:ascii="Times New Roman" w:hAnsi="Times New Roman"/>
                <w:sz w:val="28"/>
                <w:szCs w:val="28"/>
              </w:rPr>
              <w:lastRenderedPageBreak/>
              <w:t>PHP.</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A1056D"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3E46EB95"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17A2A3"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lastRenderedPageBreak/>
              <w:t>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C71BC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01/02/2021</w:t>
            </w:r>
          </w:p>
          <w:p w14:paraId="6882B0C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05/02/2021</w:t>
            </w:r>
          </w:p>
          <w:p w14:paraId="78C5E28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FE2AE" w14:textId="77777777" w:rsidR="00211A1E" w:rsidRPr="0032481D" w:rsidRDefault="00211A1E" w:rsidP="00F143CB">
            <w:pPr>
              <w:pStyle w:val="ListParagraph"/>
              <w:widowControl w:val="0"/>
              <w:numPr>
                <w:ilvl w:val="0"/>
                <w:numId w:val="111"/>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 xml:space="preserve">Tiếp tục </w:t>
            </w:r>
            <w:r w:rsidRPr="0032481D">
              <w:rPr>
                <w:rFonts w:ascii="Times New Roman" w:hAnsi="Times New Roman"/>
                <w:sz w:val="28"/>
                <w:szCs w:val="28"/>
              </w:rPr>
              <w:t>tìm hiểu</w:t>
            </w:r>
            <w:r w:rsidRPr="0032481D">
              <w:rPr>
                <w:rFonts w:ascii="Times New Roman" w:hAnsi="Times New Roman"/>
                <w:sz w:val="28"/>
                <w:szCs w:val="28"/>
                <w:lang w:val="en-US"/>
              </w:rPr>
              <w:t xml:space="preserve"> mô hình</w:t>
            </w:r>
            <w:r w:rsidRPr="0032481D">
              <w:rPr>
                <w:rFonts w:ascii="Times New Roman" w:hAnsi="Times New Roman"/>
                <w:sz w:val="28"/>
                <w:szCs w:val="28"/>
              </w:rPr>
              <w:t xml:space="preserve"> MVC </w:t>
            </w:r>
            <w:r w:rsidRPr="0032481D">
              <w:rPr>
                <w:rFonts w:ascii="Times New Roman" w:hAnsi="Times New Roman"/>
                <w:sz w:val="28"/>
                <w:szCs w:val="28"/>
                <w:lang w:val="en-US"/>
              </w:rPr>
              <w:t>trong</w:t>
            </w:r>
            <w:r w:rsidRPr="0032481D">
              <w:rPr>
                <w:rFonts w:ascii="Times New Roman" w:hAnsi="Times New Roman"/>
                <w:sz w:val="28"/>
                <w:szCs w:val="28"/>
              </w:rPr>
              <w:t xml:space="preserve"> PHP.</w:t>
            </w:r>
          </w:p>
          <w:p w14:paraId="5CF80972" w14:textId="0FE895C4" w:rsidR="00211A1E" w:rsidRPr="0032481D" w:rsidRDefault="00211A1E" w:rsidP="00F143CB">
            <w:pPr>
              <w:pStyle w:val="ListParagraph"/>
              <w:widowControl w:val="0"/>
              <w:numPr>
                <w:ilvl w:val="0"/>
                <w:numId w:val="111"/>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Xây dựng </w:t>
            </w:r>
            <w:r w:rsidRPr="0032481D">
              <w:rPr>
                <w:rFonts w:ascii="Times New Roman" w:hAnsi="Times New Roman"/>
                <w:sz w:val="28"/>
                <w:szCs w:val="28"/>
                <w:lang w:val="en-US"/>
              </w:rPr>
              <w:t xml:space="preserve">web sử dụng mô hình </w:t>
            </w:r>
            <w:r w:rsidRPr="0032481D">
              <w:rPr>
                <w:rFonts w:ascii="Times New Roman" w:hAnsi="Times New Roman"/>
                <w:sz w:val="28"/>
                <w:szCs w:val="28"/>
              </w:rPr>
              <w:t xml:space="preserve">MVC </w:t>
            </w:r>
            <w:r w:rsidRPr="0032481D">
              <w:rPr>
                <w:rFonts w:ascii="Times New Roman" w:hAnsi="Times New Roman"/>
                <w:sz w:val="28"/>
                <w:szCs w:val="28"/>
                <w:lang w:val="en-US"/>
              </w:rPr>
              <w:t>bằng</w:t>
            </w:r>
            <w:r w:rsidRPr="0032481D">
              <w:rPr>
                <w:rFonts w:ascii="Times New Roman" w:hAnsi="Times New Roman"/>
                <w:sz w:val="28"/>
                <w:szCs w:val="28"/>
              </w:rPr>
              <w:t xml:space="preserve"> PHP</w:t>
            </w:r>
            <w:r w:rsidRPr="0032481D">
              <w:rPr>
                <w:rFonts w:ascii="Times New Roman" w:hAnsi="Times New Roman"/>
                <w:sz w:val="28"/>
                <w:szCs w:val="28"/>
                <w:lang w:val="en-US"/>
              </w:rPr>
              <w:t xml:space="preserve">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8F4B42"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lang w:val="en-US"/>
              </w:rPr>
            </w:pPr>
          </w:p>
        </w:tc>
      </w:tr>
      <w:tr w:rsidR="0032481D" w:rsidRPr="0032481D" w14:paraId="5322649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1C88D58"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4</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5E3371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22/02/2021</w:t>
            </w:r>
          </w:p>
          <w:p w14:paraId="38C6650C"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26/02/2021</w:t>
            </w:r>
          </w:p>
          <w:p w14:paraId="2E1F4D76"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04)</w:t>
            </w:r>
          </w:p>
          <w:p w14:paraId="01EB620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1BE522" w14:textId="3B75CABA" w:rsidR="00211A1E" w:rsidRPr="0032481D" w:rsidRDefault="00211A1E" w:rsidP="00F143CB">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Tiếp tục xây dựng</w:t>
            </w:r>
            <w:r w:rsidRPr="0032481D">
              <w:rPr>
                <w:rFonts w:ascii="Times New Roman" w:hAnsi="Times New Roman"/>
                <w:sz w:val="28"/>
                <w:szCs w:val="28"/>
                <w:lang w:val="en-US"/>
              </w:rPr>
              <w:t xml:space="preserve"> web sử dụng mô hình MVC bằng PHP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p>
          <w:p w14:paraId="4F320D3D" w14:textId="708E3DE2" w:rsidR="00211A1E" w:rsidRPr="0032481D" w:rsidRDefault="00211A1E" w:rsidP="00F143CB">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Chuyển đổi web </w:t>
            </w:r>
            <w:r w:rsidRPr="0032481D">
              <w:rPr>
                <w:rFonts w:ascii="Times New Roman" w:hAnsi="Times New Roman"/>
                <w:sz w:val="28"/>
                <w:szCs w:val="28"/>
                <w:lang w:val="en-US"/>
              </w:rPr>
              <w:t>đã xây dựng sang web theo mô hình MVC</w:t>
            </w:r>
            <w:r w:rsidRPr="0032481D">
              <w:rPr>
                <w:rFonts w:ascii="Times New Roman" w:hAnsi="Times New Roman"/>
                <w:sz w:val="28"/>
                <w:szCs w:val="28"/>
              </w:rPr>
              <w:t xml:space="preserve"> </w:t>
            </w:r>
            <w:r w:rsidRPr="0032481D">
              <w:rPr>
                <w:rFonts w:ascii="Times New Roman" w:hAnsi="Times New Roman"/>
                <w:sz w:val="28"/>
                <w:szCs w:val="28"/>
                <w:lang w:val="en-US"/>
              </w:rPr>
              <w:t xml:space="preserve">bằng </w:t>
            </w:r>
            <w:r w:rsidRPr="0032481D">
              <w:rPr>
                <w:rFonts w:ascii="Times New Roman" w:hAnsi="Times New Roman"/>
                <w:sz w:val="28"/>
                <w:szCs w:val="28"/>
              </w:rPr>
              <w:t>PHP</w:t>
            </w:r>
            <w:r w:rsidRPr="0032481D">
              <w:rPr>
                <w:rFonts w:ascii="Times New Roman" w:hAnsi="Times New Roman"/>
                <w:sz w:val="28"/>
                <w:szCs w:val="28"/>
                <w:lang w:val="en-US"/>
              </w:rPr>
              <w:t xml:space="preserve">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p w14:paraId="4E32BD5E" w14:textId="77777777" w:rsidR="00211A1E" w:rsidRPr="0032481D" w:rsidRDefault="00211A1E" w:rsidP="00F143CB">
            <w:pPr>
              <w:pStyle w:val="ListParagraph"/>
              <w:widowControl w:val="0"/>
              <w:numPr>
                <w:ilvl w:val="0"/>
                <w:numId w:val="112"/>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lang w:val="en-US"/>
              </w:rPr>
              <w:t>Tìm hiểu và</w:t>
            </w:r>
            <w:r w:rsidRPr="0032481D">
              <w:rPr>
                <w:rFonts w:ascii="Times New Roman" w:hAnsi="Times New Roman"/>
                <w:sz w:val="28"/>
                <w:szCs w:val="28"/>
              </w:rPr>
              <w:t xml:space="preserve"> cài đặt Laravel.</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97A1AF"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376578D2"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796FD5"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5</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C4380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Từ </w:t>
            </w:r>
            <w:r w:rsidRPr="0032481D">
              <w:rPr>
                <w:rFonts w:ascii="Times New Roman" w:hAnsi="Times New Roman"/>
                <w:sz w:val="28"/>
                <w:szCs w:val="28"/>
                <w:lang w:val="en-US"/>
              </w:rPr>
              <w:t>0</w:t>
            </w:r>
            <w:r w:rsidRPr="0032481D">
              <w:rPr>
                <w:rFonts w:ascii="Times New Roman" w:hAnsi="Times New Roman"/>
                <w:sz w:val="28"/>
                <w:szCs w:val="28"/>
              </w:rPr>
              <w:t>1/03/2021</w:t>
            </w:r>
          </w:p>
          <w:p w14:paraId="6CA7970D"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 xml:space="preserve">đến </w:t>
            </w:r>
            <w:r w:rsidRPr="0032481D">
              <w:rPr>
                <w:rFonts w:ascii="Times New Roman" w:hAnsi="Times New Roman"/>
                <w:sz w:val="28"/>
                <w:szCs w:val="28"/>
                <w:lang w:val="en-US"/>
              </w:rPr>
              <w:t>05</w:t>
            </w:r>
            <w:r w:rsidRPr="0032481D">
              <w:rPr>
                <w:rFonts w:ascii="Times New Roman" w:hAnsi="Times New Roman"/>
                <w:sz w:val="28"/>
                <w:szCs w:val="28"/>
              </w:rPr>
              <w:t>/03/2021</w:t>
            </w:r>
          </w:p>
          <w:p w14:paraId="745AB472"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05)</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C97AD0" w14:textId="77777777" w:rsidR="00211A1E" w:rsidRPr="0032481D" w:rsidRDefault="00211A1E" w:rsidP="00F143CB">
            <w:pPr>
              <w:pStyle w:val="ListParagraph"/>
              <w:widowControl w:val="0"/>
              <w:numPr>
                <w:ilvl w:val="0"/>
                <w:numId w:val="113"/>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Tìm hiểu các khái niệm và cấu trúc thư mục trong Laravel.</w:t>
            </w:r>
          </w:p>
          <w:p w14:paraId="0A797214" w14:textId="77777777" w:rsidR="00211A1E" w:rsidRPr="0032481D" w:rsidRDefault="00211A1E" w:rsidP="00F143CB">
            <w:pPr>
              <w:pStyle w:val="ListParagraph"/>
              <w:widowControl w:val="0"/>
              <w:numPr>
                <w:ilvl w:val="0"/>
                <w:numId w:val="113"/>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Tìm hiểu các kiến thức liên quan tới laravel (Basic, Database).</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1A2E0C"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0E2C0759"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D8F0DF"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6</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9D7A0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08/03/2021</w:t>
            </w:r>
          </w:p>
          <w:p w14:paraId="575EF7F1"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12/03/2021</w:t>
            </w:r>
          </w:p>
          <w:p w14:paraId="715AC891"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06)</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CD51B8" w14:textId="77777777" w:rsidR="00211A1E" w:rsidRPr="0032481D" w:rsidRDefault="00211A1E" w:rsidP="00F143CB">
            <w:pPr>
              <w:pStyle w:val="ListParagraph"/>
              <w:widowControl w:val="0"/>
              <w:numPr>
                <w:ilvl w:val="0"/>
                <w:numId w:val="114"/>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t>Tìm hiểu</w:t>
            </w:r>
            <w:r w:rsidRPr="0032481D">
              <w:rPr>
                <w:rFonts w:ascii="Times New Roman" w:hAnsi="Times New Roman"/>
                <w:sz w:val="28"/>
                <w:szCs w:val="28"/>
              </w:rPr>
              <w:t xml:space="preserve"> Eloquent ORM</w:t>
            </w:r>
            <w:r w:rsidRPr="0032481D">
              <w:rPr>
                <w:rFonts w:ascii="Times New Roman" w:hAnsi="Times New Roman"/>
                <w:sz w:val="28"/>
                <w:szCs w:val="28"/>
                <w:lang w:val="en-US"/>
              </w:rPr>
              <w:t xml:space="preserve"> trong Laravel.</w:t>
            </w:r>
          </w:p>
          <w:p w14:paraId="4E8BAF09" w14:textId="77777777" w:rsidR="00211A1E" w:rsidRPr="00DA3F0C" w:rsidRDefault="00211A1E" w:rsidP="00F143CB">
            <w:pPr>
              <w:pStyle w:val="ListParagraph"/>
              <w:widowControl w:val="0"/>
              <w:numPr>
                <w:ilvl w:val="0"/>
                <w:numId w:val="114"/>
              </w:numPr>
              <w:autoSpaceDE w:val="0"/>
              <w:autoSpaceDN w:val="0"/>
              <w:adjustRightInd w:val="0"/>
              <w:spacing w:line="360" w:lineRule="auto"/>
              <w:rPr>
                <w:rFonts w:ascii="Times New Roman" w:hAnsi="Times New Roman"/>
                <w:sz w:val="28"/>
                <w:szCs w:val="28"/>
              </w:rPr>
            </w:pPr>
            <w:r w:rsidRPr="0032481D">
              <w:rPr>
                <w:rFonts w:ascii="Times New Roman" w:hAnsi="Times New Roman"/>
                <w:sz w:val="28"/>
                <w:szCs w:val="28"/>
              </w:rPr>
              <w:t xml:space="preserve">Chuyển đổi </w:t>
            </w:r>
            <w:r w:rsidRPr="0032481D">
              <w:rPr>
                <w:rFonts w:ascii="Times New Roman" w:hAnsi="Times New Roman"/>
                <w:sz w:val="28"/>
                <w:szCs w:val="28"/>
                <w:lang w:val="en-US"/>
              </w:rPr>
              <w:t>web đã xây dựng bằng PHP theo mô hình MVC qua</w:t>
            </w:r>
            <w:r w:rsidRPr="0032481D">
              <w:rPr>
                <w:rFonts w:ascii="Times New Roman" w:hAnsi="Times New Roman"/>
                <w:sz w:val="28"/>
                <w:szCs w:val="28"/>
              </w:rPr>
              <w:t xml:space="preserve"> Laravel</w:t>
            </w:r>
            <w:r w:rsidRPr="0032481D">
              <w:rPr>
                <w:rFonts w:ascii="Times New Roman" w:hAnsi="Times New Roman"/>
                <w:sz w:val="28"/>
                <w:szCs w:val="28"/>
                <w:lang w:val="en-US"/>
              </w:rPr>
              <w:t xml:space="preserve"> </w:t>
            </w:r>
            <w:r w:rsidRPr="0032481D">
              <w:rPr>
                <w:rFonts w:ascii="Times New Roman" w:hAnsi="Times New Roman"/>
                <w:sz w:val="28"/>
                <w:szCs w:val="28"/>
              </w:rPr>
              <w:t>(</w:t>
            </w:r>
            <w:r w:rsidR="00DA3F0C" w:rsidRPr="0032481D">
              <w:rPr>
                <w:rFonts w:ascii="Times New Roman" w:hAnsi="Times New Roman"/>
                <w:sz w:val="28"/>
                <w:szCs w:val="28"/>
              </w:rPr>
              <w:t xml:space="preserve">Quản lý </w:t>
            </w:r>
            <w:r w:rsidR="00DA3F0C">
              <w:rPr>
                <w:rFonts w:ascii="Times New Roman" w:hAnsi="Times New Roman"/>
                <w:sz w:val="28"/>
                <w:szCs w:val="28"/>
                <w:lang w:val="en-US"/>
              </w:rPr>
              <w:t>sản phẩm</w:t>
            </w:r>
            <w:r w:rsidRPr="0032481D">
              <w:rPr>
                <w:rFonts w:ascii="Times New Roman" w:hAnsi="Times New Roman"/>
                <w:sz w:val="28"/>
                <w:szCs w:val="28"/>
              </w:rPr>
              <w:t>)</w:t>
            </w:r>
            <w:r w:rsidRPr="0032481D">
              <w:rPr>
                <w:rFonts w:ascii="Times New Roman" w:hAnsi="Times New Roman"/>
                <w:sz w:val="28"/>
                <w:szCs w:val="28"/>
                <w:lang w:val="en-US"/>
              </w:rPr>
              <w:t>.</w:t>
            </w:r>
          </w:p>
          <w:p w14:paraId="59C4E12D" w14:textId="4C29DE0D" w:rsidR="00DA3F0C" w:rsidRPr="0032481D" w:rsidRDefault="00DA3F0C" w:rsidP="00F143CB">
            <w:pPr>
              <w:pStyle w:val="ListParagraph"/>
              <w:widowControl w:val="0"/>
              <w:numPr>
                <w:ilvl w:val="0"/>
                <w:numId w:val="114"/>
              </w:numPr>
              <w:autoSpaceDE w:val="0"/>
              <w:autoSpaceDN w:val="0"/>
              <w:adjustRightInd w:val="0"/>
              <w:spacing w:line="360" w:lineRule="auto"/>
              <w:rPr>
                <w:rFonts w:ascii="Times New Roman" w:hAnsi="Times New Roman"/>
                <w:sz w:val="28"/>
                <w:szCs w:val="28"/>
              </w:rPr>
            </w:pPr>
            <w:r>
              <w:rPr>
                <w:rFonts w:ascii="Times New Roman" w:hAnsi="Times New Roman"/>
                <w:sz w:val="28"/>
                <w:szCs w:val="28"/>
                <w:lang w:val="en-US"/>
              </w:rPr>
              <w:t>Tìm hiểu Vuejs</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FF5350"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763226D1"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22885F"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7</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D67057"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15/03/2021</w:t>
            </w:r>
          </w:p>
          <w:p w14:paraId="22A08C8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19/03/2021</w:t>
            </w:r>
          </w:p>
          <w:p w14:paraId="043CD9FD"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lastRenderedPageBreak/>
              <w:t>(Tuần 07)</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387C9B" w14:textId="77777777" w:rsidR="00211A1E" w:rsidRDefault="00211A1E" w:rsidP="00F143CB">
            <w:pPr>
              <w:pStyle w:val="ListParagraph"/>
              <w:widowControl w:val="0"/>
              <w:numPr>
                <w:ilvl w:val="0"/>
                <w:numId w:val="115"/>
              </w:numPr>
              <w:autoSpaceDE w:val="0"/>
              <w:autoSpaceDN w:val="0"/>
              <w:adjustRightInd w:val="0"/>
              <w:spacing w:line="360" w:lineRule="auto"/>
              <w:rPr>
                <w:rFonts w:ascii="Times New Roman" w:hAnsi="Times New Roman"/>
                <w:sz w:val="28"/>
                <w:szCs w:val="28"/>
                <w:lang w:val="en-US"/>
              </w:rPr>
            </w:pPr>
            <w:r w:rsidRPr="0032481D">
              <w:rPr>
                <w:rFonts w:ascii="Times New Roman" w:hAnsi="Times New Roman"/>
                <w:sz w:val="28"/>
                <w:szCs w:val="28"/>
                <w:lang w:val="en-US"/>
              </w:rPr>
              <w:lastRenderedPageBreak/>
              <w:t>Đọc source code một số project</w:t>
            </w:r>
            <w:r w:rsidR="00DA3F0C">
              <w:rPr>
                <w:rFonts w:ascii="Times New Roman" w:hAnsi="Times New Roman"/>
                <w:sz w:val="28"/>
                <w:szCs w:val="28"/>
                <w:lang w:val="en-US"/>
              </w:rPr>
              <w:t xml:space="preserve"> về e-commerce</w:t>
            </w:r>
            <w:r w:rsidRPr="0032481D">
              <w:rPr>
                <w:rFonts w:ascii="Times New Roman" w:hAnsi="Times New Roman"/>
                <w:sz w:val="28"/>
                <w:szCs w:val="28"/>
                <w:lang w:val="en-US"/>
              </w:rPr>
              <w:t>.</w:t>
            </w:r>
          </w:p>
          <w:p w14:paraId="6EC5ACD8" w14:textId="77777777" w:rsidR="00DA3F0C" w:rsidRDefault="00DA3F0C" w:rsidP="00F143CB">
            <w:pPr>
              <w:pStyle w:val="ListParagraph"/>
              <w:widowControl w:val="0"/>
              <w:numPr>
                <w:ilvl w:val="0"/>
                <w:numId w:val="115"/>
              </w:numPr>
              <w:autoSpaceDE w:val="0"/>
              <w:autoSpaceDN w:val="0"/>
              <w:adjustRightInd w:val="0"/>
              <w:spacing w:line="360" w:lineRule="auto"/>
              <w:rPr>
                <w:rFonts w:ascii="Times New Roman" w:hAnsi="Times New Roman"/>
                <w:sz w:val="28"/>
                <w:szCs w:val="28"/>
                <w:lang w:val="en-US"/>
              </w:rPr>
            </w:pPr>
            <w:r>
              <w:rPr>
                <w:rFonts w:ascii="Times New Roman" w:hAnsi="Times New Roman"/>
                <w:sz w:val="28"/>
                <w:szCs w:val="28"/>
                <w:lang w:val="en-US"/>
              </w:rPr>
              <w:lastRenderedPageBreak/>
              <w:t>Tìm hiểu VueX</w:t>
            </w:r>
          </w:p>
          <w:p w14:paraId="2D836D71" w14:textId="2718D0A1" w:rsidR="00DA3F0C" w:rsidRPr="0032481D" w:rsidRDefault="00DA3F0C" w:rsidP="00F143CB">
            <w:pPr>
              <w:pStyle w:val="ListParagraph"/>
              <w:widowControl w:val="0"/>
              <w:numPr>
                <w:ilvl w:val="0"/>
                <w:numId w:val="115"/>
              </w:numPr>
              <w:autoSpaceDE w:val="0"/>
              <w:autoSpaceDN w:val="0"/>
              <w:adjustRightInd w:val="0"/>
              <w:spacing w:line="360" w:lineRule="auto"/>
              <w:rPr>
                <w:rFonts w:ascii="Times New Roman" w:hAnsi="Times New Roman"/>
                <w:sz w:val="28"/>
                <w:szCs w:val="28"/>
                <w:lang w:val="en-US"/>
              </w:rPr>
            </w:pPr>
            <w:r>
              <w:rPr>
                <w:rFonts w:ascii="Times New Roman" w:hAnsi="Times New Roman"/>
                <w:sz w:val="28"/>
                <w:szCs w:val="28"/>
                <w:lang w:val="en-US"/>
              </w:rPr>
              <w:t>Tìm hiểu Vue Router</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0A5A2D"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203BFF41"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082226"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lastRenderedPageBreak/>
              <w:t>8</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130052"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22/03/2021</w:t>
            </w:r>
          </w:p>
          <w:p w14:paraId="40000EA6"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đến 26/03/2021</w:t>
            </w:r>
          </w:p>
          <w:p w14:paraId="5D3ECD5F"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08)</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14D0E" w14:textId="17FC8556" w:rsidR="00DA3F0C" w:rsidRDefault="00DA3F0C" w:rsidP="00F143CB">
            <w:pPr>
              <w:pStyle w:val="ListParagraph"/>
              <w:numPr>
                <w:ilvl w:val="0"/>
                <w:numId w:val="116"/>
              </w:numPr>
              <w:spacing w:line="360" w:lineRule="auto"/>
              <w:rPr>
                <w:rFonts w:ascii="Times New Roman" w:hAnsi="Times New Roman"/>
                <w:sz w:val="28"/>
                <w:szCs w:val="28"/>
                <w:lang w:val="en-US" w:eastAsia="vi-VN"/>
              </w:rPr>
            </w:pPr>
            <w:r>
              <w:rPr>
                <w:rFonts w:ascii="Times New Roman" w:hAnsi="Times New Roman"/>
                <w:sz w:val="28"/>
                <w:szCs w:val="28"/>
                <w:lang w:val="en-US" w:eastAsia="vi-VN"/>
              </w:rPr>
              <w:t>Tìm hiểu Bootstrap Vue</w:t>
            </w:r>
          </w:p>
          <w:p w14:paraId="4D5991E6" w14:textId="7DE473F4" w:rsidR="00211A1E" w:rsidRPr="0032481D" w:rsidRDefault="00211A1E" w:rsidP="00F143CB">
            <w:pPr>
              <w:pStyle w:val="ListParagraph"/>
              <w:numPr>
                <w:ilvl w:val="0"/>
                <w:numId w:val="116"/>
              </w:numPr>
              <w:spacing w:line="360" w:lineRule="auto"/>
              <w:rPr>
                <w:rFonts w:ascii="Times New Roman" w:hAnsi="Times New Roman"/>
                <w:sz w:val="28"/>
                <w:szCs w:val="28"/>
                <w:lang w:val="en-US" w:eastAsia="vi-VN"/>
              </w:rPr>
            </w:pPr>
            <w:r w:rsidRPr="0032481D">
              <w:rPr>
                <w:rFonts w:ascii="Times New Roman" w:hAnsi="Times New Roman"/>
                <w:sz w:val="28"/>
                <w:szCs w:val="28"/>
                <w:lang w:val="en-US" w:eastAsia="vi-VN"/>
              </w:rPr>
              <w:t>Phân tích thiết kế</w:t>
            </w:r>
            <w:r w:rsidR="00DA3F0C">
              <w:rPr>
                <w:rFonts w:ascii="Times New Roman" w:hAnsi="Times New Roman"/>
                <w:sz w:val="28"/>
                <w:szCs w:val="28"/>
                <w:lang w:val="en-US" w:eastAsia="vi-VN"/>
              </w:rPr>
              <w:t xml:space="preserve"> cấu thư mục</w:t>
            </w:r>
            <w:r w:rsidRPr="0032481D">
              <w:rPr>
                <w:rFonts w:ascii="Times New Roman" w:hAnsi="Times New Roman"/>
                <w:sz w:val="28"/>
                <w:szCs w:val="28"/>
                <w:lang w:val="en-US" w:eastAsia="vi-VN"/>
              </w:rPr>
              <w:t xml:space="preserve"> cho project.</w:t>
            </w:r>
          </w:p>
          <w:p w14:paraId="003EFCF9" w14:textId="078C3E10" w:rsidR="00211A1E" w:rsidRPr="0032481D" w:rsidRDefault="00211A1E" w:rsidP="00DA3F0C">
            <w:pPr>
              <w:pStyle w:val="ListParagraph"/>
              <w:numPr>
                <w:ilvl w:val="0"/>
                <w:numId w:val="116"/>
              </w:numPr>
              <w:spacing w:line="360" w:lineRule="auto"/>
              <w:rPr>
                <w:rFonts w:ascii="Times New Roman" w:eastAsia="Calibri" w:hAnsi="Times New Roman"/>
                <w:sz w:val="28"/>
                <w:szCs w:val="28"/>
                <w:lang w:val="en-US"/>
              </w:rPr>
            </w:pPr>
            <w:r w:rsidRPr="0032481D">
              <w:rPr>
                <w:rFonts w:ascii="Times New Roman" w:eastAsia="Calibri" w:hAnsi="Times New Roman"/>
                <w:sz w:val="28"/>
                <w:szCs w:val="28"/>
                <w:lang w:val="en-US"/>
              </w:rPr>
              <w:t xml:space="preserve">Bắt đầy xây dựng và viết code </w:t>
            </w:r>
            <w:r w:rsidR="00DA3F0C">
              <w:rPr>
                <w:rFonts w:ascii="Times New Roman" w:eastAsia="Calibri" w:hAnsi="Times New Roman"/>
                <w:sz w:val="28"/>
                <w:szCs w:val="28"/>
                <w:lang w:val="en-US"/>
              </w:rPr>
              <w:t xml:space="preserve"> giao diện </w:t>
            </w:r>
            <w:r w:rsidRPr="0032481D">
              <w:rPr>
                <w:rFonts w:ascii="Times New Roman" w:eastAsia="Calibri" w:hAnsi="Times New Roman"/>
                <w:sz w:val="28"/>
                <w:szCs w:val="28"/>
                <w:lang w:val="en-US"/>
              </w:rPr>
              <w:t>cho project (</w:t>
            </w:r>
            <w:r w:rsidR="00DA3F0C">
              <w:rPr>
                <w:rFonts w:ascii="Times New Roman" w:eastAsia="Calibri" w:hAnsi="Times New Roman"/>
                <w:sz w:val="28"/>
                <w:szCs w:val="28"/>
                <w:lang w:val="en-US"/>
              </w:rPr>
              <w:t>Front End</w:t>
            </w:r>
            <w:r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7B9CD3" w14:textId="77777777" w:rsidR="00211A1E" w:rsidRPr="0032481D" w:rsidRDefault="00211A1E" w:rsidP="00F143CB">
            <w:pPr>
              <w:widowControl w:val="0"/>
              <w:autoSpaceDE w:val="0"/>
              <w:autoSpaceDN w:val="0"/>
              <w:adjustRightInd w:val="0"/>
              <w:spacing w:line="360" w:lineRule="auto"/>
              <w:rPr>
                <w:rFonts w:ascii="Times New Roman" w:hAnsi="Times New Roman"/>
                <w:sz w:val="28"/>
                <w:szCs w:val="28"/>
              </w:rPr>
            </w:pPr>
          </w:p>
        </w:tc>
      </w:tr>
      <w:tr w:rsidR="0032481D" w:rsidRPr="0032481D" w14:paraId="5FA5947B"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8BC3619"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9</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743157"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29/03/2021 đến 02/04/2021</w:t>
            </w:r>
          </w:p>
          <w:p w14:paraId="2F95A71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09)</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378741" w14:textId="517D391A" w:rsidR="00211A1E" w:rsidRPr="0032481D" w:rsidRDefault="00DA3F0C" w:rsidP="00EC1287">
            <w:pPr>
              <w:pStyle w:val="ListParagraph"/>
              <w:numPr>
                <w:ilvl w:val="0"/>
                <w:numId w:val="116"/>
              </w:numPr>
              <w:spacing w:line="360" w:lineRule="auto"/>
              <w:rPr>
                <w:rFonts w:ascii="Times New Roman" w:hAnsi="Times New Roman"/>
                <w:sz w:val="28"/>
                <w:szCs w:val="28"/>
                <w:lang w:eastAsia="vi-VN"/>
              </w:rPr>
            </w:pPr>
            <w:r>
              <w:rPr>
                <w:rFonts w:ascii="Times New Roman" w:eastAsia="Calibri" w:hAnsi="Times New Roman"/>
                <w:sz w:val="28"/>
                <w:szCs w:val="28"/>
                <w:lang w:val="en-US"/>
              </w:rPr>
              <w:t>Code giao diện Admin</w:t>
            </w:r>
            <w:r w:rsidR="00F963FA">
              <w:rPr>
                <w:rFonts w:ascii="Times New Roman" w:eastAsia="Calibri" w:hAnsi="Times New Roman"/>
                <w:sz w:val="28"/>
                <w:szCs w:val="28"/>
                <w:lang w:val="en-US"/>
              </w:rPr>
              <w:t xml:space="preserve">  page</w:t>
            </w:r>
            <w:r w:rsidR="00211A1E" w:rsidRPr="0032481D">
              <w:rPr>
                <w:rFonts w:ascii="Times New Roman" w:eastAsia="Calibri" w:hAnsi="Times New Roman"/>
                <w:sz w:val="28"/>
                <w:szCs w:val="28"/>
                <w:lang w:val="en-US"/>
              </w:rPr>
              <w:t xml:space="preserve">, </w:t>
            </w:r>
            <w:r>
              <w:rPr>
                <w:rFonts w:ascii="Times New Roman" w:eastAsia="Calibri" w:hAnsi="Times New Roman"/>
                <w:sz w:val="28"/>
                <w:szCs w:val="28"/>
                <w:lang w:val="en-US"/>
              </w:rPr>
              <w:t xml:space="preserve">get </w:t>
            </w:r>
            <w:r w:rsidR="00211A1E" w:rsidRPr="0032481D">
              <w:rPr>
                <w:rFonts w:ascii="Times New Roman" w:eastAsia="Calibri" w:hAnsi="Times New Roman"/>
                <w:sz w:val="28"/>
                <w:szCs w:val="28"/>
                <w:lang w:val="en-US"/>
              </w:rPr>
              <w:t>API</w:t>
            </w:r>
            <w:r w:rsidR="00EC1287">
              <w:rPr>
                <w:rFonts w:ascii="Times New Roman" w:eastAsia="Calibri" w:hAnsi="Times New Roman"/>
                <w:sz w:val="28"/>
                <w:szCs w:val="28"/>
                <w:lang w:val="en-US"/>
              </w:rPr>
              <w:t>,</w:t>
            </w:r>
            <w:r w:rsidR="00211A1E" w:rsidRPr="0032481D">
              <w:rPr>
                <w:rFonts w:ascii="Times New Roman" w:eastAsia="Calibri" w:hAnsi="Times New Roman"/>
                <w:sz w:val="28"/>
                <w:szCs w:val="28"/>
                <w:lang w:val="en-US"/>
              </w:rPr>
              <w:t xml:space="preserve"> debug và sửa lỗi (</w:t>
            </w:r>
            <w:r>
              <w:rPr>
                <w:rFonts w:ascii="Times New Roman" w:eastAsia="Calibri" w:hAnsi="Times New Roman"/>
                <w:sz w:val="28"/>
                <w:szCs w:val="28"/>
                <w:lang w:val="en-US"/>
              </w:rPr>
              <w:t>Front End</w:t>
            </w:r>
            <w:r w:rsidR="00211A1E"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C8C0D"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1858A51E"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E3E10A4"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10</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E115B3D"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05/04/2021 đến 09/04/2021</w:t>
            </w:r>
          </w:p>
          <w:p w14:paraId="5AE61025"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10)</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06453D" w14:textId="23DC502A" w:rsidR="00211A1E" w:rsidRPr="0032481D" w:rsidRDefault="00DA3F0C" w:rsidP="00EC1287">
            <w:pPr>
              <w:pStyle w:val="ListParagraph"/>
              <w:numPr>
                <w:ilvl w:val="0"/>
                <w:numId w:val="117"/>
              </w:numPr>
              <w:spacing w:line="360" w:lineRule="auto"/>
              <w:rPr>
                <w:rFonts w:ascii="Times New Roman" w:hAnsi="Times New Roman"/>
                <w:sz w:val="28"/>
                <w:szCs w:val="28"/>
                <w:lang w:eastAsia="vi-VN"/>
              </w:rPr>
            </w:pPr>
            <w:r>
              <w:rPr>
                <w:rFonts w:ascii="Times New Roman" w:eastAsia="Calibri" w:hAnsi="Times New Roman"/>
                <w:sz w:val="28"/>
                <w:szCs w:val="28"/>
                <w:lang w:val="en-US"/>
              </w:rPr>
              <w:t>Code giao diện Admin</w:t>
            </w:r>
            <w:r w:rsidR="00F963FA">
              <w:rPr>
                <w:rFonts w:ascii="Times New Roman" w:eastAsia="Calibri" w:hAnsi="Times New Roman"/>
                <w:sz w:val="28"/>
                <w:szCs w:val="28"/>
                <w:lang w:val="en-US"/>
              </w:rPr>
              <w:t xml:space="preserve"> page</w:t>
            </w:r>
            <w:r w:rsidRPr="0032481D">
              <w:rPr>
                <w:rFonts w:ascii="Times New Roman" w:eastAsia="Calibri" w:hAnsi="Times New Roman"/>
                <w:sz w:val="28"/>
                <w:szCs w:val="28"/>
                <w:lang w:val="en-US"/>
              </w:rPr>
              <w:t xml:space="preserve">, </w:t>
            </w:r>
            <w:r>
              <w:rPr>
                <w:rFonts w:ascii="Times New Roman" w:eastAsia="Calibri" w:hAnsi="Times New Roman"/>
                <w:sz w:val="28"/>
                <w:szCs w:val="28"/>
                <w:lang w:val="en-US"/>
              </w:rPr>
              <w:t xml:space="preserve">get </w:t>
            </w:r>
            <w:r w:rsidRPr="0032481D">
              <w:rPr>
                <w:rFonts w:ascii="Times New Roman" w:eastAsia="Calibri" w:hAnsi="Times New Roman"/>
                <w:sz w:val="28"/>
                <w:szCs w:val="28"/>
                <w:lang w:val="en-US"/>
              </w:rPr>
              <w:t>API</w:t>
            </w:r>
            <w:r w:rsidR="00EC1287">
              <w:rPr>
                <w:rFonts w:ascii="Times New Roman" w:eastAsia="Calibri" w:hAnsi="Times New Roman"/>
                <w:sz w:val="28"/>
                <w:szCs w:val="28"/>
                <w:lang w:val="en-US"/>
              </w:rPr>
              <w:t>,</w:t>
            </w:r>
            <w:r w:rsidRPr="0032481D">
              <w:rPr>
                <w:rFonts w:ascii="Times New Roman" w:eastAsia="Calibri" w:hAnsi="Times New Roman"/>
                <w:sz w:val="28"/>
                <w:szCs w:val="28"/>
                <w:lang w:val="en-US"/>
              </w:rPr>
              <w:t xml:space="preserve"> debug và sửa lỗi (</w:t>
            </w:r>
            <w:r>
              <w:rPr>
                <w:rFonts w:ascii="Times New Roman" w:eastAsia="Calibri" w:hAnsi="Times New Roman"/>
                <w:sz w:val="28"/>
                <w:szCs w:val="28"/>
                <w:lang w:val="en-US"/>
              </w:rPr>
              <w:t>Front End</w:t>
            </w:r>
            <w:r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9B2148"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593A39A4"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C34133"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11</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A8F81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12/04/2021 đến 16/04/2021</w:t>
            </w:r>
          </w:p>
          <w:p w14:paraId="6941D3BB"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11)</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49D2E" w14:textId="5240B5DE" w:rsidR="00211A1E" w:rsidRPr="0032481D" w:rsidRDefault="00DA3F0C" w:rsidP="00EC1287">
            <w:pPr>
              <w:pStyle w:val="ListParagraph"/>
              <w:numPr>
                <w:ilvl w:val="0"/>
                <w:numId w:val="117"/>
              </w:numPr>
              <w:spacing w:line="360" w:lineRule="auto"/>
              <w:rPr>
                <w:rFonts w:ascii="Times New Roman" w:hAnsi="Times New Roman"/>
                <w:sz w:val="28"/>
                <w:szCs w:val="28"/>
                <w:lang w:eastAsia="vi-VN"/>
              </w:rPr>
            </w:pPr>
            <w:r>
              <w:rPr>
                <w:rFonts w:ascii="Times New Roman" w:eastAsia="Calibri" w:hAnsi="Times New Roman"/>
                <w:sz w:val="28"/>
                <w:szCs w:val="28"/>
                <w:lang w:val="en-US"/>
              </w:rPr>
              <w:t>Code giao diện Web</w:t>
            </w:r>
            <w:r w:rsidR="00F963FA">
              <w:rPr>
                <w:rFonts w:ascii="Times New Roman" w:eastAsia="Calibri" w:hAnsi="Times New Roman"/>
                <w:sz w:val="28"/>
                <w:szCs w:val="28"/>
                <w:lang w:val="en-US"/>
              </w:rPr>
              <w:t xml:space="preserve"> page</w:t>
            </w:r>
            <w:r w:rsidRPr="0032481D">
              <w:rPr>
                <w:rFonts w:ascii="Times New Roman" w:eastAsia="Calibri" w:hAnsi="Times New Roman"/>
                <w:sz w:val="28"/>
                <w:szCs w:val="28"/>
                <w:lang w:val="en-US"/>
              </w:rPr>
              <w:t xml:space="preserve">, </w:t>
            </w:r>
            <w:r>
              <w:rPr>
                <w:rFonts w:ascii="Times New Roman" w:eastAsia="Calibri" w:hAnsi="Times New Roman"/>
                <w:sz w:val="28"/>
                <w:szCs w:val="28"/>
                <w:lang w:val="en-US"/>
              </w:rPr>
              <w:t xml:space="preserve">get </w:t>
            </w:r>
            <w:r w:rsidRPr="0032481D">
              <w:rPr>
                <w:rFonts w:ascii="Times New Roman" w:eastAsia="Calibri" w:hAnsi="Times New Roman"/>
                <w:sz w:val="28"/>
                <w:szCs w:val="28"/>
                <w:lang w:val="en-US"/>
              </w:rPr>
              <w:t>API</w:t>
            </w:r>
            <w:r w:rsidR="00EC1287">
              <w:rPr>
                <w:rFonts w:ascii="Times New Roman" w:eastAsia="Calibri" w:hAnsi="Times New Roman"/>
                <w:sz w:val="28"/>
                <w:szCs w:val="28"/>
                <w:lang w:val="en-US"/>
              </w:rPr>
              <w:t>,</w:t>
            </w:r>
            <w:r w:rsidRPr="0032481D">
              <w:rPr>
                <w:rFonts w:ascii="Times New Roman" w:eastAsia="Calibri" w:hAnsi="Times New Roman"/>
                <w:sz w:val="28"/>
                <w:szCs w:val="28"/>
                <w:lang w:val="en-US"/>
              </w:rPr>
              <w:t xml:space="preserve"> debug và sửa lỗi (</w:t>
            </w:r>
            <w:r>
              <w:rPr>
                <w:rFonts w:ascii="Times New Roman" w:eastAsia="Calibri" w:hAnsi="Times New Roman"/>
                <w:sz w:val="28"/>
                <w:szCs w:val="28"/>
                <w:lang w:val="en-US"/>
              </w:rPr>
              <w:t>Front End</w:t>
            </w:r>
            <w:r w:rsidRPr="0032481D">
              <w:rPr>
                <w:rFonts w:ascii="Times New Roman" w:eastAsia="Calibri" w:hAnsi="Times New Roman"/>
                <w:sz w:val="28"/>
                <w:szCs w:val="28"/>
                <w:lang w:val="en-US"/>
              </w:rPr>
              <w:t>).</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EEA4EF"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32481D" w:rsidRPr="0032481D" w14:paraId="0EF38582"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9C23A19"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b/>
                <w:sz w:val="28"/>
                <w:szCs w:val="28"/>
              </w:rPr>
              <w:t>12</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B3B8BAE"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19/04/2021 đến 23/04/2021</w:t>
            </w:r>
          </w:p>
          <w:p w14:paraId="566A4756"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(Tuần 12)</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3F7FC4" w14:textId="77777777" w:rsidR="00211A1E" w:rsidRPr="0032481D" w:rsidRDefault="00211A1E" w:rsidP="00F143CB">
            <w:pPr>
              <w:pStyle w:val="ListParagraph"/>
              <w:numPr>
                <w:ilvl w:val="0"/>
                <w:numId w:val="117"/>
              </w:numPr>
              <w:spacing w:line="360" w:lineRule="auto"/>
              <w:rPr>
                <w:rFonts w:ascii="Times New Roman" w:hAnsi="Times New Roman"/>
                <w:sz w:val="28"/>
                <w:szCs w:val="28"/>
                <w:lang w:val="en-US" w:eastAsia="vi-VN"/>
              </w:rPr>
            </w:pPr>
            <w:r w:rsidRPr="0032481D">
              <w:rPr>
                <w:rFonts w:ascii="Times New Roman" w:hAnsi="Times New Roman"/>
                <w:sz w:val="28"/>
                <w:szCs w:val="28"/>
                <w:lang w:val="en-US" w:eastAsia="vi-VN"/>
              </w:rPr>
              <w:t>Viết báo cáo.</w:t>
            </w:r>
          </w:p>
          <w:p w14:paraId="0D154DA9" w14:textId="0D2AF0B9" w:rsidR="00211A1E" w:rsidRPr="0032481D" w:rsidRDefault="00F963FA" w:rsidP="00F143CB">
            <w:pPr>
              <w:pStyle w:val="ListParagraph"/>
              <w:numPr>
                <w:ilvl w:val="0"/>
                <w:numId w:val="117"/>
              </w:numPr>
              <w:spacing w:line="360" w:lineRule="auto"/>
              <w:rPr>
                <w:rFonts w:ascii="Times New Roman" w:hAnsi="Times New Roman"/>
                <w:sz w:val="28"/>
                <w:szCs w:val="28"/>
                <w:lang w:val="en-US" w:eastAsia="vi-VN"/>
              </w:rPr>
            </w:pPr>
            <w:r>
              <w:rPr>
                <w:rFonts w:ascii="Times New Roman" w:eastAsia="Calibri" w:hAnsi="Times New Roman"/>
                <w:sz w:val="28"/>
                <w:szCs w:val="28"/>
                <w:lang w:val="en-US"/>
              </w:rPr>
              <w:t>Code giao diện Web page</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50FC81"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r w:rsidR="00211A1E" w:rsidRPr="0032481D" w14:paraId="19D669F1" w14:textId="77777777" w:rsidTr="00F143CB">
        <w:trPr>
          <w:jc w:val="center"/>
        </w:trPr>
        <w:tc>
          <w:tcPr>
            <w:tcW w:w="8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F5578E3" w14:textId="77777777" w:rsidR="00211A1E" w:rsidRPr="0032481D" w:rsidRDefault="00211A1E" w:rsidP="00F143CB">
            <w:pPr>
              <w:widowControl w:val="0"/>
              <w:autoSpaceDE w:val="0"/>
              <w:autoSpaceDN w:val="0"/>
              <w:adjustRightInd w:val="0"/>
              <w:spacing w:line="360" w:lineRule="auto"/>
              <w:jc w:val="center"/>
              <w:rPr>
                <w:rFonts w:ascii="Times New Roman" w:hAnsi="Times New Roman"/>
                <w:b/>
                <w:sz w:val="28"/>
                <w:szCs w:val="28"/>
              </w:rPr>
            </w:pPr>
            <w:r w:rsidRPr="0032481D">
              <w:rPr>
                <w:rFonts w:ascii="Times New Roman" w:hAnsi="Times New Roman"/>
                <w:sz w:val="28"/>
                <w:szCs w:val="28"/>
              </w:rPr>
              <w:br w:type="page"/>
            </w:r>
            <w:r w:rsidRPr="0032481D">
              <w:rPr>
                <w:rFonts w:ascii="Times New Roman" w:hAnsi="Times New Roman"/>
                <w:sz w:val="28"/>
                <w:szCs w:val="28"/>
              </w:rPr>
              <w:br w:type="page"/>
            </w:r>
            <w:r w:rsidRPr="0032481D">
              <w:rPr>
                <w:rFonts w:ascii="Times New Roman" w:hAnsi="Times New Roman"/>
                <w:b/>
                <w:sz w:val="28"/>
                <w:szCs w:val="28"/>
              </w:rPr>
              <w:t>13</w:t>
            </w:r>
          </w:p>
        </w:tc>
        <w:tc>
          <w:tcPr>
            <w:tcW w:w="198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D0B59D4" w14:textId="77777777" w:rsidR="00211A1E" w:rsidRPr="0032481D" w:rsidRDefault="00211A1E" w:rsidP="00F143CB">
            <w:pPr>
              <w:widowControl w:val="0"/>
              <w:autoSpaceDE w:val="0"/>
              <w:autoSpaceDN w:val="0"/>
              <w:adjustRightInd w:val="0"/>
              <w:spacing w:line="360" w:lineRule="auto"/>
              <w:jc w:val="center"/>
              <w:rPr>
                <w:rFonts w:ascii="Times New Roman" w:hAnsi="Times New Roman"/>
                <w:sz w:val="28"/>
                <w:szCs w:val="28"/>
              </w:rPr>
            </w:pPr>
            <w:r w:rsidRPr="0032481D">
              <w:rPr>
                <w:rFonts w:ascii="Times New Roman" w:hAnsi="Times New Roman"/>
                <w:sz w:val="28"/>
                <w:szCs w:val="28"/>
              </w:rPr>
              <w:t>Từ 26/04/2021 đến 29/04/2021 (Tuần 13)</w:t>
            </w:r>
          </w:p>
        </w:tc>
        <w:tc>
          <w:tcPr>
            <w:tcW w:w="4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21127" w14:textId="25384CF6" w:rsidR="00211A1E" w:rsidRPr="0032481D" w:rsidRDefault="00F963FA" w:rsidP="00F143CB">
            <w:pPr>
              <w:pStyle w:val="ListParagraph"/>
              <w:numPr>
                <w:ilvl w:val="0"/>
                <w:numId w:val="117"/>
              </w:numPr>
              <w:spacing w:line="360" w:lineRule="auto"/>
              <w:rPr>
                <w:rFonts w:ascii="Times New Roman" w:hAnsi="Times New Roman"/>
                <w:sz w:val="28"/>
                <w:szCs w:val="28"/>
                <w:lang w:val="en-US" w:eastAsia="vi-VN"/>
              </w:rPr>
            </w:pPr>
            <w:r>
              <w:rPr>
                <w:rFonts w:ascii="Times New Roman" w:eastAsia="Calibri" w:hAnsi="Times New Roman"/>
                <w:sz w:val="28"/>
                <w:szCs w:val="28"/>
                <w:lang w:val="en-US"/>
              </w:rPr>
              <w:t>Code giao diện Web page</w:t>
            </w:r>
            <w:r w:rsidR="00211A1E" w:rsidRPr="0032481D">
              <w:rPr>
                <w:rFonts w:ascii="Times New Roman" w:hAnsi="Times New Roman"/>
                <w:sz w:val="28"/>
                <w:szCs w:val="28"/>
                <w:lang w:val="en-US" w:eastAsia="vi-VN"/>
              </w:rPr>
              <w:t xml:space="preserve"> </w:t>
            </w:r>
            <w:r w:rsidR="00211A1E" w:rsidRPr="0032481D">
              <w:rPr>
                <w:rFonts w:ascii="Times New Roman" w:eastAsia="Calibri" w:hAnsi="Times New Roman"/>
                <w:sz w:val="28"/>
                <w:szCs w:val="28"/>
                <w:lang w:val="en-US"/>
              </w:rPr>
              <w:t>(</w:t>
            </w:r>
            <w:r w:rsidR="00DA3F0C">
              <w:rPr>
                <w:rFonts w:ascii="Times New Roman" w:eastAsia="Calibri" w:hAnsi="Times New Roman"/>
                <w:sz w:val="28"/>
                <w:szCs w:val="28"/>
                <w:lang w:val="en-US"/>
              </w:rPr>
              <w:t>Front End</w:t>
            </w:r>
            <w:r w:rsidR="00211A1E" w:rsidRPr="0032481D">
              <w:rPr>
                <w:rFonts w:ascii="Times New Roman" w:eastAsia="Calibri" w:hAnsi="Times New Roman"/>
                <w:sz w:val="28"/>
                <w:szCs w:val="28"/>
                <w:lang w:val="en-US"/>
              </w:rPr>
              <w:t>)</w:t>
            </w:r>
            <w:r w:rsidR="00211A1E" w:rsidRPr="0032481D">
              <w:rPr>
                <w:rFonts w:ascii="Times New Roman" w:hAnsi="Times New Roman"/>
                <w:sz w:val="28"/>
                <w:szCs w:val="28"/>
                <w:lang w:val="en-US" w:eastAsia="vi-VN"/>
              </w:rPr>
              <w:t>.</w:t>
            </w:r>
          </w:p>
          <w:p w14:paraId="13D8D7D1" w14:textId="77777777" w:rsidR="00211A1E" w:rsidRPr="0032481D" w:rsidRDefault="00211A1E" w:rsidP="00F143CB">
            <w:pPr>
              <w:pStyle w:val="ListParagraph"/>
              <w:numPr>
                <w:ilvl w:val="0"/>
                <w:numId w:val="117"/>
              </w:numPr>
              <w:spacing w:line="360" w:lineRule="auto"/>
              <w:rPr>
                <w:rFonts w:ascii="Times New Roman" w:hAnsi="Times New Roman"/>
                <w:sz w:val="28"/>
                <w:szCs w:val="28"/>
                <w:lang w:val="en-US" w:eastAsia="vi-VN"/>
              </w:rPr>
            </w:pPr>
            <w:r w:rsidRPr="0032481D">
              <w:rPr>
                <w:rFonts w:ascii="Times New Roman" w:hAnsi="Times New Roman"/>
                <w:sz w:val="28"/>
                <w:szCs w:val="28"/>
                <w:lang w:val="en-US" w:eastAsia="vi-VN"/>
              </w:rPr>
              <w:t>Hoàn thành bài thuyết trình và báo cáo.</w:t>
            </w:r>
          </w:p>
        </w:tc>
        <w:tc>
          <w:tcPr>
            <w:tcW w:w="15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C2DD1" w14:textId="77777777" w:rsidR="00211A1E" w:rsidRPr="0032481D" w:rsidRDefault="00211A1E" w:rsidP="00F143CB">
            <w:pPr>
              <w:widowControl w:val="0"/>
              <w:autoSpaceDE w:val="0"/>
              <w:autoSpaceDN w:val="0"/>
              <w:adjustRightInd w:val="0"/>
              <w:spacing w:line="360" w:lineRule="auto"/>
              <w:rPr>
                <w:rFonts w:ascii="Times New Roman" w:eastAsia="Calibri" w:hAnsi="Times New Roman"/>
                <w:sz w:val="28"/>
                <w:szCs w:val="28"/>
              </w:rPr>
            </w:pPr>
          </w:p>
        </w:tc>
      </w:tr>
    </w:tbl>
    <w:p w14:paraId="51AB132D" w14:textId="77777777" w:rsidR="00211A1E" w:rsidRPr="0032481D" w:rsidRDefault="00211A1E" w:rsidP="00211A1E">
      <w:pPr>
        <w:rPr>
          <w:rFonts w:ascii="Times New Roman" w:eastAsia="Calibri" w:hAnsi="Times New Roman"/>
          <w:sz w:val="28"/>
          <w:szCs w:val="28"/>
        </w:rPr>
      </w:pPr>
    </w:p>
    <w:p w14:paraId="2B0B7569" w14:textId="318CE981" w:rsidR="00211A1E" w:rsidRPr="0032481D" w:rsidRDefault="00EC1287" w:rsidP="00EC1287">
      <w:pPr>
        <w:rPr>
          <w:rFonts w:ascii="Times New Roman" w:hAnsi="Times New Roman"/>
          <w:sz w:val="28"/>
          <w:szCs w:val="28"/>
        </w:rPr>
      </w:pPr>
      <w:r>
        <w:rPr>
          <w:rFonts w:ascii="Times New Roman" w:hAnsi="Times New Roman"/>
          <w:sz w:val="28"/>
          <w:szCs w:val="28"/>
        </w:rPr>
        <w:br w:type="page"/>
      </w:r>
      <w:r w:rsidR="00211A1E" w:rsidRPr="0032481D">
        <w:rPr>
          <w:rFonts w:ascii="Times New Roman" w:hAnsi="Times New Roman"/>
          <w:sz w:val="28"/>
          <w:szCs w:val="28"/>
        </w:rPr>
        <w:lastRenderedPageBreak/>
        <w:t xml:space="preserve">Đánh giá chung của người hướng dẫn: </w:t>
      </w:r>
      <w:r w:rsidR="00211A1E" w:rsidRPr="0032481D">
        <w:rPr>
          <w:rFonts w:ascii="Times New Roman" w:hAnsi="Times New Roman"/>
          <w:sz w:val="28"/>
          <w:szCs w:val="28"/>
        </w:rPr>
        <w:tab/>
      </w:r>
    </w:p>
    <w:p w14:paraId="71A40705"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3CAE4EC4"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06108A1A"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438EB334"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547DAEBA"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74A4F16E" w14:textId="77777777" w:rsidR="00211A1E" w:rsidRPr="0032481D" w:rsidRDefault="00211A1E" w:rsidP="00211A1E">
      <w:pPr>
        <w:widowControl w:val="0"/>
        <w:tabs>
          <w:tab w:val="left" w:leader="dot" w:pos="9356"/>
        </w:tabs>
        <w:autoSpaceDE w:val="0"/>
        <w:autoSpaceDN w:val="0"/>
        <w:adjustRightInd w:val="0"/>
        <w:ind w:right="-150"/>
        <w:rPr>
          <w:rFonts w:ascii="Times New Roman" w:hAnsi="Times New Roman"/>
          <w:sz w:val="28"/>
          <w:szCs w:val="28"/>
        </w:rPr>
      </w:pPr>
      <w:r w:rsidRPr="0032481D">
        <w:rPr>
          <w:rFonts w:ascii="Times New Roman" w:hAnsi="Times New Roman"/>
          <w:sz w:val="28"/>
          <w:szCs w:val="28"/>
        </w:rPr>
        <w:tab/>
      </w:r>
    </w:p>
    <w:p w14:paraId="76CEFD52" w14:textId="77777777" w:rsidR="00211A1E" w:rsidRPr="0032481D" w:rsidRDefault="00211A1E" w:rsidP="00211A1E">
      <w:pPr>
        <w:widowControl w:val="0"/>
        <w:autoSpaceDE w:val="0"/>
        <w:autoSpaceDN w:val="0"/>
        <w:adjustRightInd w:val="0"/>
        <w:ind w:left="5142" w:right="-20"/>
        <w:rPr>
          <w:rFonts w:ascii="Times New Roman" w:hAnsi="Times New Roman"/>
          <w:i/>
          <w:sz w:val="28"/>
          <w:szCs w:val="28"/>
        </w:rPr>
      </w:pPr>
      <w:r w:rsidRPr="0032481D">
        <w:rPr>
          <w:rFonts w:ascii="Times New Roman" w:hAnsi="Times New Roman"/>
          <w:i/>
          <w:sz w:val="28"/>
          <w:szCs w:val="28"/>
        </w:rPr>
        <w:t>Ngày … tháng … năm 20…</w:t>
      </w:r>
    </w:p>
    <w:p w14:paraId="7DD9366F" w14:textId="77777777" w:rsidR="00211A1E" w:rsidRPr="0032481D" w:rsidRDefault="00211A1E" w:rsidP="00211A1E">
      <w:pPr>
        <w:widowControl w:val="0"/>
        <w:autoSpaceDE w:val="0"/>
        <w:autoSpaceDN w:val="0"/>
        <w:adjustRightInd w:val="0"/>
        <w:ind w:left="5142" w:right="-20" w:firstLine="245"/>
        <w:rPr>
          <w:rFonts w:ascii="Times New Roman" w:hAnsi="Times New Roman"/>
          <w:sz w:val="28"/>
          <w:szCs w:val="28"/>
        </w:rPr>
      </w:pPr>
      <w:r w:rsidRPr="0032481D">
        <w:rPr>
          <w:rFonts w:ascii="Times New Roman" w:hAnsi="Times New Roman"/>
          <w:sz w:val="28"/>
          <w:szCs w:val="28"/>
        </w:rPr>
        <w:t>Giảng viên hướng dẫn</w:t>
      </w:r>
    </w:p>
    <w:p w14:paraId="5E040156" w14:textId="77777777" w:rsidR="00F5443D" w:rsidRPr="00211A1E" w:rsidRDefault="00F5443D" w:rsidP="00F5443D">
      <w:pPr>
        <w:tabs>
          <w:tab w:val="center" w:pos="1985"/>
          <w:tab w:val="center" w:pos="6612"/>
        </w:tabs>
        <w:rPr>
          <w:color w:val="0070C0"/>
        </w:rPr>
      </w:pPr>
    </w:p>
    <w:p w14:paraId="07E49095" w14:textId="77777777" w:rsidR="00F5443D" w:rsidRDefault="00F5443D" w:rsidP="00F5443D">
      <w:r>
        <w:br w:type="page"/>
      </w:r>
    </w:p>
    <w:p w14:paraId="668B60E5" w14:textId="77777777" w:rsidR="00F5443D" w:rsidRPr="00104D1C" w:rsidRDefault="00F5443D" w:rsidP="00F5443D">
      <w:pPr>
        <w:tabs>
          <w:tab w:val="center" w:pos="1985"/>
          <w:tab w:val="center" w:pos="6612"/>
        </w:tabs>
        <w:rPr>
          <w:rFonts w:ascii="Times New Roman" w:hAnsi="Times New Roman"/>
          <w:color w:val="000000" w:themeColor="text1"/>
          <w:sz w:val="28"/>
          <w:szCs w:val="28"/>
        </w:rPr>
      </w:pPr>
    </w:p>
    <w:tbl>
      <w:tblPr>
        <w:tblpPr w:leftFromText="180" w:rightFromText="180" w:horzAnchor="margin" w:tblpX="-432" w:tblpY="-276"/>
        <w:tblW w:w="10458" w:type="dxa"/>
        <w:tblLook w:val="04A0" w:firstRow="1" w:lastRow="0" w:firstColumn="1" w:lastColumn="0" w:noHBand="0" w:noVBand="1"/>
      </w:tblPr>
      <w:tblGrid>
        <w:gridCol w:w="4248"/>
        <w:gridCol w:w="6210"/>
      </w:tblGrid>
      <w:tr w:rsidR="00104D1C" w:rsidRPr="00104D1C" w14:paraId="0C30998A" w14:textId="77777777" w:rsidTr="00104D1C">
        <w:tc>
          <w:tcPr>
            <w:tcW w:w="4248" w:type="dxa"/>
          </w:tcPr>
          <w:p w14:paraId="0C1116F3" w14:textId="77777777" w:rsidR="00F5443D" w:rsidRPr="00104D1C" w:rsidRDefault="00F5443D" w:rsidP="00925E86">
            <w:pPr>
              <w:pStyle w:val="NoSpacing"/>
              <w:spacing w:line="276"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TÊN ĐƠN VỊ THỰC TẬP</w:t>
            </w:r>
          </w:p>
          <w:p w14:paraId="06AA0F05" w14:textId="77777777" w:rsidR="00F5443D" w:rsidRPr="00104D1C" w:rsidRDefault="00F5443D" w:rsidP="00925E86">
            <w:pPr>
              <w:pStyle w:val="NoSpacing"/>
              <w:spacing w:line="276"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TMA SOLUTIONS BÌNH ĐỊNH</w:t>
            </w:r>
          </w:p>
        </w:tc>
        <w:tc>
          <w:tcPr>
            <w:tcW w:w="6210" w:type="dxa"/>
          </w:tcPr>
          <w:p w14:paraId="450EE2C5" w14:textId="77777777" w:rsidR="00F5443D" w:rsidRPr="00104D1C" w:rsidRDefault="00F5443D" w:rsidP="00104D1C">
            <w:pPr>
              <w:pStyle w:val="NoSpacing"/>
              <w:spacing w:line="276" w:lineRule="auto"/>
              <w:ind w:hanging="333"/>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CÔNG HÒA XÃ HỘI CHỦ NGHĨA VIỆT NAM</w:t>
            </w:r>
          </w:p>
          <w:p w14:paraId="671E82FF" w14:textId="5C1D2DE4" w:rsidR="00F5443D" w:rsidRPr="00104D1C" w:rsidRDefault="00F5443D" w:rsidP="00925E86">
            <w:pPr>
              <w:pStyle w:val="NoSpacing"/>
              <w:spacing w:line="276" w:lineRule="auto"/>
              <w:jc w:val="center"/>
              <w:rPr>
                <w:rFonts w:ascii="Times New Roman" w:hAnsi="Times New Roman"/>
                <w:b/>
                <w:color w:val="000000" w:themeColor="text1"/>
                <w:sz w:val="28"/>
                <w:szCs w:val="28"/>
                <w:u w:val="single"/>
              </w:rPr>
            </w:pPr>
            <w:r w:rsidRPr="00104D1C">
              <w:rPr>
                <w:rFonts w:ascii="Times New Roman" w:hAnsi="Times New Roman"/>
                <w:b/>
                <w:color w:val="000000" w:themeColor="text1"/>
                <w:sz w:val="28"/>
                <w:szCs w:val="28"/>
                <w:u w:val="single"/>
              </w:rPr>
              <w:t>Độc lập – Tự do – Hạ</w:t>
            </w:r>
            <w:r w:rsidR="00104D1C" w:rsidRPr="00104D1C">
              <w:rPr>
                <w:rFonts w:ascii="Times New Roman" w:hAnsi="Times New Roman"/>
                <w:b/>
                <w:color w:val="000000" w:themeColor="text1"/>
                <w:sz w:val="28"/>
                <w:szCs w:val="28"/>
                <w:u w:val="single"/>
              </w:rPr>
              <w:t>nh phúc</w:t>
            </w:r>
          </w:p>
          <w:p w14:paraId="18944BE7" w14:textId="77777777" w:rsidR="00F5443D" w:rsidRPr="00104D1C" w:rsidRDefault="00F5443D" w:rsidP="00925E86">
            <w:pPr>
              <w:pStyle w:val="NoSpacing"/>
              <w:spacing w:line="276" w:lineRule="auto"/>
              <w:jc w:val="center"/>
              <w:rPr>
                <w:rFonts w:ascii="Times New Roman" w:hAnsi="Times New Roman"/>
                <w:b/>
                <w:color w:val="000000" w:themeColor="text1"/>
                <w:sz w:val="28"/>
                <w:szCs w:val="28"/>
              </w:rPr>
            </w:pPr>
          </w:p>
        </w:tc>
      </w:tr>
    </w:tbl>
    <w:p w14:paraId="3F7EF496" w14:textId="77777777" w:rsidR="00F5443D" w:rsidRPr="00104D1C" w:rsidRDefault="00F5443D" w:rsidP="00F5443D">
      <w:pPr>
        <w:pStyle w:val="NoSpacing"/>
        <w:spacing w:line="276"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PHIẾU CHẤM BÁO CÁO KẾT QUẢ THỰC TẬP TỐT NGHIỆP</w:t>
      </w:r>
    </w:p>
    <w:p w14:paraId="0479F3D7" w14:textId="77777777" w:rsidR="00F5443D" w:rsidRPr="00104D1C" w:rsidRDefault="00F5443D" w:rsidP="00F5443D">
      <w:pPr>
        <w:pStyle w:val="NoSpacing"/>
        <w:spacing w:line="276" w:lineRule="auto"/>
        <w:jc w:val="center"/>
        <w:rPr>
          <w:rFonts w:ascii="Times New Roman" w:hAnsi="Times New Roman"/>
          <w:color w:val="000000" w:themeColor="text1"/>
          <w:sz w:val="28"/>
          <w:szCs w:val="28"/>
        </w:rPr>
      </w:pPr>
    </w:p>
    <w:p w14:paraId="558C2E4F" w14:textId="04A32B12" w:rsidR="00F5443D" w:rsidRPr="00104D1C" w:rsidRDefault="00F5443D" w:rsidP="00211A1E">
      <w:pPr>
        <w:pStyle w:val="NoSpacing"/>
        <w:tabs>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 xml:space="preserve">Tên đề tài: </w:t>
      </w:r>
      <w:r w:rsidR="00104D1C" w:rsidRPr="00104D1C">
        <w:rPr>
          <w:rFonts w:ascii="Times New Roman" w:hAnsi="Times New Roman"/>
          <w:color w:val="000000" w:themeColor="text1"/>
          <w:sz w:val="28"/>
          <w:szCs w:val="28"/>
        </w:rPr>
        <w:t>Shoes E-commerce Websites</w:t>
      </w:r>
    </w:p>
    <w:p w14:paraId="7DD9772B" w14:textId="06E8C48C" w:rsidR="00F5443D" w:rsidRDefault="00F5443D" w:rsidP="00211A1E">
      <w:pPr>
        <w:pStyle w:val="NoSpacing"/>
        <w:tabs>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Họ</w:t>
      </w:r>
      <w:r w:rsidR="00104D1C">
        <w:rPr>
          <w:rFonts w:ascii="Times New Roman" w:hAnsi="Times New Roman"/>
          <w:color w:val="000000" w:themeColor="text1"/>
          <w:sz w:val="28"/>
          <w:szCs w:val="28"/>
        </w:rPr>
        <w:t xml:space="preserve"> và tên sinh viên: Võ Phạm Tấn Đoan         MSSV: 17552480201009</w:t>
      </w:r>
    </w:p>
    <w:p w14:paraId="1ABDB119" w14:textId="78C04EC8" w:rsidR="00F5443D" w:rsidRPr="00104D1C" w:rsidRDefault="00104D1C" w:rsidP="00211A1E">
      <w:pPr>
        <w:pStyle w:val="NoSpacing"/>
        <w:tabs>
          <w:tab w:val="left" w:leader="dot" w:pos="9630"/>
        </w:tabs>
        <w:spacing w:line="360" w:lineRule="auto"/>
        <w:ind w:left="360"/>
        <w:rPr>
          <w:rFonts w:ascii="Times New Roman" w:hAnsi="Times New Roman"/>
          <w:color w:val="000000" w:themeColor="text1"/>
          <w:sz w:val="28"/>
          <w:szCs w:val="28"/>
        </w:rPr>
      </w:pPr>
      <w:r>
        <w:rPr>
          <w:rFonts w:ascii="Times New Roman" w:hAnsi="Times New Roman"/>
          <w:color w:val="000000" w:themeColor="text1"/>
          <w:sz w:val="28"/>
          <w:szCs w:val="28"/>
        </w:rPr>
        <w:t xml:space="preserve">                                  Bùi Khắc Huy                 </w:t>
      </w:r>
      <w:r w:rsidR="00F5443D" w:rsidRPr="00104D1C">
        <w:rPr>
          <w:rFonts w:ascii="Times New Roman" w:hAnsi="Times New Roman"/>
          <w:color w:val="000000" w:themeColor="text1"/>
          <w:sz w:val="28"/>
          <w:szCs w:val="28"/>
        </w:rPr>
        <w:t>M</w:t>
      </w:r>
      <w:r>
        <w:rPr>
          <w:rFonts w:ascii="Times New Roman" w:hAnsi="Times New Roman"/>
          <w:color w:val="000000" w:themeColor="text1"/>
          <w:sz w:val="28"/>
          <w:szCs w:val="28"/>
        </w:rPr>
        <w:t>SSV</w:t>
      </w:r>
      <w:r w:rsidR="00F5443D" w:rsidRPr="00104D1C">
        <w:rPr>
          <w:rFonts w:ascii="Times New Roman" w:hAnsi="Times New Roman"/>
          <w:color w:val="000000" w:themeColor="text1"/>
          <w:sz w:val="28"/>
          <w:szCs w:val="28"/>
        </w:rPr>
        <w:t>: 17552480201022</w:t>
      </w:r>
    </w:p>
    <w:p w14:paraId="7A3FC4F3" w14:textId="77777777" w:rsidR="00F5443D" w:rsidRPr="00104D1C" w:rsidRDefault="00F5443D" w:rsidP="00211A1E">
      <w:pPr>
        <w:pStyle w:val="NoSpacing"/>
        <w:tabs>
          <w:tab w:val="left" w:leader="dot" w:pos="5040"/>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Lớp: ĐH – Công nghệ thông tin C17               Khóa học: 2017-2021</w:t>
      </w:r>
    </w:p>
    <w:p w14:paraId="7B73994E" w14:textId="77777777" w:rsidR="00F5443D" w:rsidRPr="00104D1C" w:rsidRDefault="00F5443D" w:rsidP="00211A1E">
      <w:pPr>
        <w:pStyle w:val="NoSpacing"/>
        <w:tabs>
          <w:tab w:val="left" w:leader="dot" w:pos="5040"/>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 xml:space="preserve">Ngành học: Công nghệ thông tin                      Khoa: Kỹ thuật – Công nghệ </w:t>
      </w:r>
    </w:p>
    <w:p w14:paraId="1CCD4F6E" w14:textId="76BAB98A" w:rsidR="00F5443D" w:rsidRPr="00104D1C" w:rsidRDefault="00F5443D" w:rsidP="00211A1E">
      <w:pPr>
        <w:pStyle w:val="NoSpacing"/>
        <w:tabs>
          <w:tab w:val="left" w:leader="dot" w:pos="5040"/>
          <w:tab w:val="left" w:leader="dot" w:pos="9630"/>
        </w:tabs>
        <w:spacing w:line="360" w:lineRule="auto"/>
        <w:ind w:left="360"/>
        <w:rPr>
          <w:rFonts w:ascii="Times New Roman" w:hAnsi="Times New Roman"/>
          <w:color w:val="000000" w:themeColor="text1"/>
          <w:sz w:val="28"/>
          <w:szCs w:val="28"/>
        </w:rPr>
      </w:pPr>
      <w:r w:rsidRPr="00104D1C">
        <w:rPr>
          <w:rFonts w:ascii="Times New Roman" w:hAnsi="Times New Roman"/>
          <w:color w:val="000000" w:themeColor="text1"/>
          <w:sz w:val="28"/>
          <w:szCs w:val="28"/>
        </w:rPr>
        <w:t>Họ và tên người hướng dẫ</w:t>
      </w:r>
      <w:r w:rsidR="00211A1E">
        <w:rPr>
          <w:rFonts w:ascii="Times New Roman" w:hAnsi="Times New Roman"/>
          <w:color w:val="000000" w:themeColor="text1"/>
          <w:sz w:val="28"/>
          <w:szCs w:val="28"/>
        </w:rPr>
        <w:t>n: TS. Lê Thị Thu Oanh</w:t>
      </w:r>
    </w:p>
    <w:p w14:paraId="0B6CFFD0" w14:textId="77777777" w:rsidR="00F5443D" w:rsidRPr="00104D1C" w:rsidRDefault="00F5443D" w:rsidP="00F5443D">
      <w:pPr>
        <w:pStyle w:val="NoSpacing"/>
        <w:tabs>
          <w:tab w:val="left" w:leader="dot" w:pos="9630"/>
        </w:tabs>
        <w:spacing w:line="276" w:lineRule="auto"/>
        <w:rPr>
          <w:rFonts w:ascii="Times New Roman" w:hAnsi="Times New Roman"/>
          <w:color w:val="000000" w:themeColor="text1"/>
          <w:sz w:val="28"/>
          <w:szCs w:val="28"/>
        </w:rPr>
      </w:pPr>
    </w:p>
    <w:tbl>
      <w:tblPr>
        <w:tblW w:w="8653"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93"/>
        <w:gridCol w:w="1530"/>
        <w:gridCol w:w="1530"/>
      </w:tblGrid>
      <w:tr w:rsidR="00F5443D" w:rsidRPr="00104D1C" w14:paraId="6FA0E4A6" w14:textId="77777777" w:rsidTr="00925E86">
        <w:tc>
          <w:tcPr>
            <w:tcW w:w="5593" w:type="dxa"/>
          </w:tcPr>
          <w:p w14:paraId="6F9E81A9"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Nội dung đánh giá</w:t>
            </w:r>
          </w:p>
        </w:tc>
        <w:tc>
          <w:tcPr>
            <w:tcW w:w="1530" w:type="dxa"/>
          </w:tcPr>
          <w:p w14:paraId="2EE12BF4"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Điểm tối đa</w:t>
            </w:r>
          </w:p>
        </w:tc>
        <w:tc>
          <w:tcPr>
            <w:tcW w:w="1530" w:type="dxa"/>
          </w:tcPr>
          <w:p w14:paraId="0F5FF75A"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Điểm thực</w:t>
            </w:r>
          </w:p>
        </w:tc>
      </w:tr>
      <w:tr w:rsidR="00F5443D" w:rsidRPr="00104D1C" w14:paraId="4A703A68" w14:textId="77777777" w:rsidTr="00925E86">
        <w:tc>
          <w:tcPr>
            <w:tcW w:w="5593" w:type="dxa"/>
          </w:tcPr>
          <w:p w14:paraId="0A70B3E9" w14:textId="77777777" w:rsidR="00F5443D" w:rsidRPr="00104D1C" w:rsidRDefault="00F5443D" w:rsidP="00211A1E">
            <w:pPr>
              <w:pStyle w:val="NoSpacing"/>
              <w:spacing w:line="360" w:lineRule="auto"/>
              <w:rPr>
                <w:rFonts w:ascii="Times New Roman" w:hAnsi="Times New Roman"/>
                <w:b/>
                <w:color w:val="000000" w:themeColor="text1"/>
                <w:sz w:val="28"/>
                <w:szCs w:val="28"/>
              </w:rPr>
            </w:pPr>
            <w:r w:rsidRPr="00104D1C">
              <w:rPr>
                <w:rFonts w:ascii="Times New Roman" w:hAnsi="Times New Roman"/>
                <w:b/>
                <w:color w:val="000000" w:themeColor="text1"/>
                <w:sz w:val="28"/>
                <w:szCs w:val="28"/>
              </w:rPr>
              <w:t>1. Hình thức trình bày</w:t>
            </w:r>
          </w:p>
        </w:tc>
        <w:tc>
          <w:tcPr>
            <w:tcW w:w="1530" w:type="dxa"/>
          </w:tcPr>
          <w:p w14:paraId="20B2B203"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2.0</w:t>
            </w:r>
          </w:p>
        </w:tc>
        <w:tc>
          <w:tcPr>
            <w:tcW w:w="1530" w:type="dxa"/>
          </w:tcPr>
          <w:p w14:paraId="0263D1B2"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0EB6F45" w14:textId="77777777" w:rsidTr="00925E86">
        <w:tc>
          <w:tcPr>
            <w:tcW w:w="5593" w:type="dxa"/>
          </w:tcPr>
          <w:p w14:paraId="4E7D9015"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1.1 Đúng format (Trang bìa, trang lời cảm ơn, mục lục, trang mở đầu và các nội dung báo cáo của khóa luận, …)</w:t>
            </w:r>
          </w:p>
        </w:tc>
        <w:tc>
          <w:tcPr>
            <w:tcW w:w="1530" w:type="dxa"/>
            <w:vAlign w:val="center"/>
          </w:tcPr>
          <w:p w14:paraId="420D607A"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0.5</w:t>
            </w:r>
          </w:p>
        </w:tc>
        <w:tc>
          <w:tcPr>
            <w:tcW w:w="1530" w:type="dxa"/>
          </w:tcPr>
          <w:p w14:paraId="163B02E9"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6AB617EA" w14:textId="77777777" w:rsidTr="00925E86">
        <w:tc>
          <w:tcPr>
            <w:tcW w:w="5593" w:type="dxa"/>
          </w:tcPr>
          <w:p w14:paraId="1318A6FA"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1.2 Sử dụng đúng mã và font tiếng việt (Unicode, Times New Roman, Size 13/14)</w:t>
            </w:r>
          </w:p>
        </w:tc>
        <w:tc>
          <w:tcPr>
            <w:tcW w:w="1530" w:type="dxa"/>
            <w:vAlign w:val="center"/>
          </w:tcPr>
          <w:p w14:paraId="33CA7081"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0.5</w:t>
            </w:r>
          </w:p>
        </w:tc>
        <w:tc>
          <w:tcPr>
            <w:tcW w:w="1530" w:type="dxa"/>
          </w:tcPr>
          <w:p w14:paraId="784ADABA"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4EB0C7E2" w14:textId="77777777" w:rsidTr="00925E86">
        <w:tc>
          <w:tcPr>
            <w:tcW w:w="5593" w:type="dxa"/>
          </w:tcPr>
          <w:p w14:paraId="66C06012"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1.3 Trình bày mạch lạc, súc tích, không lỗi chính tả.</w:t>
            </w:r>
          </w:p>
        </w:tc>
        <w:tc>
          <w:tcPr>
            <w:tcW w:w="1530" w:type="dxa"/>
            <w:vAlign w:val="center"/>
          </w:tcPr>
          <w:p w14:paraId="7D327A3D"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14885EFD"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0D60188" w14:textId="77777777" w:rsidTr="00925E86">
        <w:tc>
          <w:tcPr>
            <w:tcW w:w="5593" w:type="dxa"/>
          </w:tcPr>
          <w:p w14:paraId="6EF0F6E0" w14:textId="77777777" w:rsidR="00F5443D" w:rsidRPr="00104D1C" w:rsidRDefault="00F5443D" w:rsidP="00211A1E">
            <w:pPr>
              <w:pStyle w:val="NoSpacing"/>
              <w:spacing w:line="360" w:lineRule="auto"/>
              <w:jc w:val="both"/>
              <w:rPr>
                <w:rFonts w:ascii="Times New Roman" w:hAnsi="Times New Roman"/>
                <w:b/>
                <w:color w:val="000000" w:themeColor="text1"/>
                <w:sz w:val="28"/>
                <w:szCs w:val="28"/>
              </w:rPr>
            </w:pPr>
            <w:r w:rsidRPr="00104D1C">
              <w:rPr>
                <w:rFonts w:ascii="Times New Roman" w:hAnsi="Times New Roman"/>
                <w:b/>
                <w:color w:val="000000" w:themeColor="text1"/>
                <w:sz w:val="28"/>
                <w:szCs w:val="28"/>
              </w:rPr>
              <w:t>2. Nội dung thực tập</w:t>
            </w:r>
          </w:p>
        </w:tc>
        <w:tc>
          <w:tcPr>
            <w:tcW w:w="1530" w:type="dxa"/>
            <w:vAlign w:val="center"/>
          </w:tcPr>
          <w:p w14:paraId="2D3BDE0C"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8.0</w:t>
            </w:r>
          </w:p>
        </w:tc>
        <w:tc>
          <w:tcPr>
            <w:tcW w:w="1530" w:type="dxa"/>
          </w:tcPr>
          <w:p w14:paraId="6CC230C6" w14:textId="77777777" w:rsidR="00F5443D" w:rsidRPr="00104D1C" w:rsidRDefault="00F5443D" w:rsidP="00211A1E">
            <w:pPr>
              <w:pStyle w:val="NoSpacing"/>
              <w:tabs>
                <w:tab w:val="left" w:leader="dot" w:pos="9630"/>
              </w:tabs>
              <w:spacing w:line="360" w:lineRule="auto"/>
              <w:rPr>
                <w:rFonts w:ascii="Times New Roman" w:hAnsi="Times New Roman"/>
                <w:b/>
                <w:color w:val="000000" w:themeColor="text1"/>
                <w:sz w:val="28"/>
                <w:szCs w:val="28"/>
              </w:rPr>
            </w:pPr>
          </w:p>
        </w:tc>
      </w:tr>
      <w:tr w:rsidR="00F5443D" w:rsidRPr="00104D1C" w14:paraId="66EEB65A" w14:textId="77777777" w:rsidTr="00925E86">
        <w:tc>
          <w:tcPr>
            <w:tcW w:w="5593" w:type="dxa"/>
          </w:tcPr>
          <w:p w14:paraId="5D05A3EF"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2.1 Có được sự hiểu biết tốt về nội dung, mục đích thực tập tốt nghiệp.</w:t>
            </w:r>
          </w:p>
        </w:tc>
        <w:tc>
          <w:tcPr>
            <w:tcW w:w="1530" w:type="dxa"/>
            <w:vAlign w:val="center"/>
          </w:tcPr>
          <w:p w14:paraId="3C6EE676"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058C0028"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24861B9B" w14:textId="77777777" w:rsidTr="00925E86">
        <w:tc>
          <w:tcPr>
            <w:tcW w:w="5593" w:type="dxa"/>
          </w:tcPr>
          <w:p w14:paraId="6ED680E5"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2.2 Phương pháp thực hiện phù hợp với nội dung đề tài.</w:t>
            </w:r>
          </w:p>
        </w:tc>
        <w:tc>
          <w:tcPr>
            <w:tcW w:w="1530" w:type="dxa"/>
            <w:vAlign w:val="center"/>
          </w:tcPr>
          <w:p w14:paraId="361BC81B"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62D87179"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E7EBADC" w14:textId="77777777" w:rsidTr="00925E86">
        <w:tc>
          <w:tcPr>
            <w:tcW w:w="5593" w:type="dxa"/>
          </w:tcPr>
          <w:p w14:paraId="47DDCB52"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2.3 Kết quả củng cố lý thuyết</w:t>
            </w:r>
          </w:p>
        </w:tc>
        <w:tc>
          <w:tcPr>
            <w:tcW w:w="1530" w:type="dxa"/>
            <w:vAlign w:val="center"/>
          </w:tcPr>
          <w:p w14:paraId="22CDE39B"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4FA16A7A"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120A25DF" w14:textId="77777777" w:rsidTr="00925E86">
        <w:tc>
          <w:tcPr>
            <w:tcW w:w="5593" w:type="dxa"/>
          </w:tcPr>
          <w:p w14:paraId="5ED38361"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2.4 Kết quả rèn luyện kỹ năng thực hành, kinh nghiệm thực tiễn thu nhận được.</w:t>
            </w:r>
          </w:p>
        </w:tc>
        <w:tc>
          <w:tcPr>
            <w:tcW w:w="1530" w:type="dxa"/>
            <w:vAlign w:val="center"/>
          </w:tcPr>
          <w:p w14:paraId="73640B02"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1.0</w:t>
            </w:r>
          </w:p>
        </w:tc>
        <w:tc>
          <w:tcPr>
            <w:tcW w:w="1530" w:type="dxa"/>
          </w:tcPr>
          <w:p w14:paraId="600745B5"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307C571B" w14:textId="77777777" w:rsidTr="00925E86">
        <w:tc>
          <w:tcPr>
            <w:tcW w:w="5593" w:type="dxa"/>
          </w:tcPr>
          <w:p w14:paraId="2A5B8BD1"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lastRenderedPageBreak/>
              <w:t>2.5 Sản phẩm /Chương trình minh họa</w:t>
            </w:r>
          </w:p>
        </w:tc>
        <w:tc>
          <w:tcPr>
            <w:tcW w:w="1530" w:type="dxa"/>
            <w:vAlign w:val="center"/>
          </w:tcPr>
          <w:p w14:paraId="150FA66C"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2.0</w:t>
            </w:r>
          </w:p>
        </w:tc>
        <w:tc>
          <w:tcPr>
            <w:tcW w:w="1530" w:type="dxa"/>
          </w:tcPr>
          <w:p w14:paraId="14703A61"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7A3A6C6D" w14:textId="77777777" w:rsidTr="00925E86">
        <w:tc>
          <w:tcPr>
            <w:tcW w:w="5593" w:type="dxa"/>
          </w:tcPr>
          <w:p w14:paraId="2D2685AB" w14:textId="77777777" w:rsidR="00F5443D" w:rsidRPr="00104D1C" w:rsidRDefault="00F5443D" w:rsidP="00211A1E">
            <w:pPr>
              <w:pStyle w:val="NoSpacing"/>
              <w:tabs>
                <w:tab w:val="left" w:leader="dot" w:pos="9630"/>
              </w:tabs>
              <w:spacing w:line="360" w:lineRule="auto"/>
              <w:jc w:val="both"/>
              <w:rPr>
                <w:rFonts w:ascii="Times New Roman" w:hAnsi="Times New Roman"/>
                <w:color w:val="000000" w:themeColor="text1"/>
                <w:sz w:val="28"/>
                <w:szCs w:val="28"/>
              </w:rPr>
            </w:pPr>
            <w:r w:rsidRPr="00104D1C">
              <w:rPr>
                <w:rFonts w:ascii="Times New Roman" w:hAnsi="Times New Roman"/>
                <w:color w:val="000000" w:themeColor="text1"/>
                <w:sz w:val="28"/>
                <w:szCs w:val="28"/>
              </w:rPr>
              <w:t>2.6 Khả năng ứng dụng thực tiễn và hướng phát triển đề tài.</w:t>
            </w:r>
          </w:p>
        </w:tc>
        <w:tc>
          <w:tcPr>
            <w:tcW w:w="1530" w:type="dxa"/>
            <w:vAlign w:val="center"/>
          </w:tcPr>
          <w:p w14:paraId="39E2C950" w14:textId="77777777" w:rsidR="00F5443D" w:rsidRPr="00104D1C" w:rsidRDefault="00F5443D" w:rsidP="00211A1E">
            <w:pPr>
              <w:pStyle w:val="NoSpacing"/>
              <w:tabs>
                <w:tab w:val="left" w:leader="dot" w:pos="9630"/>
              </w:tabs>
              <w:spacing w:line="360" w:lineRule="auto"/>
              <w:jc w:val="center"/>
              <w:rPr>
                <w:rFonts w:ascii="Times New Roman" w:hAnsi="Times New Roman"/>
                <w:color w:val="000000" w:themeColor="text1"/>
                <w:sz w:val="28"/>
                <w:szCs w:val="28"/>
              </w:rPr>
            </w:pPr>
            <w:r w:rsidRPr="00104D1C">
              <w:rPr>
                <w:rFonts w:ascii="Times New Roman" w:hAnsi="Times New Roman"/>
                <w:color w:val="000000" w:themeColor="text1"/>
                <w:sz w:val="28"/>
                <w:szCs w:val="28"/>
              </w:rPr>
              <w:t>2.0</w:t>
            </w:r>
          </w:p>
        </w:tc>
        <w:tc>
          <w:tcPr>
            <w:tcW w:w="1530" w:type="dxa"/>
          </w:tcPr>
          <w:p w14:paraId="4C51D3E2"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r w:rsidR="00F5443D" w:rsidRPr="00104D1C" w14:paraId="5A730ACD" w14:textId="77777777" w:rsidTr="00925E86">
        <w:tc>
          <w:tcPr>
            <w:tcW w:w="5593" w:type="dxa"/>
          </w:tcPr>
          <w:p w14:paraId="2E5E7DF2"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TỔNG CỘNG</w:t>
            </w:r>
          </w:p>
        </w:tc>
        <w:tc>
          <w:tcPr>
            <w:tcW w:w="1530" w:type="dxa"/>
            <w:vAlign w:val="center"/>
          </w:tcPr>
          <w:p w14:paraId="7A127990" w14:textId="77777777" w:rsidR="00F5443D" w:rsidRPr="00104D1C" w:rsidRDefault="00F5443D" w:rsidP="00211A1E">
            <w:pPr>
              <w:pStyle w:val="NoSpacing"/>
              <w:tabs>
                <w:tab w:val="left" w:leader="dot" w:pos="9630"/>
              </w:tabs>
              <w:spacing w:line="360"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10.0</w:t>
            </w:r>
          </w:p>
        </w:tc>
        <w:tc>
          <w:tcPr>
            <w:tcW w:w="1530" w:type="dxa"/>
          </w:tcPr>
          <w:p w14:paraId="31CE828C" w14:textId="77777777" w:rsidR="00F5443D" w:rsidRPr="00104D1C" w:rsidRDefault="00F5443D" w:rsidP="00211A1E">
            <w:pPr>
              <w:pStyle w:val="NoSpacing"/>
              <w:tabs>
                <w:tab w:val="left" w:leader="dot" w:pos="9630"/>
              </w:tabs>
              <w:spacing w:line="360" w:lineRule="auto"/>
              <w:rPr>
                <w:rFonts w:ascii="Times New Roman" w:hAnsi="Times New Roman"/>
                <w:color w:val="000000" w:themeColor="text1"/>
                <w:sz w:val="28"/>
                <w:szCs w:val="28"/>
              </w:rPr>
            </w:pPr>
          </w:p>
        </w:tc>
      </w:tr>
    </w:tbl>
    <w:p w14:paraId="0A72416D" w14:textId="77777777" w:rsidR="00F5443D" w:rsidRPr="00104D1C" w:rsidRDefault="00F5443D" w:rsidP="00F5443D">
      <w:pPr>
        <w:pStyle w:val="NoSpacing"/>
        <w:spacing w:line="276" w:lineRule="auto"/>
        <w:rPr>
          <w:rFonts w:ascii="Times New Roman" w:hAnsi="Times New Roman"/>
          <w:color w:val="000000" w:themeColor="text1"/>
          <w:sz w:val="28"/>
          <w:szCs w:val="28"/>
        </w:rPr>
      </w:pP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r w:rsidRPr="00104D1C">
        <w:rPr>
          <w:rFonts w:ascii="Times New Roman" w:hAnsi="Times New Roman"/>
          <w:color w:val="000000" w:themeColor="text1"/>
          <w:sz w:val="28"/>
          <w:szCs w:val="28"/>
        </w:rPr>
        <w:tab/>
      </w:r>
    </w:p>
    <w:p w14:paraId="5C44BC1A" w14:textId="3F3EAFB8" w:rsidR="00F5443D" w:rsidRPr="00104D1C" w:rsidRDefault="00211A1E" w:rsidP="00F5443D">
      <w:pPr>
        <w:pStyle w:val="NoSpacing"/>
        <w:spacing w:line="276" w:lineRule="auto"/>
        <w:jc w:val="right"/>
        <w:rPr>
          <w:rFonts w:ascii="Times New Roman" w:hAnsi="Times New Roman"/>
          <w:i/>
          <w:color w:val="000000" w:themeColor="text1"/>
          <w:sz w:val="28"/>
          <w:szCs w:val="28"/>
        </w:rPr>
      </w:pPr>
      <w:r>
        <w:rPr>
          <w:rFonts w:ascii="Times New Roman" w:hAnsi="Times New Roman"/>
          <w:i/>
          <w:color w:val="000000" w:themeColor="text1"/>
          <w:sz w:val="28"/>
          <w:szCs w:val="28"/>
        </w:rPr>
        <w:t>Phú Yên</w:t>
      </w:r>
      <w:r w:rsidR="00F5443D" w:rsidRPr="00104D1C">
        <w:rPr>
          <w:rFonts w:ascii="Times New Roman" w:hAnsi="Times New Roman"/>
          <w:i/>
          <w:color w:val="000000" w:themeColor="text1"/>
          <w:sz w:val="28"/>
          <w:szCs w:val="28"/>
        </w:rPr>
        <w:t>, ngày …. tháng …. năm 2021</w:t>
      </w:r>
    </w:p>
    <w:p w14:paraId="53F1128D" w14:textId="77777777" w:rsidR="00F5443D" w:rsidRPr="00104D1C" w:rsidRDefault="00F5443D" w:rsidP="00F5443D">
      <w:pPr>
        <w:pStyle w:val="NoSpacing"/>
        <w:spacing w:line="276" w:lineRule="auto"/>
        <w:jc w:val="right"/>
        <w:rPr>
          <w:rFonts w:ascii="Times New Roman" w:hAnsi="Times New Roman"/>
          <w:i/>
          <w:color w:val="000000" w:themeColor="text1"/>
          <w:sz w:val="28"/>
          <w:szCs w:val="28"/>
        </w:rPr>
      </w:pPr>
    </w:p>
    <w:tbl>
      <w:tblPr>
        <w:tblW w:w="0" w:type="auto"/>
        <w:tblLook w:val="04A0" w:firstRow="1" w:lastRow="0" w:firstColumn="1" w:lastColumn="0" w:noHBand="0" w:noVBand="1"/>
      </w:tblPr>
      <w:tblGrid>
        <w:gridCol w:w="2998"/>
        <w:gridCol w:w="2998"/>
        <w:gridCol w:w="3076"/>
      </w:tblGrid>
      <w:tr w:rsidR="00104D1C" w:rsidRPr="00104D1C" w14:paraId="3B2A5D83" w14:textId="77777777" w:rsidTr="00925E86">
        <w:tc>
          <w:tcPr>
            <w:tcW w:w="3312" w:type="dxa"/>
          </w:tcPr>
          <w:p w14:paraId="626194A5" w14:textId="77777777" w:rsidR="00F5443D" w:rsidRPr="00104D1C" w:rsidRDefault="00F5443D" w:rsidP="00925E86">
            <w:pPr>
              <w:pStyle w:val="NoSpacing"/>
              <w:spacing w:line="276" w:lineRule="auto"/>
              <w:jc w:val="center"/>
              <w:rPr>
                <w:rFonts w:ascii="Times New Roman" w:hAnsi="Times New Roman"/>
                <w:i/>
                <w:color w:val="000000" w:themeColor="text1"/>
                <w:sz w:val="28"/>
                <w:szCs w:val="28"/>
              </w:rPr>
            </w:pPr>
          </w:p>
        </w:tc>
        <w:tc>
          <w:tcPr>
            <w:tcW w:w="3312" w:type="dxa"/>
          </w:tcPr>
          <w:p w14:paraId="54906D95" w14:textId="77777777" w:rsidR="00F5443D" w:rsidRPr="00104D1C" w:rsidRDefault="00F5443D" w:rsidP="00925E86">
            <w:pPr>
              <w:pStyle w:val="NoSpacing"/>
              <w:spacing w:line="276" w:lineRule="auto"/>
              <w:jc w:val="center"/>
              <w:rPr>
                <w:rFonts w:ascii="Times New Roman" w:hAnsi="Times New Roman"/>
                <w:color w:val="000000" w:themeColor="text1"/>
                <w:sz w:val="28"/>
                <w:szCs w:val="28"/>
              </w:rPr>
            </w:pPr>
          </w:p>
        </w:tc>
        <w:tc>
          <w:tcPr>
            <w:tcW w:w="3312" w:type="dxa"/>
          </w:tcPr>
          <w:p w14:paraId="43C8DFB2" w14:textId="77777777" w:rsidR="00F5443D" w:rsidRPr="00104D1C" w:rsidRDefault="00F5443D" w:rsidP="00925E86">
            <w:pPr>
              <w:pStyle w:val="NoSpacing"/>
              <w:spacing w:line="276" w:lineRule="auto"/>
              <w:jc w:val="center"/>
              <w:rPr>
                <w:rFonts w:ascii="Times New Roman" w:hAnsi="Times New Roman"/>
                <w:b/>
                <w:color w:val="000000" w:themeColor="text1"/>
                <w:sz w:val="28"/>
                <w:szCs w:val="28"/>
              </w:rPr>
            </w:pPr>
            <w:r w:rsidRPr="00104D1C">
              <w:rPr>
                <w:rFonts w:ascii="Times New Roman" w:hAnsi="Times New Roman"/>
                <w:b/>
                <w:color w:val="000000" w:themeColor="text1"/>
                <w:sz w:val="28"/>
                <w:szCs w:val="28"/>
              </w:rPr>
              <w:t>Người hướng dẫn</w:t>
            </w:r>
          </w:p>
          <w:p w14:paraId="0C3A7F17" w14:textId="77777777" w:rsidR="00F5443D" w:rsidRPr="00104D1C" w:rsidRDefault="00F5443D" w:rsidP="00925E86">
            <w:pPr>
              <w:pStyle w:val="NoSpacing"/>
              <w:spacing w:line="276" w:lineRule="auto"/>
              <w:jc w:val="center"/>
              <w:rPr>
                <w:rFonts w:ascii="Times New Roman" w:hAnsi="Times New Roman"/>
                <w:color w:val="000000" w:themeColor="text1"/>
                <w:sz w:val="28"/>
                <w:szCs w:val="28"/>
              </w:rPr>
            </w:pPr>
            <w:r w:rsidRPr="00104D1C">
              <w:rPr>
                <w:rFonts w:ascii="Times New Roman" w:hAnsi="Times New Roman"/>
                <w:i/>
                <w:color w:val="000000" w:themeColor="text1"/>
                <w:sz w:val="28"/>
                <w:szCs w:val="28"/>
              </w:rPr>
              <w:t>(Ký và ghi rõ họ tên)</w:t>
            </w:r>
          </w:p>
        </w:tc>
      </w:tr>
    </w:tbl>
    <w:p w14:paraId="7015DBE4" w14:textId="7735BC5A" w:rsidR="00F5443D" w:rsidRPr="00EC0B6F" w:rsidRDefault="00F5443D" w:rsidP="008F7993"/>
    <w:p w14:paraId="11A1B803" w14:textId="77777777" w:rsidR="00F5443D" w:rsidRPr="00EC0B6F" w:rsidRDefault="00F5443D" w:rsidP="00F5443D">
      <w:pPr>
        <w:tabs>
          <w:tab w:val="center" w:pos="1985"/>
          <w:tab w:val="center" w:pos="6612"/>
        </w:tabs>
      </w:pPr>
    </w:p>
    <w:p w14:paraId="5B612EDC" w14:textId="77777777" w:rsidR="00F5443D" w:rsidRDefault="00F5443D">
      <w:pPr>
        <w:rPr>
          <w:rFonts w:ascii="Times New Roman" w:eastAsia="NSimSun" w:hAnsi="Times New Roman"/>
          <w:b/>
          <w:kern w:val="2"/>
          <w:sz w:val="32"/>
          <w:szCs w:val="28"/>
          <w:lang w:val="en-US" w:eastAsia="vi-VN" w:bidi="hi-IN"/>
        </w:rPr>
      </w:pPr>
      <w:r>
        <w:rPr>
          <w:rFonts w:ascii="Times New Roman" w:hAnsi="Times New Roman"/>
          <w:szCs w:val="28"/>
        </w:rPr>
        <w:br w:type="page"/>
      </w:r>
    </w:p>
    <w:p w14:paraId="1D6F1768" w14:textId="57C27DCE" w:rsidR="00C17908" w:rsidRPr="00211A1E" w:rsidRDefault="00C17908" w:rsidP="00C17908">
      <w:pPr>
        <w:pStyle w:val="phn"/>
        <w:rPr>
          <w:rFonts w:ascii="Times New Roman" w:hAnsi="Times New Roman"/>
          <w:sz w:val="28"/>
          <w:szCs w:val="28"/>
        </w:rPr>
      </w:pPr>
      <w:bookmarkStart w:id="1" w:name="_Toc70426121"/>
      <w:bookmarkStart w:id="2" w:name="_Toc71589171"/>
      <w:bookmarkStart w:id="3" w:name="_Toc71645223"/>
      <w:bookmarkStart w:id="4" w:name="_Toc71667693"/>
      <w:bookmarkStart w:id="5" w:name="_Toc71668232"/>
      <w:bookmarkStart w:id="6" w:name="_Toc71668461"/>
      <w:bookmarkStart w:id="7" w:name="_Toc71670787"/>
      <w:bookmarkStart w:id="8" w:name="_Toc71672213"/>
      <w:r w:rsidRPr="00211A1E">
        <w:rPr>
          <w:rFonts w:ascii="Times New Roman" w:hAnsi="Times New Roman"/>
          <w:sz w:val="28"/>
          <w:szCs w:val="28"/>
        </w:rPr>
        <w:lastRenderedPageBreak/>
        <w:t>LỜI CẢM ƠN</w:t>
      </w:r>
      <w:bookmarkEnd w:id="0"/>
      <w:bookmarkEnd w:id="1"/>
      <w:bookmarkEnd w:id="2"/>
      <w:bookmarkEnd w:id="3"/>
      <w:bookmarkEnd w:id="4"/>
      <w:bookmarkEnd w:id="5"/>
      <w:bookmarkEnd w:id="6"/>
      <w:bookmarkEnd w:id="7"/>
      <w:bookmarkEnd w:id="8"/>
    </w:p>
    <w:p w14:paraId="49E1B018" w14:textId="3C9E9602" w:rsidR="00C17908" w:rsidRPr="001972DA" w:rsidRDefault="0059526C" w:rsidP="001972DA">
      <w:pPr>
        <w:spacing w:line="360" w:lineRule="auto"/>
        <w:ind w:firstLine="567"/>
        <w:jc w:val="both"/>
        <w:rPr>
          <w:rFonts w:ascii="Times New Roman" w:hAnsi="Times New Roman"/>
          <w:sz w:val="28"/>
          <w:szCs w:val="28"/>
          <w:lang w:eastAsia="vi-VN"/>
        </w:rPr>
      </w:pPr>
      <w:r>
        <w:rPr>
          <w:rFonts w:ascii="Times New Roman" w:hAnsi="Times New Roman"/>
          <w:sz w:val="28"/>
          <w:szCs w:val="28"/>
          <w:lang w:val="en-US" w:eastAsia="vi-VN"/>
        </w:rPr>
        <w:t xml:space="preserve">Trong </w:t>
      </w:r>
      <w:r w:rsidR="00C17908" w:rsidRPr="001972DA">
        <w:rPr>
          <w:rFonts w:ascii="Times New Roman" w:hAnsi="Times New Roman"/>
          <w:sz w:val="28"/>
          <w:szCs w:val="28"/>
          <w:lang w:eastAsia="vi-VN"/>
        </w:rPr>
        <w:t>thời gian thực tập</w:t>
      </w:r>
      <w:r>
        <w:rPr>
          <w:rFonts w:ascii="Times New Roman" w:hAnsi="Times New Roman"/>
          <w:sz w:val="28"/>
          <w:szCs w:val="28"/>
          <w:lang w:val="en-US" w:eastAsia="vi-VN"/>
        </w:rPr>
        <w:t xml:space="preserve"> vừa qua</w:t>
      </w:r>
      <w:r w:rsidR="00C17908" w:rsidRPr="001972DA">
        <w:rPr>
          <w:rFonts w:ascii="Times New Roman" w:hAnsi="Times New Roman"/>
          <w:sz w:val="28"/>
          <w:szCs w:val="28"/>
          <w:lang w:eastAsia="vi-VN"/>
        </w:rPr>
        <w:t>,</w:t>
      </w:r>
      <w:r w:rsidR="001972DA">
        <w:rPr>
          <w:rFonts w:ascii="Times New Roman" w:hAnsi="Times New Roman"/>
          <w:sz w:val="28"/>
          <w:szCs w:val="28"/>
          <w:lang w:val="en-US" w:eastAsia="vi-VN"/>
        </w:rPr>
        <w:t xml:space="preserve"> chúng</w:t>
      </w:r>
      <w:r w:rsidR="00C17908" w:rsidRPr="001972DA">
        <w:rPr>
          <w:rFonts w:ascii="Times New Roman" w:hAnsi="Times New Roman"/>
          <w:sz w:val="28"/>
          <w:szCs w:val="28"/>
          <w:lang w:eastAsia="vi-VN"/>
        </w:rPr>
        <w:t xml:space="preserve"> em xin gửi lời cảm ơn chân thành và sâu sắc đế</w:t>
      </w:r>
      <w:r w:rsidR="009E6684" w:rsidRPr="001972DA">
        <w:rPr>
          <w:rFonts w:ascii="Times New Roman" w:hAnsi="Times New Roman"/>
          <w:sz w:val="28"/>
          <w:szCs w:val="28"/>
          <w:lang w:eastAsia="vi-VN"/>
        </w:rPr>
        <w:t xml:space="preserve">n anh </w:t>
      </w:r>
      <w:r w:rsidR="009E6684" w:rsidRPr="001972DA">
        <w:rPr>
          <w:rFonts w:ascii="Times New Roman" w:hAnsi="Times New Roman"/>
          <w:sz w:val="28"/>
          <w:szCs w:val="28"/>
          <w:lang w:val="en-US" w:eastAsia="vi-VN"/>
        </w:rPr>
        <w:t xml:space="preserve">Phạm </w:t>
      </w:r>
      <w:r w:rsidR="003B28ED">
        <w:rPr>
          <w:rFonts w:ascii="Times New Roman" w:hAnsi="Times New Roman"/>
          <w:sz w:val="28"/>
          <w:szCs w:val="28"/>
          <w:lang w:val="en-US" w:eastAsia="vi-VN"/>
        </w:rPr>
        <w:t>Đình</w:t>
      </w:r>
      <w:r w:rsidR="009E6684" w:rsidRPr="001972DA">
        <w:rPr>
          <w:rFonts w:ascii="Times New Roman" w:hAnsi="Times New Roman"/>
          <w:sz w:val="28"/>
          <w:szCs w:val="28"/>
          <w:lang w:val="en-US" w:eastAsia="vi-VN"/>
        </w:rPr>
        <w:t xml:space="preserve"> Hồng</w:t>
      </w:r>
      <w:r w:rsidR="00C17908" w:rsidRPr="001972DA">
        <w:rPr>
          <w:rFonts w:ascii="Times New Roman" w:hAnsi="Times New Roman"/>
          <w:sz w:val="28"/>
          <w:szCs w:val="28"/>
          <w:lang w:eastAsia="vi-VN"/>
        </w:rPr>
        <w:t xml:space="preserve"> và lãnh đạo công ty TMA Solutions đã tạo mọi điều kiện thuận lợi hướng dẫn, giúp đỡ để </w:t>
      </w:r>
      <w:r w:rsidR="001972DA">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em có cơ hội tìm hiểu, thử thách, trải nghiệm và học tập trong môi trường phát triển công nghệ thông tin chuyên nghiệp này. Cảm ơn các bạ</w:t>
      </w:r>
      <w:r w:rsidR="00E52D95">
        <w:rPr>
          <w:rFonts w:ascii="Times New Roman" w:hAnsi="Times New Roman"/>
          <w:sz w:val="28"/>
          <w:szCs w:val="28"/>
          <w:lang w:eastAsia="vi-VN"/>
        </w:rPr>
        <w:t xml:space="preserve">n trong </w:t>
      </w:r>
      <w:r w:rsidR="00E52D95">
        <w:rPr>
          <w:rFonts w:ascii="Times New Roman" w:hAnsi="Times New Roman"/>
          <w:sz w:val="28"/>
          <w:szCs w:val="28"/>
          <w:lang w:val="en-US" w:eastAsia="vi-VN"/>
        </w:rPr>
        <w:t>t</w:t>
      </w:r>
      <w:r w:rsidR="00C17908" w:rsidRPr="001972DA">
        <w:rPr>
          <w:rFonts w:ascii="Times New Roman" w:hAnsi="Times New Roman"/>
          <w:sz w:val="28"/>
          <w:szCs w:val="28"/>
          <w:lang w:eastAsia="vi-VN"/>
        </w:rPr>
        <w:t xml:space="preserve">eam </w:t>
      </w:r>
      <w:r w:rsidR="00E52D95">
        <w:rPr>
          <w:rFonts w:ascii="Times New Roman" w:hAnsi="Times New Roman"/>
          <w:sz w:val="28"/>
          <w:szCs w:val="28"/>
          <w:lang w:val="en-US" w:eastAsia="vi-VN"/>
        </w:rPr>
        <w:t xml:space="preserve">(PHP-Bach6) </w:t>
      </w:r>
      <w:r w:rsidR="00C17908" w:rsidRPr="001972DA">
        <w:rPr>
          <w:rFonts w:ascii="Times New Roman" w:hAnsi="Times New Roman"/>
          <w:sz w:val="28"/>
          <w:szCs w:val="28"/>
          <w:lang w:eastAsia="vi-VN"/>
        </w:rPr>
        <w:t>thực tập đã cùng</w:t>
      </w:r>
      <w:r w:rsidR="001972DA">
        <w:rPr>
          <w:rFonts w:ascii="Times New Roman" w:hAnsi="Times New Roman"/>
          <w:sz w:val="28"/>
          <w:szCs w:val="28"/>
          <w:lang w:val="en-US" w:eastAsia="vi-VN"/>
        </w:rPr>
        <w:t xml:space="preserve"> chúng</w:t>
      </w:r>
      <w:r w:rsidR="00C17908" w:rsidRPr="001972DA">
        <w:rPr>
          <w:rFonts w:ascii="Times New Roman" w:hAnsi="Times New Roman"/>
          <w:sz w:val="28"/>
          <w:szCs w:val="28"/>
          <w:lang w:eastAsia="vi-VN"/>
        </w:rPr>
        <w:t xml:space="preserve"> em tìm hiểu, phân tích và hoàn thiện đề tài. </w:t>
      </w:r>
    </w:p>
    <w:p w14:paraId="722D7536" w14:textId="77777777" w:rsidR="00C17908" w:rsidRPr="001972DA" w:rsidRDefault="001972DA" w:rsidP="001972DA">
      <w:pPr>
        <w:spacing w:line="360" w:lineRule="auto"/>
        <w:ind w:firstLine="567"/>
        <w:jc w:val="both"/>
        <w:rPr>
          <w:rFonts w:ascii="Times New Roman" w:hAnsi="Times New Roman"/>
          <w:sz w:val="28"/>
          <w:szCs w:val="28"/>
          <w:lang w:eastAsia="vi-VN"/>
        </w:rPr>
      </w:pPr>
      <w:r>
        <w:rPr>
          <w:rFonts w:ascii="Times New Roman" w:hAnsi="Times New Roman"/>
          <w:sz w:val="28"/>
          <w:szCs w:val="28"/>
          <w:lang w:val="en-US" w:eastAsia="vi-VN"/>
        </w:rPr>
        <w:t xml:space="preserve">Chúng </w:t>
      </w:r>
      <w:r>
        <w:rPr>
          <w:rFonts w:ascii="Times New Roman" w:hAnsi="Times New Roman"/>
          <w:sz w:val="28"/>
          <w:szCs w:val="28"/>
          <w:lang w:eastAsia="vi-VN"/>
        </w:rPr>
        <w:t>e</w:t>
      </w:r>
      <w:r w:rsidR="00C17908" w:rsidRPr="001972DA">
        <w:rPr>
          <w:rFonts w:ascii="Times New Roman" w:hAnsi="Times New Roman"/>
          <w:sz w:val="28"/>
          <w:szCs w:val="28"/>
          <w:lang w:eastAsia="vi-VN"/>
        </w:rPr>
        <w:t xml:space="preserve">m xin cảm ơn cô </w:t>
      </w:r>
      <w:r w:rsidR="009E6684" w:rsidRPr="001972DA">
        <w:rPr>
          <w:rFonts w:ascii="Times New Roman" w:hAnsi="Times New Roman"/>
          <w:sz w:val="28"/>
          <w:szCs w:val="28"/>
          <w:lang w:val="en-US" w:eastAsia="vi-VN"/>
        </w:rPr>
        <w:t>Lê Thị Thu Oanh</w:t>
      </w:r>
      <w:r w:rsidR="00C17908" w:rsidRPr="001972DA">
        <w:rPr>
          <w:rFonts w:ascii="Times New Roman" w:hAnsi="Times New Roman"/>
          <w:sz w:val="28"/>
          <w:szCs w:val="28"/>
          <w:lang w:eastAsia="vi-VN"/>
        </w:rPr>
        <w:t xml:space="preserve">, giảng viên khoa Kỹ thuật – Công nghệ trường đại học Phú Yên đã tận tình giúp đỡ </w:t>
      </w:r>
      <w:r>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em trong suốt quá trình thực hiện báo cáo tốt nghiệp.</w:t>
      </w:r>
    </w:p>
    <w:p w14:paraId="54F6996B" w14:textId="7D933925" w:rsidR="00C17908" w:rsidRPr="001972DA" w:rsidRDefault="001972DA" w:rsidP="001972DA">
      <w:pPr>
        <w:spacing w:line="360" w:lineRule="auto"/>
        <w:ind w:firstLine="567"/>
        <w:jc w:val="both"/>
        <w:rPr>
          <w:rFonts w:ascii="Times New Roman" w:hAnsi="Times New Roman"/>
          <w:sz w:val="28"/>
          <w:szCs w:val="28"/>
          <w:lang w:eastAsia="vi-VN"/>
        </w:rPr>
      </w:pPr>
      <w:r>
        <w:rPr>
          <w:rFonts w:ascii="Times New Roman" w:hAnsi="Times New Roman"/>
          <w:sz w:val="28"/>
          <w:szCs w:val="28"/>
          <w:lang w:val="en-US" w:eastAsia="vi-VN"/>
        </w:rPr>
        <w:t xml:space="preserve">Chúng </w:t>
      </w:r>
      <w:r w:rsidR="00211A1E">
        <w:rPr>
          <w:rFonts w:ascii="Times New Roman" w:hAnsi="Times New Roman"/>
          <w:sz w:val="28"/>
          <w:szCs w:val="28"/>
          <w:lang w:eastAsia="vi-VN"/>
        </w:rPr>
        <w:t>e</w:t>
      </w:r>
      <w:r w:rsidR="00C17908" w:rsidRPr="001972DA">
        <w:rPr>
          <w:rFonts w:ascii="Times New Roman" w:hAnsi="Times New Roman"/>
          <w:sz w:val="28"/>
          <w:szCs w:val="28"/>
          <w:lang w:eastAsia="vi-VN"/>
        </w:rPr>
        <w:t>m cũng xin gửi lờ</w:t>
      </w:r>
      <w:r w:rsidR="00E52D95">
        <w:rPr>
          <w:rFonts w:ascii="Times New Roman" w:hAnsi="Times New Roman"/>
          <w:sz w:val="28"/>
          <w:szCs w:val="28"/>
          <w:lang w:eastAsia="vi-VN"/>
        </w:rPr>
        <w:t>i cả</w:t>
      </w:r>
      <w:r w:rsidR="00C17908" w:rsidRPr="001972DA">
        <w:rPr>
          <w:rFonts w:ascii="Times New Roman" w:hAnsi="Times New Roman"/>
          <w:sz w:val="28"/>
          <w:szCs w:val="28"/>
          <w:lang w:eastAsia="vi-VN"/>
        </w:rPr>
        <w:t xml:space="preserve">m ơn chân thành đến quý thầy cô khoa Kỹ Thuật – Công Nghệ - trường Đại học Phú Yên đã giảng dạy </w:t>
      </w:r>
      <w:r>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 xml:space="preserve">em trong những năm học vừa qua, đặc biệt là </w:t>
      </w:r>
      <w:r w:rsidR="009D4E4F">
        <w:rPr>
          <w:rFonts w:ascii="Times New Roman" w:hAnsi="Times New Roman"/>
          <w:sz w:val="28"/>
          <w:szCs w:val="28"/>
          <w:lang w:val="en-US" w:eastAsia="vi-VN"/>
        </w:rPr>
        <w:t xml:space="preserve">thầy </w:t>
      </w:r>
      <w:r w:rsidR="009D4E4F" w:rsidRPr="001972DA">
        <w:rPr>
          <w:rFonts w:ascii="Times New Roman" w:hAnsi="Times New Roman"/>
          <w:sz w:val="28"/>
          <w:szCs w:val="28"/>
          <w:lang w:eastAsia="vi-VN"/>
        </w:rPr>
        <w:t>Trần Xuân Hiệp</w:t>
      </w:r>
      <w:r w:rsidR="001172BF" w:rsidRPr="001972DA">
        <w:rPr>
          <w:rFonts w:ascii="Times New Roman" w:hAnsi="Times New Roman"/>
          <w:sz w:val="28"/>
          <w:szCs w:val="28"/>
          <w:lang w:eastAsia="vi-VN"/>
        </w:rPr>
        <w:t xml:space="preserve"> </w:t>
      </w:r>
      <w:r w:rsidR="00C17908" w:rsidRPr="001972DA">
        <w:rPr>
          <w:rFonts w:ascii="Times New Roman" w:hAnsi="Times New Roman"/>
          <w:sz w:val="28"/>
          <w:szCs w:val="28"/>
          <w:lang w:eastAsia="vi-VN"/>
        </w:rPr>
        <w:t xml:space="preserve">đã hỗ trợ hết mình giúp </w:t>
      </w:r>
      <w:r>
        <w:rPr>
          <w:rFonts w:ascii="Times New Roman" w:hAnsi="Times New Roman"/>
          <w:sz w:val="28"/>
          <w:szCs w:val="28"/>
          <w:lang w:val="en-US" w:eastAsia="vi-VN"/>
        </w:rPr>
        <w:t xml:space="preserve">tụi </w:t>
      </w:r>
      <w:r w:rsidR="00C17908" w:rsidRPr="001972DA">
        <w:rPr>
          <w:rFonts w:ascii="Times New Roman" w:hAnsi="Times New Roman"/>
          <w:sz w:val="28"/>
          <w:szCs w:val="28"/>
          <w:lang w:eastAsia="vi-VN"/>
        </w:rPr>
        <w:t xml:space="preserve">em được thực tập ở một môi trường doanh nghiệp thực tế, để </w:t>
      </w:r>
      <w:r>
        <w:rPr>
          <w:rFonts w:ascii="Times New Roman" w:hAnsi="Times New Roman"/>
          <w:sz w:val="28"/>
          <w:szCs w:val="28"/>
          <w:lang w:val="en-US" w:eastAsia="vi-VN"/>
        </w:rPr>
        <w:t xml:space="preserve">chúng </w:t>
      </w:r>
      <w:r w:rsidR="00C17908" w:rsidRPr="001972DA">
        <w:rPr>
          <w:rFonts w:ascii="Times New Roman" w:hAnsi="Times New Roman"/>
          <w:sz w:val="28"/>
          <w:szCs w:val="28"/>
          <w:lang w:eastAsia="vi-VN"/>
        </w:rPr>
        <w:t xml:space="preserve">em có đủ kiến thức, kinh nghiệm và sự tự tin thực hiện đề tài và làm việc sau này. </w:t>
      </w:r>
    </w:p>
    <w:p w14:paraId="13688101" w14:textId="77777777" w:rsidR="00C17908" w:rsidRPr="001972DA" w:rsidRDefault="00C17908" w:rsidP="001972DA">
      <w:pPr>
        <w:tabs>
          <w:tab w:val="left" w:pos="1530"/>
        </w:tabs>
        <w:spacing w:line="360" w:lineRule="auto"/>
        <w:ind w:firstLine="629"/>
        <w:jc w:val="both"/>
        <w:rPr>
          <w:rFonts w:ascii="Times New Roman" w:hAnsi="Times New Roman"/>
          <w:sz w:val="28"/>
          <w:szCs w:val="28"/>
        </w:rPr>
      </w:pPr>
      <w:r w:rsidRPr="001972DA">
        <w:rPr>
          <w:rFonts w:ascii="Times New Roman" w:hAnsi="Times New Roman"/>
          <w:sz w:val="28"/>
          <w:szCs w:val="28"/>
        </w:rPr>
        <w:t xml:space="preserve">Cuối cùng, </w:t>
      </w:r>
      <w:r w:rsidR="001972DA">
        <w:rPr>
          <w:rFonts w:ascii="Times New Roman" w:hAnsi="Times New Roman"/>
          <w:sz w:val="28"/>
          <w:szCs w:val="28"/>
          <w:lang w:val="en-US"/>
        </w:rPr>
        <w:t xml:space="preserve">chúng </w:t>
      </w:r>
      <w:r w:rsidRPr="001972DA">
        <w:rPr>
          <w:rFonts w:ascii="Times New Roman" w:hAnsi="Times New Roman"/>
          <w:sz w:val="28"/>
          <w:szCs w:val="28"/>
        </w:rPr>
        <w:t>em xin chân thành cảm ơn gia đình và bạn bè, đã luôn tạo điều kiện, quan tâm, giúp đỡ, động viên</w:t>
      </w:r>
      <w:r w:rsidR="004613E4">
        <w:rPr>
          <w:rFonts w:ascii="Times New Roman" w:hAnsi="Times New Roman"/>
          <w:sz w:val="28"/>
          <w:szCs w:val="28"/>
          <w:lang w:val="en-US"/>
        </w:rPr>
        <w:t xml:space="preserve"> </w:t>
      </w:r>
      <w:r w:rsidR="001972DA">
        <w:rPr>
          <w:rFonts w:ascii="Times New Roman" w:hAnsi="Times New Roman"/>
          <w:sz w:val="28"/>
          <w:szCs w:val="28"/>
          <w:lang w:val="en-US"/>
        </w:rPr>
        <w:t xml:space="preserve">chúng </w:t>
      </w:r>
      <w:r w:rsidRPr="001972DA">
        <w:rPr>
          <w:rFonts w:ascii="Times New Roman" w:hAnsi="Times New Roman"/>
          <w:sz w:val="28"/>
          <w:szCs w:val="28"/>
        </w:rPr>
        <w:t xml:space="preserve"> em trong suốt quá trình học tập và hoàn thành khoá luận tốt nghiệp.</w:t>
      </w:r>
    </w:p>
    <w:p w14:paraId="2B29C2C1" w14:textId="77777777" w:rsidR="00C17908" w:rsidRPr="001972DA" w:rsidRDefault="00C17908" w:rsidP="001972DA">
      <w:pPr>
        <w:spacing w:line="360" w:lineRule="auto"/>
        <w:ind w:firstLine="567"/>
        <w:jc w:val="both"/>
        <w:rPr>
          <w:rFonts w:ascii="Times New Roman" w:hAnsi="Times New Roman"/>
          <w:sz w:val="28"/>
          <w:szCs w:val="28"/>
          <w:lang w:eastAsia="vi-VN"/>
        </w:rPr>
      </w:pPr>
      <w:r w:rsidRPr="001972DA">
        <w:rPr>
          <w:rFonts w:ascii="Times New Roman" w:hAnsi="Times New Roman"/>
          <w:sz w:val="28"/>
          <w:szCs w:val="28"/>
          <w:lang w:eastAsia="vi-VN"/>
        </w:rPr>
        <w:t xml:space="preserve">Mặc dù đã rất cố gắng, nhưng trong một khoảng thời gian có hạn, bản thân không thể tránh khỏi những thiếu sót. Chính vì vậy, </w:t>
      </w:r>
      <w:r w:rsidR="001972DA">
        <w:rPr>
          <w:rFonts w:ascii="Times New Roman" w:hAnsi="Times New Roman"/>
          <w:sz w:val="28"/>
          <w:szCs w:val="28"/>
          <w:lang w:val="en-US" w:eastAsia="vi-VN"/>
        </w:rPr>
        <w:t xml:space="preserve">chúng </w:t>
      </w:r>
      <w:r w:rsidRPr="001972DA">
        <w:rPr>
          <w:rFonts w:ascii="Times New Roman" w:hAnsi="Times New Roman"/>
          <w:sz w:val="28"/>
          <w:szCs w:val="28"/>
          <w:lang w:eastAsia="vi-VN"/>
        </w:rPr>
        <w:t>em rất mong nhận được các ý kiến đóng góp quý báu từ các thầy, cô giáo, bạn bè quan tâm đến đề tài được trình bày ở báo cáo này để giúp cho đ</w:t>
      </w:r>
      <w:r w:rsidR="001972DA" w:rsidRPr="001972DA">
        <w:rPr>
          <w:rFonts w:ascii="Times New Roman" w:hAnsi="Times New Roman"/>
          <w:sz w:val="28"/>
          <w:szCs w:val="28"/>
          <w:lang w:eastAsia="vi-VN"/>
        </w:rPr>
        <w:t>ề</w:t>
      </w:r>
      <w:r w:rsidRPr="001972DA">
        <w:rPr>
          <w:rFonts w:ascii="Times New Roman" w:hAnsi="Times New Roman"/>
          <w:sz w:val="28"/>
          <w:szCs w:val="28"/>
          <w:lang w:eastAsia="vi-VN"/>
        </w:rPr>
        <w:t xml:space="preserve"> tài được hoàn thiện hơn.</w:t>
      </w:r>
    </w:p>
    <w:p w14:paraId="7C213336" w14:textId="24A6FFCE" w:rsidR="00C17908" w:rsidRPr="001972DA" w:rsidRDefault="001972DA" w:rsidP="00B753A7">
      <w:pPr>
        <w:spacing w:line="240" w:lineRule="auto"/>
        <w:ind w:firstLine="567"/>
        <w:jc w:val="both"/>
        <w:rPr>
          <w:rFonts w:ascii="Times New Roman" w:hAnsi="Times New Roman"/>
          <w:sz w:val="28"/>
          <w:szCs w:val="28"/>
          <w:lang w:val="en-US" w:eastAsia="vi-VN"/>
        </w:rPr>
      </w:pPr>
      <w:r w:rsidRPr="001972DA">
        <w:rPr>
          <w:rFonts w:ascii="Times New Roman" w:hAnsi="Times New Roman"/>
          <w:sz w:val="28"/>
          <w:szCs w:val="28"/>
          <w:lang w:val="en-US" w:eastAsia="vi-VN"/>
        </w:rPr>
        <w:t xml:space="preserve">Chúng </w:t>
      </w:r>
      <w:r w:rsidR="00AB22BD">
        <w:rPr>
          <w:rFonts w:ascii="Times New Roman" w:hAnsi="Times New Roman"/>
          <w:sz w:val="28"/>
          <w:szCs w:val="28"/>
          <w:lang w:eastAsia="vi-VN"/>
        </w:rPr>
        <w:t>em xin chân thành c</w:t>
      </w:r>
      <w:r w:rsidR="00AB22BD">
        <w:rPr>
          <w:rFonts w:ascii="Times New Roman" w:hAnsi="Times New Roman"/>
          <w:sz w:val="28"/>
          <w:szCs w:val="28"/>
          <w:lang w:val="en-US" w:eastAsia="vi-VN"/>
        </w:rPr>
        <w:t>ả</w:t>
      </w:r>
      <w:r w:rsidRPr="001972DA">
        <w:rPr>
          <w:rFonts w:ascii="Times New Roman" w:hAnsi="Times New Roman"/>
          <w:sz w:val="28"/>
          <w:szCs w:val="28"/>
          <w:lang w:eastAsia="vi-VN"/>
        </w:rPr>
        <w:t>m ơn</w:t>
      </w:r>
      <w:r w:rsidRPr="001972DA">
        <w:rPr>
          <w:rFonts w:ascii="Times New Roman" w:hAnsi="Times New Roman"/>
          <w:sz w:val="28"/>
          <w:szCs w:val="28"/>
          <w:lang w:val="en-US" w:eastAsia="vi-VN"/>
        </w:rPr>
        <w:t>!</w:t>
      </w:r>
    </w:p>
    <w:tbl>
      <w:tblPr>
        <w:tblW w:w="9243" w:type="dxa"/>
        <w:tblLook w:val="04A0" w:firstRow="1" w:lastRow="0" w:firstColumn="1" w:lastColumn="0" w:noHBand="0" w:noVBand="1"/>
      </w:tblPr>
      <w:tblGrid>
        <w:gridCol w:w="4621"/>
        <w:gridCol w:w="4622"/>
      </w:tblGrid>
      <w:tr w:rsidR="00C17908" w:rsidRPr="001972DA" w14:paraId="0B0AEBCE" w14:textId="77777777" w:rsidTr="00B753A7">
        <w:trPr>
          <w:trHeight w:val="1238"/>
        </w:trPr>
        <w:tc>
          <w:tcPr>
            <w:tcW w:w="4621" w:type="dxa"/>
            <w:shd w:val="clear" w:color="auto" w:fill="auto"/>
          </w:tcPr>
          <w:p w14:paraId="20B69B4D" w14:textId="77777777" w:rsidR="00C17908" w:rsidRPr="001972DA" w:rsidRDefault="00C17908" w:rsidP="00B753A7">
            <w:pPr>
              <w:spacing w:before="160" w:line="240" w:lineRule="auto"/>
              <w:jc w:val="both"/>
              <w:rPr>
                <w:rFonts w:ascii="Times New Roman" w:hAnsi="Times New Roman"/>
                <w:sz w:val="28"/>
                <w:szCs w:val="28"/>
                <w:lang w:eastAsia="vi-VN"/>
              </w:rPr>
            </w:pPr>
          </w:p>
        </w:tc>
        <w:tc>
          <w:tcPr>
            <w:tcW w:w="4622" w:type="dxa"/>
            <w:shd w:val="clear" w:color="auto" w:fill="auto"/>
          </w:tcPr>
          <w:p w14:paraId="1870960B" w14:textId="3AF108D0" w:rsidR="00C17908" w:rsidRPr="00DE1451" w:rsidRDefault="001972DA" w:rsidP="00B753A7">
            <w:pPr>
              <w:spacing w:before="160" w:line="240" w:lineRule="auto"/>
              <w:jc w:val="center"/>
              <w:rPr>
                <w:rFonts w:ascii="Times New Roman" w:hAnsi="Times New Roman"/>
                <w:i/>
                <w:iCs/>
                <w:sz w:val="28"/>
                <w:szCs w:val="28"/>
                <w:lang w:eastAsia="vi-VN"/>
              </w:rPr>
            </w:pPr>
            <w:r w:rsidRPr="00DE1451">
              <w:rPr>
                <w:rFonts w:ascii="Times New Roman" w:hAnsi="Times New Roman"/>
                <w:i/>
                <w:iCs/>
                <w:sz w:val="28"/>
                <w:szCs w:val="28"/>
                <w:lang w:eastAsia="vi-VN"/>
              </w:rPr>
              <w:t>Phú Yên, ngày</w:t>
            </w:r>
            <w:r w:rsidR="00B753A7">
              <w:rPr>
                <w:rFonts w:ascii="Times New Roman" w:hAnsi="Times New Roman"/>
                <w:i/>
                <w:iCs/>
                <w:sz w:val="28"/>
                <w:szCs w:val="28"/>
                <w:lang w:val="en-US" w:eastAsia="vi-VN"/>
              </w:rPr>
              <w:t xml:space="preserve"> 10 </w:t>
            </w:r>
            <w:r w:rsidR="00B753A7">
              <w:rPr>
                <w:rFonts w:ascii="Times New Roman" w:hAnsi="Times New Roman"/>
                <w:i/>
                <w:iCs/>
                <w:sz w:val="28"/>
                <w:szCs w:val="28"/>
                <w:lang w:eastAsia="vi-VN"/>
              </w:rPr>
              <w:t xml:space="preserve">thán 05 </w:t>
            </w:r>
            <w:r w:rsidRPr="00DE1451">
              <w:rPr>
                <w:rFonts w:ascii="Times New Roman" w:hAnsi="Times New Roman"/>
                <w:i/>
                <w:iCs/>
                <w:sz w:val="28"/>
                <w:szCs w:val="28"/>
                <w:lang w:eastAsia="vi-VN"/>
              </w:rPr>
              <w:t>năm 2021</w:t>
            </w:r>
          </w:p>
          <w:p w14:paraId="3238D8E6" w14:textId="47254CCF" w:rsidR="00C17908" w:rsidRDefault="00C17908" w:rsidP="00B753A7">
            <w:pPr>
              <w:spacing w:before="160" w:line="240" w:lineRule="auto"/>
              <w:jc w:val="center"/>
              <w:rPr>
                <w:rFonts w:ascii="Times New Roman" w:hAnsi="Times New Roman"/>
                <w:sz w:val="28"/>
                <w:szCs w:val="28"/>
                <w:lang w:eastAsia="vi-VN"/>
              </w:rPr>
            </w:pPr>
            <w:r w:rsidRPr="001972DA">
              <w:rPr>
                <w:rFonts w:ascii="Times New Roman" w:hAnsi="Times New Roman"/>
                <w:sz w:val="28"/>
                <w:szCs w:val="28"/>
                <w:lang w:eastAsia="vi-VN"/>
              </w:rPr>
              <w:t>Sinh viên thực hiện</w:t>
            </w:r>
          </w:p>
          <w:p w14:paraId="7D00738B" w14:textId="77777777" w:rsidR="00B753A7" w:rsidRPr="001972DA" w:rsidRDefault="00B753A7" w:rsidP="00B753A7">
            <w:pPr>
              <w:spacing w:before="160" w:line="240" w:lineRule="auto"/>
              <w:jc w:val="center"/>
              <w:rPr>
                <w:rFonts w:ascii="Times New Roman" w:hAnsi="Times New Roman"/>
                <w:sz w:val="28"/>
                <w:szCs w:val="28"/>
                <w:lang w:eastAsia="vi-VN"/>
              </w:rPr>
            </w:pPr>
          </w:p>
          <w:p w14:paraId="49E5AC2C" w14:textId="161DA73A" w:rsidR="00C17908" w:rsidRPr="00B753A7" w:rsidRDefault="00B753A7" w:rsidP="00B753A7">
            <w:pPr>
              <w:spacing w:before="160" w:line="240" w:lineRule="auto"/>
              <w:jc w:val="center"/>
              <w:rPr>
                <w:rFonts w:ascii="Times New Roman" w:hAnsi="Times New Roman"/>
                <w:sz w:val="28"/>
                <w:szCs w:val="28"/>
                <w:lang w:val="en-US" w:eastAsia="vi-VN"/>
              </w:rPr>
            </w:pPr>
            <w:r>
              <w:rPr>
                <w:rFonts w:ascii="Times New Roman" w:hAnsi="Times New Roman"/>
                <w:sz w:val="28"/>
                <w:szCs w:val="28"/>
                <w:lang w:val="en-US" w:eastAsia="vi-VN"/>
              </w:rPr>
              <w:t>Võ Phạm Tấn Đoan, Bùi Khắc Huy</w:t>
            </w:r>
          </w:p>
        </w:tc>
      </w:tr>
    </w:tbl>
    <w:p w14:paraId="2E02F5C4" w14:textId="5E5F1941" w:rsidR="00AD500C" w:rsidRPr="00CB3266" w:rsidRDefault="001972DA" w:rsidP="00096C0D">
      <w:pPr>
        <w:pStyle w:val="Danhmucbang"/>
        <w:sectPr w:rsidR="00AD500C" w:rsidRPr="00CB3266" w:rsidSect="00685299">
          <w:footerReference w:type="default" r:id="rId11"/>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81"/>
        </w:sectPr>
      </w:pPr>
      <w:r>
        <w:br w:type="page"/>
      </w:r>
    </w:p>
    <w:bookmarkStart w:id="9" w:name="_Toc71645225" w:displacedByCustomXml="next"/>
    <w:bookmarkStart w:id="10" w:name="_Toc71589173" w:displacedByCustomXml="next"/>
    <w:bookmarkStart w:id="11" w:name="_Toc40819740" w:displacedByCustomXml="next"/>
    <w:sdt>
      <w:sdtPr>
        <w:id w:val="-963658984"/>
        <w:docPartObj>
          <w:docPartGallery w:val="Table of Contents"/>
          <w:docPartUnique/>
        </w:docPartObj>
      </w:sdtPr>
      <w:sdtEndPr>
        <w:rPr>
          <w:rFonts w:ascii="Times New Roman" w:eastAsiaTheme="minorHAnsi" w:hAnsi="Times New Roman" w:cs="Times New Roman"/>
          <w:b/>
          <w:bCs/>
          <w:noProof/>
          <w:color w:val="auto"/>
          <w:sz w:val="28"/>
          <w:szCs w:val="28"/>
          <w:lang w:eastAsia="vi-VN" w:bidi="hi-IN"/>
        </w:rPr>
      </w:sdtEndPr>
      <w:sdtContent>
        <w:p w14:paraId="644F0734" w14:textId="0E4D0E78" w:rsidR="00FA2F80" w:rsidRPr="003E1C5B" w:rsidRDefault="00AB22BD" w:rsidP="003E1C5B">
          <w:pPr>
            <w:pStyle w:val="TOCHeading"/>
            <w:spacing w:line="360" w:lineRule="auto"/>
            <w:jc w:val="center"/>
            <w:rPr>
              <w:rFonts w:ascii="Times New Roman" w:eastAsiaTheme="minorEastAsia" w:hAnsi="Times New Roman" w:cs="Times New Roman"/>
              <w:bCs/>
              <w:color w:val="auto"/>
              <w:sz w:val="28"/>
              <w:szCs w:val="28"/>
            </w:rPr>
          </w:pPr>
          <w:r w:rsidRPr="003E1C5B">
            <w:rPr>
              <w:rFonts w:ascii="Times New Roman" w:hAnsi="Times New Roman" w:cs="Times New Roman"/>
              <w:b/>
              <w:color w:val="auto"/>
              <w:sz w:val="28"/>
              <w:szCs w:val="28"/>
            </w:rPr>
            <w:t>MỤC LỤC</w:t>
          </w:r>
          <w:r w:rsidR="00CB3266" w:rsidRPr="003E1C5B">
            <w:rPr>
              <w:rFonts w:ascii="Times New Roman" w:hAnsi="Times New Roman" w:cs="Times New Roman"/>
              <w:color w:val="auto"/>
              <w:sz w:val="28"/>
              <w:szCs w:val="28"/>
            </w:rPr>
            <w:fldChar w:fldCharType="begin"/>
          </w:r>
          <w:r w:rsidR="00CB3266" w:rsidRPr="003E1C5B">
            <w:rPr>
              <w:rFonts w:ascii="Times New Roman" w:hAnsi="Times New Roman" w:cs="Times New Roman"/>
              <w:color w:val="auto"/>
              <w:sz w:val="28"/>
              <w:szCs w:val="28"/>
            </w:rPr>
            <w:instrText xml:space="preserve"> TOC \o "1-3" \h \z \u </w:instrText>
          </w:r>
          <w:r w:rsidR="00CB3266" w:rsidRPr="003E1C5B">
            <w:rPr>
              <w:rFonts w:ascii="Times New Roman" w:hAnsi="Times New Roman" w:cs="Times New Roman"/>
              <w:color w:val="auto"/>
              <w:sz w:val="28"/>
              <w:szCs w:val="28"/>
            </w:rPr>
            <w:fldChar w:fldCharType="separate"/>
          </w:r>
        </w:p>
        <w:p w14:paraId="46D438A5" w14:textId="77FD1897" w:rsidR="00FA2F80" w:rsidRPr="003E1C5B" w:rsidRDefault="00FA2F80" w:rsidP="003E1C5B">
          <w:pPr>
            <w:pStyle w:val="TOC1"/>
            <w:rPr>
              <w:rFonts w:eastAsiaTheme="minorEastAsia"/>
              <w:lang w:eastAsia="en-US" w:bidi="ar-SA"/>
            </w:rPr>
          </w:pPr>
          <w:hyperlink w:anchor="_Toc71672214" w:history="1">
            <w:r w:rsidRPr="003E1C5B">
              <w:rPr>
                <w:rStyle w:val="Hyperlink"/>
                <w:color w:val="auto"/>
                <w:u w:val="none"/>
              </w:rPr>
              <w:t>DANH MỤC HÌNH</w:t>
            </w:r>
            <w:r w:rsidRPr="003E1C5B">
              <w:rPr>
                <w:webHidden/>
              </w:rPr>
              <w:tab/>
            </w:r>
            <w:r w:rsidRPr="003E1C5B">
              <w:rPr>
                <w:webHidden/>
              </w:rPr>
              <w:fldChar w:fldCharType="begin"/>
            </w:r>
            <w:r w:rsidRPr="003E1C5B">
              <w:rPr>
                <w:webHidden/>
              </w:rPr>
              <w:instrText xml:space="preserve"> PAGEREF _Toc71672214 \h </w:instrText>
            </w:r>
            <w:r w:rsidRPr="003E1C5B">
              <w:rPr>
                <w:webHidden/>
              </w:rPr>
            </w:r>
            <w:r w:rsidRPr="003E1C5B">
              <w:rPr>
                <w:webHidden/>
              </w:rPr>
              <w:fldChar w:fldCharType="separate"/>
            </w:r>
            <w:r w:rsidRPr="003E1C5B">
              <w:rPr>
                <w:webHidden/>
              </w:rPr>
              <w:t>1</w:t>
            </w:r>
            <w:r w:rsidRPr="003E1C5B">
              <w:rPr>
                <w:webHidden/>
              </w:rPr>
              <w:fldChar w:fldCharType="end"/>
            </w:r>
          </w:hyperlink>
        </w:p>
        <w:p w14:paraId="568DFB37" w14:textId="35E7CDD4" w:rsidR="00FA2F80" w:rsidRPr="003E1C5B" w:rsidRDefault="00FA2F80" w:rsidP="003E1C5B">
          <w:pPr>
            <w:pStyle w:val="TOC1"/>
            <w:rPr>
              <w:rFonts w:eastAsiaTheme="minorEastAsia"/>
              <w:lang w:eastAsia="en-US" w:bidi="ar-SA"/>
            </w:rPr>
          </w:pPr>
          <w:hyperlink w:anchor="_Toc71672215" w:history="1">
            <w:r w:rsidRPr="003E1C5B">
              <w:rPr>
                <w:rStyle w:val="Hyperlink"/>
                <w:color w:val="auto"/>
                <w:u w:val="none"/>
              </w:rPr>
              <w:t>DANH MỤC BẢNG</w:t>
            </w:r>
            <w:r w:rsidRPr="003E1C5B">
              <w:rPr>
                <w:webHidden/>
              </w:rPr>
              <w:tab/>
            </w:r>
            <w:r w:rsidRPr="003E1C5B">
              <w:rPr>
                <w:webHidden/>
              </w:rPr>
              <w:fldChar w:fldCharType="begin"/>
            </w:r>
            <w:r w:rsidRPr="003E1C5B">
              <w:rPr>
                <w:webHidden/>
              </w:rPr>
              <w:instrText xml:space="preserve"> PAGEREF _Toc71672215 \h </w:instrText>
            </w:r>
            <w:r w:rsidRPr="003E1C5B">
              <w:rPr>
                <w:webHidden/>
              </w:rPr>
            </w:r>
            <w:r w:rsidRPr="003E1C5B">
              <w:rPr>
                <w:webHidden/>
              </w:rPr>
              <w:fldChar w:fldCharType="separate"/>
            </w:r>
            <w:r w:rsidRPr="003E1C5B">
              <w:rPr>
                <w:webHidden/>
              </w:rPr>
              <w:t>3</w:t>
            </w:r>
            <w:r w:rsidRPr="003E1C5B">
              <w:rPr>
                <w:webHidden/>
              </w:rPr>
              <w:fldChar w:fldCharType="end"/>
            </w:r>
          </w:hyperlink>
        </w:p>
        <w:p w14:paraId="1FEB4EB0" w14:textId="389610B0" w:rsidR="00FA2F80" w:rsidRPr="003E1C5B" w:rsidRDefault="00FA2F80" w:rsidP="003E1C5B">
          <w:pPr>
            <w:pStyle w:val="TOC1"/>
            <w:rPr>
              <w:rFonts w:eastAsiaTheme="minorEastAsia"/>
              <w:lang w:eastAsia="en-US" w:bidi="ar-SA"/>
            </w:rPr>
          </w:pPr>
          <w:hyperlink w:anchor="_Toc71672216" w:history="1">
            <w:r w:rsidRPr="003E1C5B">
              <w:rPr>
                <w:rStyle w:val="Hyperlink"/>
                <w:color w:val="auto"/>
                <w:u w:val="none"/>
              </w:rPr>
              <w:t>DANH MỤC SƠ ĐỒ</w:t>
            </w:r>
            <w:r w:rsidRPr="003E1C5B">
              <w:rPr>
                <w:webHidden/>
              </w:rPr>
              <w:tab/>
            </w:r>
            <w:r w:rsidRPr="003E1C5B">
              <w:rPr>
                <w:webHidden/>
              </w:rPr>
              <w:fldChar w:fldCharType="begin"/>
            </w:r>
            <w:r w:rsidRPr="003E1C5B">
              <w:rPr>
                <w:webHidden/>
              </w:rPr>
              <w:instrText xml:space="preserve"> PAGEREF _Toc71672216 \h </w:instrText>
            </w:r>
            <w:r w:rsidRPr="003E1C5B">
              <w:rPr>
                <w:webHidden/>
              </w:rPr>
            </w:r>
            <w:r w:rsidRPr="003E1C5B">
              <w:rPr>
                <w:webHidden/>
              </w:rPr>
              <w:fldChar w:fldCharType="separate"/>
            </w:r>
            <w:r w:rsidRPr="003E1C5B">
              <w:rPr>
                <w:webHidden/>
              </w:rPr>
              <w:t>4</w:t>
            </w:r>
            <w:r w:rsidRPr="003E1C5B">
              <w:rPr>
                <w:webHidden/>
              </w:rPr>
              <w:fldChar w:fldCharType="end"/>
            </w:r>
          </w:hyperlink>
        </w:p>
        <w:p w14:paraId="21368A62" w14:textId="5EB88F8B" w:rsidR="00FA2F80" w:rsidRPr="003E1C5B" w:rsidRDefault="00FA2F80" w:rsidP="003E1C5B">
          <w:pPr>
            <w:pStyle w:val="TOC1"/>
            <w:rPr>
              <w:rFonts w:eastAsiaTheme="minorEastAsia"/>
              <w:lang w:eastAsia="en-US" w:bidi="ar-SA"/>
            </w:rPr>
          </w:pPr>
          <w:hyperlink w:anchor="_Toc71672217" w:history="1">
            <w:r w:rsidRPr="003E1C5B">
              <w:rPr>
                <w:rStyle w:val="Hyperlink"/>
                <w:color w:val="auto"/>
                <w:u w:val="none"/>
              </w:rPr>
              <w:t>DANH MỤC TỪ VIẾT TẮT</w:t>
            </w:r>
            <w:r w:rsidRPr="003E1C5B">
              <w:rPr>
                <w:webHidden/>
              </w:rPr>
              <w:tab/>
            </w:r>
            <w:r w:rsidRPr="003E1C5B">
              <w:rPr>
                <w:webHidden/>
              </w:rPr>
              <w:fldChar w:fldCharType="begin"/>
            </w:r>
            <w:r w:rsidRPr="003E1C5B">
              <w:rPr>
                <w:webHidden/>
              </w:rPr>
              <w:instrText xml:space="preserve"> PAGEREF _Toc71672217 \h </w:instrText>
            </w:r>
            <w:r w:rsidRPr="003E1C5B">
              <w:rPr>
                <w:webHidden/>
              </w:rPr>
            </w:r>
            <w:r w:rsidRPr="003E1C5B">
              <w:rPr>
                <w:webHidden/>
              </w:rPr>
              <w:fldChar w:fldCharType="separate"/>
            </w:r>
            <w:r w:rsidRPr="003E1C5B">
              <w:rPr>
                <w:webHidden/>
              </w:rPr>
              <w:t>7</w:t>
            </w:r>
            <w:r w:rsidRPr="003E1C5B">
              <w:rPr>
                <w:webHidden/>
              </w:rPr>
              <w:fldChar w:fldCharType="end"/>
            </w:r>
          </w:hyperlink>
        </w:p>
        <w:p w14:paraId="4467A047" w14:textId="11E4472A" w:rsidR="00FA2F80" w:rsidRPr="003E1C5B" w:rsidRDefault="00FA2F80" w:rsidP="003E1C5B">
          <w:pPr>
            <w:pStyle w:val="TOC1"/>
            <w:rPr>
              <w:rFonts w:eastAsiaTheme="minorEastAsia"/>
              <w:lang w:eastAsia="en-US" w:bidi="ar-SA"/>
            </w:rPr>
          </w:pPr>
          <w:hyperlink w:anchor="_Toc71672218" w:history="1">
            <w:r w:rsidRPr="003E1C5B">
              <w:rPr>
                <w:rStyle w:val="Hyperlink"/>
                <w:color w:val="auto"/>
                <w:u w:val="none"/>
              </w:rPr>
              <w:t>LỜI NÓI ĐẦU</w:t>
            </w:r>
            <w:r w:rsidRPr="003E1C5B">
              <w:rPr>
                <w:webHidden/>
              </w:rPr>
              <w:tab/>
            </w:r>
            <w:r w:rsidRPr="003E1C5B">
              <w:rPr>
                <w:webHidden/>
              </w:rPr>
              <w:fldChar w:fldCharType="begin"/>
            </w:r>
            <w:r w:rsidRPr="003E1C5B">
              <w:rPr>
                <w:webHidden/>
              </w:rPr>
              <w:instrText xml:space="preserve"> PAGEREF _Toc71672218 \h </w:instrText>
            </w:r>
            <w:r w:rsidRPr="003E1C5B">
              <w:rPr>
                <w:webHidden/>
              </w:rPr>
            </w:r>
            <w:r w:rsidRPr="003E1C5B">
              <w:rPr>
                <w:webHidden/>
              </w:rPr>
              <w:fldChar w:fldCharType="separate"/>
            </w:r>
            <w:r w:rsidRPr="003E1C5B">
              <w:rPr>
                <w:webHidden/>
              </w:rPr>
              <w:t>8</w:t>
            </w:r>
            <w:r w:rsidRPr="003E1C5B">
              <w:rPr>
                <w:webHidden/>
              </w:rPr>
              <w:fldChar w:fldCharType="end"/>
            </w:r>
          </w:hyperlink>
        </w:p>
        <w:p w14:paraId="567C92FE" w14:textId="62E7788C" w:rsidR="00FA2F80" w:rsidRPr="003E1C5B" w:rsidRDefault="00FA2F80" w:rsidP="003E1C5B">
          <w:pPr>
            <w:pStyle w:val="TOC1"/>
            <w:rPr>
              <w:rFonts w:eastAsiaTheme="minorEastAsia"/>
              <w:lang w:eastAsia="en-US" w:bidi="ar-SA"/>
            </w:rPr>
          </w:pPr>
          <w:hyperlink w:anchor="_Toc71672219" w:history="1">
            <w:r w:rsidRPr="003E1C5B">
              <w:rPr>
                <w:rStyle w:val="Hyperlink"/>
                <w:color w:val="auto"/>
                <w:u w:val="none"/>
              </w:rPr>
              <w:t>GIỚI THIỆU ĐỀ TÀI</w:t>
            </w:r>
            <w:r w:rsidRPr="003E1C5B">
              <w:rPr>
                <w:webHidden/>
              </w:rPr>
              <w:tab/>
            </w:r>
            <w:r w:rsidRPr="003E1C5B">
              <w:rPr>
                <w:webHidden/>
              </w:rPr>
              <w:fldChar w:fldCharType="begin"/>
            </w:r>
            <w:r w:rsidRPr="003E1C5B">
              <w:rPr>
                <w:webHidden/>
              </w:rPr>
              <w:instrText xml:space="preserve"> PAGEREF _Toc71672219 \h </w:instrText>
            </w:r>
            <w:r w:rsidRPr="003E1C5B">
              <w:rPr>
                <w:webHidden/>
              </w:rPr>
            </w:r>
            <w:r w:rsidRPr="003E1C5B">
              <w:rPr>
                <w:webHidden/>
              </w:rPr>
              <w:fldChar w:fldCharType="separate"/>
            </w:r>
            <w:r w:rsidRPr="003E1C5B">
              <w:rPr>
                <w:webHidden/>
              </w:rPr>
              <w:t>9</w:t>
            </w:r>
            <w:r w:rsidRPr="003E1C5B">
              <w:rPr>
                <w:webHidden/>
              </w:rPr>
              <w:fldChar w:fldCharType="end"/>
            </w:r>
          </w:hyperlink>
        </w:p>
        <w:p w14:paraId="041FF3E4" w14:textId="15F19E9C"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0" w:history="1">
            <w:r w:rsidR="00FA2F80" w:rsidRPr="003E1C5B">
              <w:rPr>
                <w:rStyle w:val="Hyperlink"/>
                <w:b w:val="0"/>
                <w:color w:val="auto"/>
                <w:sz w:val="28"/>
                <w:szCs w:val="28"/>
                <w:u w:val="none"/>
              </w:rPr>
              <w:t>1.</w:t>
            </w:r>
            <w:r w:rsidRPr="003E1C5B">
              <w:rPr>
                <w:rFonts w:eastAsiaTheme="minorEastAsia"/>
                <w:b w:val="0"/>
                <w:sz w:val="28"/>
                <w:szCs w:val="28"/>
                <w:lang w:bidi="ar-SA"/>
              </w:rPr>
              <w:t xml:space="preserve"> </w:t>
            </w:r>
            <w:r w:rsidR="00FA2F80" w:rsidRPr="003E1C5B">
              <w:rPr>
                <w:rStyle w:val="Hyperlink"/>
                <w:b w:val="0"/>
                <w:color w:val="auto"/>
                <w:sz w:val="28"/>
                <w:szCs w:val="28"/>
                <w:u w:val="none"/>
              </w:rPr>
              <w:t>Lý do chọn đề tài</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_Toc71672220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9</w:t>
            </w:r>
            <w:r w:rsidR="00FA2F80" w:rsidRPr="003E1C5B">
              <w:rPr>
                <w:b w:val="0"/>
                <w:webHidden/>
                <w:sz w:val="28"/>
                <w:szCs w:val="28"/>
              </w:rPr>
              <w:fldChar w:fldCharType="end"/>
            </w:r>
          </w:hyperlink>
        </w:p>
        <w:p w14:paraId="58DC2E98" w14:textId="3181D4D4"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1" w:history="1">
            <w:r w:rsidR="00FA2F80" w:rsidRPr="003E1C5B">
              <w:rPr>
                <w:rStyle w:val="Hyperlink"/>
                <w:b w:val="0"/>
                <w:color w:val="auto"/>
                <w:sz w:val="28"/>
                <w:szCs w:val="28"/>
                <w:u w:val="none"/>
              </w:rPr>
              <w:t>2. Mục tiêu nghiên cứu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_Toc71672221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9</w:t>
            </w:r>
            <w:r w:rsidR="00FA2F80" w:rsidRPr="003E1C5B">
              <w:rPr>
                <w:b w:val="0"/>
                <w:webHidden/>
                <w:sz w:val="28"/>
                <w:szCs w:val="28"/>
              </w:rPr>
              <w:fldChar w:fldCharType="end"/>
            </w:r>
          </w:hyperlink>
        </w:p>
        <w:p w14:paraId="11F462F9" w14:textId="4B4CFAD2"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2" w:history="1">
            <w:r w:rsidR="00FA2F80" w:rsidRPr="003E1C5B">
              <w:rPr>
                <w:rStyle w:val="Hyperlink"/>
                <w:b w:val="0"/>
                <w:color w:val="auto"/>
                <w:sz w:val="28"/>
                <w:szCs w:val="28"/>
                <w:u w:val="none"/>
              </w:rPr>
              <w:t>3. Đối tượng và phạm vi nghiên cứu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_Toc71672222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9</w:t>
            </w:r>
            <w:r w:rsidR="00FA2F80" w:rsidRPr="003E1C5B">
              <w:rPr>
                <w:b w:val="0"/>
                <w:webHidden/>
                <w:sz w:val="28"/>
                <w:szCs w:val="28"/>
              </w:rPr>
              <w:fldChar w:fldCharType="end"/>
            </w:r>
          </w:hyperlink>
        </w:p>
        <w:p w14:paraId="6785B78E" w14:textId="2F810EB4"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23" w:history="1">
            <w:r w:rsidR="00FA2F80" w:rsidRPr="003E1C5B">
              <w:rPr>
                <w:rStyle w:val="Hyperlink"/>
                <w:b w:val="0"/>
                <w:i w:val="0"/>
                <w:color w:val="auto"/>
                <w:sz w:val="28"/>
                <w:szCs w:val="28"/>
                <w:u w:val="none"/>
              </w:rPr>
              <w:t>3.1. Đối tượng nghiên cứu</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_Toc71672223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9</w:t>
            </w:r>
            <w:r w:rsidR="00FA2F80" w:rsidRPr="003E1C5B">
              <w:rPr>
                <w:b w:val="0"/>
                <w:i w:val="0"/>
                <w:webHidden/>
                <w:sz w:val="28"/>
                <w:szCs w:val="28"/>
              </w:rPr>
              <w:fldChar w:fldCharType="end"/>
            </w:r>
          </w:hyperlink>
        </w:p>
        <w:p w14:paraId="0FDFBF45" w14:textId="0FF872A3"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24" w:history="1">
            <w:r w:rsidR="00FA2F80" w:rsidRPr="003E1C5B">
              <w:rPr>
                <w:rStyle w:val="Hyperlink"/>
                <w:b w:val="0"/>
                <w:i w:val="0"/>
                <w:color w:val="auto"/>
                <w:sz w:val="28"/>
                <w:szCs w:val="28"/>
                <w:u w:val="none"/>
              </w:rPr>
              <w:t>3.2. Phạm vi nghiên cứu</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_Toc71672224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10</w:t>
            </w:r>
            <w:r w:rsidR="00FA2F80" w:rsidRPr="003E1C5B">
              <w:rPr>
                <w:b w:val="0"/>
                <w:i w:val="0"/>
                <w:webHidden/>
                <w:sz w:val="28"/>
                <w:szCs w:val="28"/>
              </w:rPr>
              <w:fldChar w:fldCharType="end"/>
            </w:r>
          </w:hyperlink>
        </w:p>
        <w:p w14:paraId="15B97723" w14:textId="1AA2114D"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5" w:history="1">
            <w:r w:rsidR="00FA2F80" w:rsidRPr="003E1C5B">
              <w:rPr>
                <w:rStyle w:val="Hyperlink"/>
                <w:b w:val="0"/>
                <w:color w:val="auto"/>
                <w:sz w:val="28"/>
                <w:szCs w:val="28"/>
                <w:u w:val="none"/>
              </w:rPr>
              <w:t>4. Phương pháp nghiên cứu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_Toc71672225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10</w:t>
            </w:r>
            <w:r w:rsidR="00FA2F80" w:rsidRPr="003E1C5B">
              <w:rPr>
                <w:b w:val="0"/>
                <w:webHidden/>
                <w:sz w:val="28"/>
                <w:szCs w:val="28"/>
              </w:rPr>
              <w:fldChar w:fldCharType="end"/>
            </w:r>
          </w:hyperlink>
        </w:p>
        <w:p w14:paraId="071C2E9E" w14:textId="3909F23B"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6" w:history="1">
            <w:r w:rsidR="00FA2F80" w:rsidRPr="003E1C5B">
              <w:rPr>
                <w:rStyle w:val="Hyperlink"/>
                <w:b w:val="0"/>
                <w:color w:val="auto"/>
                <w:sz w:val="28"/>
                <w:szCs w:val="28"/>
                <w:u w:val="none"/>
                <w:lang w:eastAsia="vi-VN"/>
              </w:rPr>
              <w:t>5. Bố cục dự kiến</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_Toc71672226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11</w:t>
            </w:r>
            <w:r w:rsidR="00FA2F80" w:rsidRPr="003E1C5B">
              <w:rPr>
                <w:b w:val="0"/>
                <w:webHidden/>
                <w:sz w:val="28"/>
                <w:szCs w:val="28"/>
              </w:rPr>
              <w:fldChar w:fldCharType="end"/>
            </w:r>
          </w:hyperlink>
        </w:p>
        <w:p w14:paraId="5F352004" w14:textId="53787FEF" w:rsidR="00FA2F80" w:rsidRPr="003E1C5B" w:rsidRDefault="00FA2F80" w:rsidP="003E1C5B">
          <w:pPr>
            <w:pStyle w:val="TOC1"/>
            <w:rPr>
              <w:rFonts w:eastAsiaTheme="minorEastAsia"/>
              <w:lang w:eastAsia="en-US" w:bidi="ar-SA"/>
            </w:rPr>
          </w:pPr>
          <w:hyperlink w:anchor="_Toc71672227" w:history="1">
            <w:r w:rsidRPr="003E1C5B">
              <w:rPr>
                <w:rStyle w:val="Hyperlink"/>
                <w:color w:val="auto"/>
                <w:u w:val="none"/>
              </w:rPr>
              <w:t>PHẦN I. GIỚI THIỆU CƠ SỞ THỰC TẬP</w:t>
            </w:r>
            <w:r w:rsidRPr="003E1C5B">
              <w:rPr>
                <w:webHidden/>
              </w:rPr>
              <w:tab/>
            </w:r>
            <w:r w:rsidRPr="003E1C5B">
              <w:rPr>
                <w:webHidden/>
              </w:rPr>
              <w:fldChar w:fldCharType="begin"/>
            </w:r>
            <w:r w:rsidRPr="003E1C5B">
              <w:rPr>
                <w:webHidden/>
              </w:rPr>
              <w:instrText xml:space="preserve"> PAGEREF _Toc71672227 \h </w:instrText>
            </w:r>
            <w:r w:rsidRPr="003E1C5B">
              <w:rPr>
                <w:webHidden/>
              </w:rPr>
            </w:r>
            <w:r w:rsidRPr="003E1C5B">
              <w:rPr>
                <w:webHidden/>
              </w:rPr>
              <w:fldChar w:fldCharType="separate"/>
            </w:r>
            <w:r w:rsidRPr="003E1C5B">
              <w:rPr>
                <w:webHidden/>
              </w:rPr>
              <w:t>12</w:t>
            </w:r>
            <w:r w:rsidRPr="003E1C5B">
              <w:rPr>
                <w:webHidden/>
              </w:rPr>
              <w:fldChar w:fldCharType="end"/>
            </w:r>
          </w:hyperlink>
        </w:p>
        <w:p w14:paraId="141A1146" w14:textId="44D0216C"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8" w:history="1">
            <w:r w:rsidR="00FA2F80" w:rsidRPr="003E1C5B">
              <w:rPr>
                <w:rStyle w:val="Hyperlink"/>
                <w:b w:val="0"/>
                <w:color w:val="auto"/>
                <w:sz w:val="28"/>
                <w:szCs w:val="28"/>
                <w:u w:val="none"/>
              </w:rPr>
              <w:t>1. Quá trình hình thành và phát triển của công ty TMA Solutions</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_Toc71672228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12</w:t>
            </w:r>
            <w:r w:rsidR="00FA2F80" w:rsidRPr="003E1C5B">
              <w:rPr>
                <w:b w:val="0"/>
                <w:webHidden/>
                <w:sz w:val="28"/>
                <w:szCs w:val="28"/>
              </w:rPr>
              <w:fldChar w:fldCharType="end"/>
            </w:r>
          </w:hyperlink>
        </w:p>
        <w:p w14:paraId="47155969" w14:textId="32556527"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29" w:history="1">
            <w:r w:rsidR="00FA2F80" w:rsidRPr="003E1C5B">
              <w:rPr>
                <w:rStyle w:val="Hyperlink"/>
                <w:b w:val="0"/>
                <w:color w:val="auto"/>
                <w:sz w:val="28"/>
                <w:szCs w:val="28"/>
                <w:u w:val="none"/>
              </w:rPr>
              <w:t>2. Tổ chức của TMA Solutions</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_Toc71672229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13</w:t>
            </w:r>
            <w:r w:rsidR="00FA2F80" w:rsidRPr="003E1C5B">
              <w:rPr>
                <w:b w:val="0"/>
                <w:webHidden/>
                <w:sz w:val="28"/>
                <w:szCs w:val="28"/>
              </w:rPr>
              <w:fldChar w:fldCharType="end"/>
            </w:r>
          </w:hyperlink>
        </w:p>
        <w:p w14:paraId="2B86BE98" w14:textId="0A3A2253"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1" w:history="1">
            <w:r w:rsidR="00FA2F80" w:rsidRPr="003E1C5B">
              <w:rPr>
                <w:rStyle w:val="Hyperlink"/>
                <w:b w:val="0"/>
                <w:color w:val="auto"/>
                <w:sz w:val="28"/>
                <w:szCs w:val="28"/>
                <w:u w:val="none"/>
              </w:rPr>
              <w:t xml:space="preserve">3. </w:t>
            </w:r>
            <w:r w:rsidR="00FA2F80" w:rsidRPr="003E1C5B">
              <w:rPr>
                <w:rStyle w:val="Hyperlink"/>
                <w:b w:val="0"/>
                <w:color w:val="auto"/>
                <w:sz w:val="28"/>
                <w:szCs w:val="28"/>
                <w:u w:val="none"/>
                <w:lang w:val="vi-VN"/>
              </w:rPr>
              <w:t>Chức năng và nhiệm vụ của các phòng ban</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_Toc71672231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13</w:t>
            </w:r>
            <w:r w:rsidR="00FA2F80" w:rsidRPr="003E1C5B">
              <w:rPr>
                <w:b w:val="0"/>
                <w:webHidden/>
                <w:sz w:val="28"/>
                <w:szCs w:val="28"/>
              </w:rPr>
              <w:fldChar w:fldCharType="end"/>
            </w:r>
          </w:hyperlink>
        </w:p>
        <w:p w14:paraId="6B4A84F7" w14:textId="77AC0F63"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2" w:history="1">
            <w:r w:rsidR="00FA2F80" w:rsidRPr="003E1C5B">
              <w:rPr>
                <w:rStyle w:val="Hyperlink"/>
                <w:b w:val="0"/>
                <w:color w:val="auto"/>
                <w:sz w:val="28"/>
                <w:szCs w:val="28"/>
                <w:u w:val="none"/>
              </w:rPr>
              <w:t>4. Các thành tựu</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_Toc71672232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14</w:t>
            </w:r>
            <w:r w:rsidR="00FA2F80" w:rsidRPr="003E1C5B">
              <w:rPr>
                <w:b w:val="0"/>
                <w:webHidden/>
                <w:sz w:val="28"/>
                <w:szCs w:val="28"/>
              </w:rPr>
              <w:fldChar w:fldCharType="end"/>
            </w:r>
          </w:hyperlink>
        </w:p>
        <w:p w14:paraId="24DBD6F7" w14:textId="365AC3A5" w:rsidR="00FA2F80" w:rsidRPr="003E1C5B" w:rsidRDefault="00FA2F80" w:rsidP="003E1C5B">
          <w:pPr>
            <w:pStyle w:val="TOC1"/>
            <w:rPr>
              <w:rFonts w:eastAsiaTheme="minorEastAsia"/>
              <w:lang w:eastAsia="en-US" w:bidi="ar-SA"/>
            </w:rPr>
          </w:pPr>
          <w:hyperlink w:anchor="_Toc71672233" w:history="1">
            <w:r w:rsidRPr="003E1C5B">
              <w:rPr>
                <w:rStyle w:val="Hyperlink"/>
                <w:color w:val="auto"/>
                <w:u w:val="none"/>
              </w:rPr>
              <w:t>PHẦN 2. NỘI DUNG ĐỀ TÀI</w:t>
            </w:r>
            <w:r w:rsidRPr="003E1C5B">
              <w:rPr>
                <w:webHidden/>
              </w:rPr>
              <w:tab/>
            </w:r>
            <w:r w:rsidRPr="003E1C5B">
              <w:rPr>
                <w:webHidden/>
              </w:rPr>
              <w:fldChar w:fldCharType="begin"/>
            </w:r>
            <w:r w:rsidRPr="003E1C5B">
              <w:rPr>
                <w:webHidden/>
              </w:rPr>
              <w:instrText xml:space="preserve"> PAGEREF _Toc71672233 \h </w:instrText>
            </w:r>
            <w:r w:rsidRPr="003E1C5B">
              <w:rPr>
                <w:webHidden/>
              </w:rPr>
            </w:r>
            <w:r w:rsidRPr="003E1C5B">
              <w:rPr>
                <w:webHidden/>
              </w:rPr>
              <w:fldChar w:fldCharType="separate"/>
            </w:r>
            <w:r w:rsidRPr="003E1C5B">
              <w:rPr>
                <w:webHidden/>
              </w:rPr>
              <w:t>16</w:t>
            </w:r>
            <w:r w:rsidRPr="003E1C5B">
              <w:rPr>
                <w:webHidden/>
              </w:rPr>
              <w:fldChar w:fldCharType="end"/>
            </w:r>
          </w:hyperlink>
        </w:p>
        <w:p w14:paraId="20D2967A" w14:textId="4A899244" w:rsidR="00FA2F80" w:rsidRPr="003E1C5B" w:rsidRDefault="00FA2F80" w:rsidP="003E1C5B">
          <w:pPr>
            <w:pStyle w:val="TOC1"/>
            <w:rPr>
              <w:rFonts w:eastAsiaTheme="minorEastAsia"/>
              <w:lang w:eastAsia="en-US" w:bidi="ar-SA"/>
            </w:rPr>
          </w:pPr>
          <w:hyperlink w:anchor="_Toc71672234" w:history="1">
            <w:r w:rsidRPr="003E1C5B">
              <w:rPr>
                <w:rStyle w:val="Hyperlink"/>
                <w:color w:val="auto"/>
                <w:u w:val="none"/>
              </w:rPr>
              <w:t>CHƯƠNG 1. TỔNG QUAN ĐỀ TÀI</w:t>
            </w:r>
            <w:r w:rsidRPr="003E1C5B">
              <w:rPr>
                <w:webHidden/>
              </w:rPr>
              <w:tab/>
            </w:r>
            <w:r w:rsidRPr="003E1C5B">
              <w:rPr>
                <w:webHidden/>
              </w:rPr>
              <w:fldChar w:fldCharType="begin"/>
            </w:r>
            <w:r w:rsidRPr="003E1C5B">
              <w:rPr>
                <w:webHidden/>
              </w:rPr>
              <w:instrText xml:space="preserve"> PAGEREF _Toc71672234 \h </w:instrText>
            </w:r>
            <w:r w:rsidRPr="003E1C5B">
              <w:rPr>
                <w:webHidden/>
              </w:rPr>
            </w:r>
            <w:r w:rsidRPr="003E1C5B">
              <w:rPr>
                <w:webHidden/>
              </w:rPr>
              <w:fldChar w:fldCharType="separate"/>
            </w:r>
            <w:r w:rsidRPr="003E1C5B">
              <w:rPr>
                <w:webHidden/>
              </w:rPr>
              <w:t>16</w:t>
            </w:r>
            <w:r w:rsidRPr="003E1C5B">
              <w:rPr>
                <w:webHidden/>
              </w:rPr>
              <w:fldChar w:fldCharType="end"/>
            </w:r>
          </w:hyperlink>
        </w:p>
        <w:p w14:paraId="49E38A81" w14:textId="5AE97FB2"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5" w:history="1">
            <w:r w:rsidR="00FA2F80" w:rsidRPr="003E1C5B">
              <w:rPr>
                <w:rStyle w:val="Hyperlink"/>
                <w:b w:val="0"/>
                <w:color w:val="auto"/>
                <w:sz w:val="28"/>
                <w:szCs w:val="28"/>
                <w:u w:val="none"/>
              </w:rPr>
              <w:t>1.1. Mô tả bài toán</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_Toc71672235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16</w:t>
            </w:r>
            <w:r w:rsidR="00FA2F80" w:rsidRPr="003E1C5B">
              <w:rPr>
                <w:b w:val="0"/>
                <w:webHidden/>
                <w:sz w:val="28"/>
                <w:szCs w:val="28"/>
              </w:rPr>
              <w:fldChar w:fldCharType="end"/>
            </w:r>
          </w:hyperlink>
        </w:p>
        <w:p w14:paraId="39455BF1" w14:textId="007DDDCF"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6" w:history="1">
            <w:r w:rsidR="00FA2F80" w:rsidRPr="003E1C5B">
              <w:rPr>
                <w:rStyle w:val="Hyperlink"/>
                <w:b w:val="0"/>
                <w:color w:val="auto"/>
                <w:sz w:val="28"/>
                <w:szCs w:val="28"/>
                <w:u w:val="none"/>
              </w:rPr>
              <w:t>1.2. Yêu cầu đặt ra</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_Toc71672236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17</w:t>
            </w:r>
            <w:r w:rsidR="00FA2F80" w:rsidRPr="003E1C5B">
              <w:rPr>
                <w:b w:val="0"/>
                <w:webHidden/>
                <w:sz w:val="28"/>
                <w:szCs w:val="28"/>
              </w:rPr>
              <w:fldChar w:fldCharType="end"/>
            </w:r>
          </w:hyperlink>
        </w:p>
        <w:p w14:paraId="34E507AA" w14:textId="4FA7F5E0"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7" w:history="1">
            <w:r w:rsidR="00FA2F80" w:rsidRPr="003E1C5B">
              <w:rPr>
                <w:rStyle w:val="Hyperlink"/>
                <w:b w:val="0"/>
                <w:color w:val="auto"/>
                <w:sz w:val="28"/>
                <w:szCs w:val="28"/>
                <w:u w:val="none"/>
              </w:rPr>
              <w:t>1.3. Hướng giải quyết vấn đề</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_Toc71672237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17</w:t>
            </w:r>
            <w:r w:rsidR="00FA2F80" w:rsidRPr="003E1C5B">
              <w:rPr>
                <w:b w:val="0"/>
                <w:webHidden/>
                <w:sz w:val="28"/>
                <w:szCs w:val="28"/>
              </w:rPr>
              <w:fldChar w:fldCharType="end"/>
            </w:r>
          </w:hyperlink>
        </w:p>
        <w:p w14:paraId="5163D9CD" w14:textId="1B5F4B38" w:rsidR="00FA2F80" w:rsidRPr="003E1C5B" w:rsidRDefault="00FA2F80" w:rsidP="003E1C5B">
          <w:pPr>
            <w:pStyle w:val="TOC1"/>
            <w:rPr>
              <w:rFonts w:eastAsiaTheme="minorEastAsia"/>
              <w:lang w:eastAsia="en-US" w:bidi="ar-SA"/>
            </w:rPr>
          </w:pPr>
          <w:hyperlink w:anchor="_Toc71672238" w:history="1">
            <w:r w:rsidRPr="003E1C5B">
              <w:rPr>
                <w:rStyle w:val="Hyperlink"/>
                <w:color w:val="auto"/>
                <w:u w:val="none"/>
              </w:rPr>
              <w:t>CHƯƠNG 2. CƠ SỞ LÝ THUYẾT</w:t>
            </w:r>
            <w:r w:rsidRPr="003E1C5B">
              <w:rPr>
                <w:webHidden/>
              </w:rPr>
              <w:tab/>
            </w:r>
            <w:r w:rsidRPr="003E1C5B">
              <w:rPr>
                <w:webHidden/>
              </w:rPr>
              <w:fldChar w:fldCharType="begin"/>
            </w:r>
            <w:r w:rsidRPr="003E1C5B">
              <w:rPr>
                <w:webHidden/>
              </w:rPr>
              <w:instrText xml:space="preserve"> PAGEREF _Toc71672238 \h </w:instrText>
            </w:r>
            <w:r w:rsidRPr="003E1C5B">
              <w:rPr>
                <w:webHidden/>
              </w:rPr>
            </w:r>
            <w:r w:rsidRPr="003E1C5B">
              <w:rPr>
                <w:webHidden/>
              </w:rPr>
              <w:fldChar w:fldCharType="separate"/>
            </w:r>
            <w:r w:rsidRPr="003E1C5B">
              <w:rPr>
                <w:webHidden/>
              </w:rPr>
              <w:t>19</w:t>
            </w:r>
            <w:r w:rsidRPr="003E1C5B">
              <w:rPr>
                <w:webHidden/>
              </w:rPr>
              <w:fldChar w:fldCharType="end"/>
            </w:r>
          </w:hyperlink>
        </w:p>
        <w:p w14:paraId="7EA76D87" w14:textId="3652EB07"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39" w:history="1">
            <w:r w:rsidR="00FA2F80" w:rsidRPr="003E1C5B">
              <w:rPr>
                <w:rStyle w:val="Hyperlink"/>
                <w:b w:val="0"/>
                <w:color w:val="auto"/>
                <w:sz w:val="28"/>
                <w:szCs w:val="28"/>
                <w:u w:val="none"/>
              </w:rPr>
              <w:t>2.1. Ngôn ngữ PHP</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_Toc71672239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19</w:t>
            </w:r>
            <w:r w:rsidR="00FA2F80" w:rsidRPr="003E1C5B">
              <w:rPr>
                <w:b w:val="0"/>
                <w:webHidden/>
                <w:sz w:val="28"/>
                <w:szCs w:val="28"/>
              </w:rPr>
              <w:fldChar w:fldCharType="end"/>
            </w:r>
          </w:hyperlink>
        </w:p>
        <w:p w14:paraId="7821CEFF" w14:textId="7378463E"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lastRenderedPageBreak/>
            <w:t xml:space="preserve">          </w:t>
          </w:r>
          <w:hyperlink w:anchor="_Toc71672240" w:history="1">
            <w:r w:rsidR="00FA2F80" w:rsidRPr="003E1C5B">
              <w:rPr>
                <w:rStyle w:val="Hyperlink"/>
                <w:b w:val="0"/>
                <w:i w:val="0"/>
                <w:color w:val="auto"/>
                <w:sz w:val="28"/>
                <w:szCs w:val="28"/>
                <w:u w:val="none"/>
              </w:rPr>
              <w:t>2.1.1. Giới thiệu ngôn ngữ PHP</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_Toc71672240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19</w:t>
            </w:r>
            <w:r w:rsidR="00FA2F80" w:rsidRPr="003E1C5B">
              <w:rPr>
                <w:b w:val="0"/>
                <w:i w:val="0"/>
                <w:webHidden/>
                <w:sz w:val="28"/>
                <w:szCs w:val="28"/>
              </w:rPr>
              <w:fldChar w:fldCharType="end"/>
            </w:r>
          </w:hyperlink>
        </w:p>
        <w:p w14:paraId="10D9A0F1" w14:textId="0FFB0A1E"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2" w:history="1">
            <w:r w:rsidR="00FA2F80" w:rsidRPr="003E1C5B">
              <w:rPr>
                <w:rStyle w:val="Hyperlink"/>
                <w:b w:val="0"/>
                <w:i w:val="0"/>
                <w:color w:val="auto"/>
                <w:sz w:val="28"/>
                <w:szCs w:val="28"/>
                <w:u w:val="none"/>
              </w:rPr>
              <w:t>2.1.2. Ưu và nhược điểm của ngôn ngữ PHP</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_Toc71672242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20</w:t>
            </w:r>
            <w:r w:rsidR="00FA2F80" w:rsidRPr="003E1C5B">
              <w:rPr>
                <w:b w:val="0"/>
                <w:i w:val="0"/>
                <w:webHidden/>
                <w:sz w:val="28"/>
                <w:szCs w:val="28"/>
              </w:rPr>
              <w:fldChar w:fldCharType="end"/>
            </w:r>
          </w:hyperlink>
        </w:p>
        <w:p w14:paraId="07FFF467" w14:textId="1D520B2B"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43" w:history="1">
            <w:r w:rsidR="00FA2F80" w:rsidRPr="003E1C5B">
              <w:rPr>
                <w:rStyle w:val="Hyperlink"/>
                <w:b w:val="0"/>
                <w:color w:val="auto"/>
                <w:sz w:val="28"/>
                <w:szCs w:val="28"/>
                <w:u w:val="none"/>
              </w:rPr>
              <w:t>2.2. Laravel Framework</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_Toc71672243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20</w:t>
            </w:r>
            <w:r w:rsidR="00FA2F80" w:rsidRPr="003E1C5B">
              <w:rPr>
                <w:b w:val="0"/>
                <w:webHidden/>
                <w:sz w:val="28"/>
                <w:szCs w:val="28"/>
              </w:rPr>
              <w:fldChar w:fldCharType="end"/>
            </w:r>
          </w:hyperlink>
        </w:p>
        <w:p w14:paraId="014FC566" w14:textId="20F081F4"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4" w:history="1">
            <w:r w:rsidR="00FA2F80" w:rsidRPr="003E1C5B">
              <w:rPr>
                <w:rStyle w:val="Hyperlink"/>
                <w:b w:val="0"/>
                <w:i w:val="0"/>
                <w:color w:val="auto"/>
                <w:sz w:val="28"/>
                <w:szCs w:val="28"/>
                <w:u w:val="none"/>
              </w:rPr>
              <w:t>2.2.1. Giới thiệu Laravel Framework</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_Toc71672244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20</w:t>
            </w:r>
            <w:r w:rsidR="00FA2F80" w:rsidRPr="003E1C5B">
              <w:rPr>
                <w:b w:val="0"/>
                <w:i w:val="0"/>
                <w:webHidden/>
                <w:sz w:val="28"/>
                <w:szCs w:val="28"/>
              </w:rPr>
              <w:fldChar w:fldCharType="end"/>
            </w:r>
          </w:hyperlink>
        </w:p>
        <w:p w14:paraId="03A981DE" w14:textId="45B6345F"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6" w:history="1">
            <w:r w:rsidR="00FA2F80" w:rsidRPr="003E1C5B">
              <w:rPr>
                <w:rStyle w:val="Hyperlink"/>
                <w:b w:val="0"/>
                <w:i w:val="0"/>
                <w:color w:val="auto"/>
                <w:sz w:val="28"/>
                <w:szCs w:val="28"/>
                <w:u w:val="none"/>
              </w:rPr>
              <w:t>2.2.2. Ưu và nhược điểm của Laravel Framework</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_Toc71672246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21</w:t>
            </w:r>
            <w:r w:rsidR="00FA2F80" w:rsidRPr="003E1C5B">
              <w:rPr>
                <w:b w:val="0"/>
                <w:i w:val="0"/>
                <w:webHidden/>
                <w:sz w:val="28"/>
                <w:szCs w:val="28"/>
              </w:rPr>
              <w:fldChar w:fldCharType="end"/>
            </w:r>
          </w:hyperlink>
        </w:p>
        <w:p w14:paraId="18E7CDA2" w14:textId="67A7227E"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7" w:history="1">
            <w:r w:rsidR="00FA2F80" w:rsidRPr="003E1C5B">
              <w:rPr>
                <w:rStyle w:val="Hyperlink"/>
                <w:b w:val="0"/>
                <w:i w:val="0"/>
                <w:color w:val="auto"/>
                <w:sz w:val="28"/>
                <w:szCs w:val="28"/>
                <w:u w:val="none"/>
              </w:rPr>
              <w:t>2.2.3. Một số tính năng nổi bật của Laravel Framework</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_Toc71672247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21</w:t>
            </w:r>
            <w:r w:rsidR="00FA2F80" w:rsidRPr="003E1C5B">
              <w:rPr>
                <w:b w:val="0"/>
                <w:i w:val="0"/>
                <w:webHidden/>
                <w:sz w:val="28"/>
                <w:szCs w:val="28"/>
              </w:rPr>
              <w:fldChar w:fldCharType="end"/>
            </w:r>
          </w:hyperlink>
        </w:p>
        <w:p w14:paraId="0FC88B3C" w14:textId="586F573F"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48" w:history="1">
            <w:r w:rsidR="00FA2F80" w:rsidRPr="003E1C5B">
              <w:rPr>
                <w:rStyle w:val="Hyperlink"/>
                <w:b w:val="0"/>
                <w:color w:val="auto"/>
                <w:sz w:val="28"/>
                <w:szCs w:val="28"/>
                <w:u w:val="none"/>
              </w:rPr>
              <w:t>2.3. Mô hình MVC</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_Toc71672248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22</w:t>
            </w:r>
            <w:r w:rsidR="00FA2F80" w:rsidRPr="003E1C5B">
              <w:rPr>
                <w:b w:val="0"/>
                <w:webHidden/>
                <w:sz w:val="28"/>
                <w:szCs w:val="28"/>
              </w:rPr>
              <w:fldChar w:fldCharType="end"/>
            </w:r>
          </w:hyperlink>
        </w:p>
        <w:p w14:paraId="1B9225EF" w14:textId="4272F217"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49" w:history="1">
            <w:r w:rsidR="00FA2F80" w:rsidRPr="003E1C5B">
              <w:rPr>
                <w:rStyle w:val="Hyperlink"/>
                <w:b w:val="0"/>
                <w:i w:val="0"/>
                <w:color w:val="auto"/>
                <w:sz w:val="28"/>
                <w:szCs w:val="28"/>
                <w:u w:val="none"/>
              </w:rPr>
              <w:t>2.3.1. Khái niệm mô hình MVC</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_Toc71672249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22</w:t>
            </w:r>
            <w:r w:rsidR="00FA2F80" w:rsidRPr="003E1C5B">
              <w:rPr>
                <w:b w:val="0"/>
                <w:i w:val="0"/>
                <w:webHidden/>
                <w:sz w:val="28"/>
                <w:szCs w:val="28"/>
              </w:rPr>
              <w:fldChar w:fldCharType="end"/>
            </w:r>
          </w:hyperlink>
        </w:p>
        <w:p w14:paraId="59850CEC" w14:textId="4EBE2CE7"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1" w:history="1">
            <w:r w:rsidR="00FA2F80" w:rsidRPr="003E1C5B">
              <w:rPr>
                <w:rStyle w:val="Hyperlink"/>
                <w:b w:val="0"/>
                <w:i w:val="0"/>
                <w:color w:val="auto"/>
                <w:sz w:val="28"/>
                <w:szCs w:val="28"/>
                <w:u w:val="none"/>
              </w:rPr>
              <w:t>2.3.2. Mô hình MVC trong Laravel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23</w:t>
            </w:r>
            <w:r w:rsidR="00FA2F80" w:rsidRPr="003E1C5B">
              <w:rPr>
                <w:b w:val="0"/>
                <w:i w:val="0"/>
                <w:webHidden/>
                <w:sz w:val="28"/>
                <w:szCs w:val="28"/>
              </w:rPr>
              <w:fldChar w:fldCharType="end"/>
            </w:r>
          </w:hyperlink>
        </w:p>
        <w:p w14:paraId="1D25C8ED" w14:textId="5EE8EB65"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3" w:history="1">
            <w:r w:rsidR="00FA2F80" w:rsidRPr="003E1C5B">
              <w:rPr>
                <w:rStyle w:val="Hyperlink"/>
                <w:b w:val="0"/>
                <w:i w:val="0"/>
                <w:color w:val="auto"/>
                <w:sz w:val="28"/>
                <w:szCs w:val="28"/>
                <w:u w:val="none"/>
              </w:rPr>
              <w:t>2.3.3. Vai trò của mô hình MVC</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_Toc71672253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23</w:t>
            </w:r>
            <w:r w:rsidR="00FA2F80" w:rsidRPr="003E1C5B">
              <w:rPr>
                <w:b w:val="0"/>
                <w:i w:val="0"/>
                <w:webHidden/>
                <w:sz w:val="28"/>
                <w:szCs w:val="28"/>
              </w:rPr>
              <w:fldChar w:fldCharType="end"/>
            </w:r>
          </w:hyperlink>
        </w:p>
        <w:p w14:paraId="4D99FCB8" w14:textId="289B7D2D"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4" w:history="1">
            <w:r w:rsidR="00FA2F80" w:rsidRPr="003E1C5B">
              <w:rPr>
                <w:rStyle w:val="Hyperlink"/>
                <w:b w:val="0"/>
                <w:i w:val="0"/>
                <w:color w:val="auto"/>
                <w:sz w:val="28"/>
                <w:szCs w:val="28"/>
                <w:u w:val="none"/>
              </w:rPr>
              <w:t>2.3.4. Ưu và nhược điểm của mô hình MVC</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_Toc71672254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24</w:t>
            </w:r>
            <w:r w:rsidR="00FA2F80" w:rsidRPr="003E1C5B">
              <w:rPr>
                <w:b w:val="0"/>
                <w:i w:val="0"/>
                <w:webHidden/>
                <w:sz w:val="28"/>
                <w:szCs w:val="28"/>
              </w:rPr>
              <w:fldChar w:fldCharType="end"/>
            </w:r>
          </w:hyperlink>
        </w:p>
        <w:p w14:paraId="278109C5" w14:textId="22BFBEB0"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55" w:history="1">
            <w:r w:rsidR="00FA2F80" w:rsidRPr="003E1C5B">
              <w:rPr>
                <w:rStyle w:val="Hyperlink"/>
                <w:b w:val="0"/>
                <w:color w:val="auto"/>
                <w:sz w:val="28"/>
                <w:szCs w:val="28"/>
                <w:u w:val="none"/>
              </w:rPr>
              <w:t>2.4. Hệ quản trị cơ sở dữ liệu MYSQL</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_Toc71672255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25</w:t>
            </w:r>
            <w:r w:rsidR="00FA2F80" w:rsidRPr="003E1C5B">
              <w:rPr>
                <w:b w:val="0"/>
                <w:webHidden/>
                <w:sz w:val="28"/>
                <w:szCs w:val="28"/>
              </w:rPr>
              <w:fldChar w:fldCharType="end"/>
            </w:r>
          </w:hyperlink>
        </w:p>
        <w:p w14:paraId="1C6085C3" w14:textId="31031E49"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6" w:history="1">
            <w:r w:rsidR="00FA2F80" w:rsidRPr="003E1C5B">
              <w:rPr>
                <w:rStyle w:val="Hyperlink"/>
                <w:b w:val="0"/>
                <w:i w:val="0"/>
                <w:color w:val="auto"/>
                <w:sz w:val="28"/>
                <w:szCs w:val="28"/>
                <w:u w:val="none"/>
                <w:lang w:val="nl-NL"/>
              </w:rPr>
              <w:t>2.4.1. Giới thiệu về MYSQL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_Toc71672256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25</w:t>
            </w:r>
            <w:r w:rsidR="00FA2F80" w:rsidRPr="003E1C5B">
              <w:rPr>
                <w:b w:val="0"/>
                <w:i w:val="0"/>
                <w:webHidden/>
                <w:sz w:val="28"/>
                <w:szCs w:val="28"/>
              </w:rPr>
              <w:fldChar w:fldCharType="end"/>
            </w:r>
          </w:hyperlink>
        </w:p>
        <w:p w14:paraId="7A2F3D3F" w14:textId="5FADA0C6"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8" w:history="1">
            <w:r w:rsidR="00FA2F80" w:rsidRPr="003E1C5B">
              <w:rPr>
                <w:rStyle w:val="Hyperlink"/>
                <w:b w:val="0"/>
                <w:bCs/>
                <w:i w:val="0"/>
                <w:color w:val="auto"/>
                <w:sz w:val="28"/>
                <w:szCs w:val="28"/>
                <w:u w:val="none"/>
                <w:lang w:val="nl-NL"/>
              </w:rPr>
              <w:t>2.4.2. Tại sao lại sử dụng MYSQL?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_Toc71672258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26</w:t>
            </w:r>
            <w:r w:rsidR="00FA2F80" w:rsidRPr="003E1C5B">
              <w:rPr>
                <w:b w:val="0"/>
                <w:i w:val="0"/>
                <w:webHidden/>
                <w:sz w:val="28"/>
                <w:szCs w:val="28"/>
              </w:rPr>
              <w:fldChar w:fldCharType="end"/>
            </w:r>
          </w:hyperlink>
        </w:p>
        <w:p w14:paraId="014D8EB4" w14:textId="22FDA5FF"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59" w:history="1">
            <w:r w:rsidR="00FA2F80" w:rsidRPr="003E1C5B">
              <w:rPr>
                <w:rStyle w:val="Hyperlink"/>
                <w:b w:val="0"/>
                <w:i w:val="0"/>
                <w:color w:val="auto"/>
                <w:sz w:val="28"/>
                <w:szCs w:val="28"/>
                <w:u w:val="none"/>
              </w:rPr>
              <w:t>2.4.3. Ưu và nhược điểm của MYSQL</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_Toc71672259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26</w:t>
            </w:r>
            <w:r w:rsidR="00FA2F80" w:rsidRPr="003E1C5B">
              <w:rPr>
                <w:b w:val="0"/>
                <w:i w:val="0"/>
                <w:webHidden/>
                <w:sz w:val="28"/>
                <w:szCs w:val="28"/>
              </w:rPr>
              <w:fldChar w:fldCharType="end"/>
            </w:r>
          </w:hyperlink>
        </w:p>
        <w:p w14:paraId="176849C3" w14:textId="1203E11B"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60" w:history="1">
            <w:r w:rsidR="00FA2F80" w:rsidRPr="003E1C5B">
              <w:rPr>
                <w:rStyle w:val="Hyperlink"/>
                <w:b w:val="0"/>
                <w:color w:val="auto"/>
                <w:sz w:val="28"/>
                <w:szCs w:val="28"/>
                <w:u w:val="none"/>
              </w:rPr>
              <w:t>2.5. API</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_Toc71672260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27</w:t>
            </w:r>
            <w:r w:rsidR="00FA2F80" w:rsidRPr="003E1C5B">
              <w:rPr>
                <w:b w:val="0"/>
                <w:webHidden/>
                <w:sz w:val="28"/>
                <w:szCs w:val="28"/>
              </w:rPr>
              <w:fldChar w:fldCharType="end"/>
            </w:r>
          </w:hyperlink>
        </w:p>
        <w:p w14:paraId="0AFF0CA0" w14:textId="5A56538B" w:rsidR="00FA2F80" w:rsidRPr="003E1C5B" w:rsidRDefault="00DD486E"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62" w:history="1">
            <w:r w:rsidR="00FA2F80" w:rsidRPr="003E1C5B">
              <w:rPr>
                <w:rStyle w:val="Hyperlink"/>
                <w:b w:val="0"/>
                <w:color w:val="auto"/>
                <w:sz w:val="28"/>
                <w:szCs w:val="28"/>
                <w:u w:val="none"/>
              </w:rPr>
              <w:t>2.6. Restful API</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_Toc71672262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28</w:t>
            </w:r>
            <w:r w:rsidR="00FA2F80" w:rsidRPr="003E1C5B">
              <w:rPr>
                <w:b w:val="0"/>
                <w:webHidden/>
                <w:sz w:val="28"/>
                <w:szCs w:val="28"/>
              </w:rPr>
              <w:fldChar w:fldCharType="end"/>
            </w:r>
          </w:hyperlink>
        </w:p>
        <w:p w14:paraId="05967116" w14:textId="27B47655" w:rsidR="00FA2F80" w:rsidRPr="003E1C5B" w:rsidRDefault="00DD486E"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66" w:history="1">
            <w:r w:rsidR="00FA2F80" w:rsidRPr="003E1C5B">
              <w:rPr>
                <w:rStyle w:val="Hyperlink"/>
                <w:b w:val="0"/>
                <w:color w:val="auto"/>
                <w:sz w:val="28"/>
                <w:szCs w:val="28"/>
                <w:u w:val="none"/>
              </w:rPr>
              <w:t>2.7.  Vue JS</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_Toc71672266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30</w:t>
            </w:r>
            <w:r w:rsidR="00FA2F80" w:rsidRPr="003E1C5B">
              <w:rPr>
                <w:b w:val="0"/>
                <w:webHidden/>
                <w:sz w:val="28"/>
                <w:szCs w:val="28"/>
              </w:rPr>
              <w:fldChar w:fldCharType="end"/>
            </w:r>
          </w:hyperlink>
        </w:p>
        <w:p w14:paraId="777D0D84" w14:textId="612C766A"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67" w:history="1">
            <w:r w:rsidR="00FA2F80" w:rsidRPr="003E1C5B">
              <w:rPr>
                <w:rStyle w:val="Hyperlink"/>
                <w:b w:val="0"/>
                <w:i w:val="0"/>
                <w:color w:val="auto"/>
                <w:sz w:val="28"/>
                <w:szCs w:val="28"/>
                <w:u w:val="none"/>
              </w:rPr>
              <w:t>2.7.1. Giới thiệu về Vue JS</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_Toc71672267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30</w:t>
            </w:r>
            <w:r w:rsidR="00FA2F80" w:rsidRPr="003E1C5B">
              <w:rPr>
                <w:b w:val="0"/>
                <w:i w:val="0"/>
                <w:webHidden/>
                <w:sz w:val="28"/>
                <w:szCs w:val="28"/>
              </w:rPr>
              <w:fldChar w:fldCharType="end"/>
            </w:r>
          </w:hyperlink>
        </w:p>
        <w:p w14:paraId="2699B990" w14:textId="01C7B939"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69" w:history="1">
            <w:r w:rsidR="00FA2F80" w:rsidRPr="003E1C5B">
              <w:rPr>
                <w:rStyle w:val="Hyperlink"/>
                <w:b w:val="0"/>
                <w:i w:val="0"/>
                <w:color w:val="auto"/>
                <w:sz w:val="28"/>
                <w:szCs w:val="28"/>
                <w:u w:val="none"/>
              </w:rPr>
              <w:t>2.7.2. Lý do vì sao nên sử dụng Vuejs?</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_Toc71672269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31</w:t>
            </w:r>
            <w:r w:rsidR="00FA2F80" w:rsidRPr="003E1C5B">
              <w:rPr>
                <w:b w:val="0"/>
                <w:i w:val="0"/>
                <w:webHidden/>
                <w:sz w:val="28"/>
                <w:szCs w:val="28"/>
              </w:rPr>
              <w:fldChar w:fldCharType="end"/>
            </w:r>
          </w:hyperlink>
        </w:p>
        <w:p w14:paraId="72709CC8" w14:textId="71B1EF0E"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70" w:history="1">
            <w:r w:rsidR="00FA2F80" w:rsidRPr="003E1C5B">
              <w:rPr>
                <w:rStyle w:val="Hyperlink"/>
                <w:b w:val="0"/>
                <w:i w:val="0"/>
                <w:color w:val="auto"/>
                <w:sz w:val="28"/>
                <w:szCs w:val="28"/>
                <w:u w:val="none"/>
              </w:rPr>
              <w:t>2.7.3. Ưu điểm</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_Toc71672270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31</w:t>
            </w:r>
            <w:r w:rsidR="00FA2F80" w:rsidRPr="003E1C5B">
              <w:rPr>
                <w:b w:val="0"/>
                <w:i w:val="0"/>
                <w:webHidden/>
                <w:sz w:val="28"/>
                <w:szCs w:val="28"/>
              </w:rPr>
              <w:fldChar w:fldCharType="end"/>
            </w:r>
          </w:hyperlink>
        </w:p>
        <w:p w14:paraId="653B8BD5" w14:textId="5145340A"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71" w:history="1">
            <w:r w:rsidR="00FA2F80" w:rsidRPr="003E1C5B">
              <w:rPr>
                <w:rStyle w:val="Hyperlink"/>
                <w:b w:val="0"/>
                <w:i w:val="0"/>
                <w:color w:val="auto"/>
                <w:sz w:val="28"/>
                <w:szCs w:val="28"/>
                <w:u w:val="none"/>
              </w:rPr>
              <w:t>2.7.4. Nhược điểm</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32</w:t>
            </w:r>
            <w:r w:rsidR="00FA2F80" w:rsidRPr="003E1C5B">
              <w:rPr>
                <w:b w:val="0"/>
                <w:i w:val="0"/>
                <w:webHidden/>
                <w:sz w:val="28"/>
                <w:szCs w:val="28"/>
              </w:rPr>
              <w:fldChar w:fldCharType="end"/>
            </w:r>
          </w:hyperlink>
        </w:p>
        <w:p w14:paraId="387048DD" w14:textId="414FF19C" w:rsidR="00FA2F80" w:rsidRPr="003E1C5B" w:rsidRDefault="00FA2F80" w:rsidP="003E1C5B">
          <w:pPr>
            <w:pStyle w:val="TOC1"/>
            <w:rPr>
              <w:rFonts w:eastAsiaTheme="minorEastAsia"/>
              <w:lang w:eastAsia="en-US" w:bidi="ar-SA"/>
            </w:rPr>
          </w:pPr>
          <w:hyperlink w:anchor="_Toc71672272" w:history="1">
            <w:r w:rsidRPr="003E1C5B">
              <w:rPr>
                <w:rStyle w:val="Hyperlink"/>
                <w:color w:val="auto"/>
                <w:u w:val="none"/>
              </w:rPr>
              <w:t>CHƯƠNG 3. PHÂN TÍCH THIẾT KẾ HỆ THỐNG</w:t>
            </w:r>
            <w:r w:rsidRPr="003E1C5B">
              <w:rPr>
                <w:webHidden/>
              </w:rPr>
              <w:tab/>
            </w:r>
            <w:r w:rsidRPr="003E1C5B">
              <w:rPr>
                <w:webHidden/>
              </w:rPr>
              <w:fldChar w:fldCharType="begin"/>
            </w:r>
            <w:r w:rsidRPr="003E1C5B">
              <w:rPr>
                <w:webHidden/>
              </w:rPr>
              <w:instrText xml:space="preserve"> PAGEREF _Toc71672272 \h </w:instrText>
            </w:r>
            <w:r w:rsidRPr="003E1C5B">
              <w:rPr>
                <w:webHidden/>
              </w:rPr>
            </w:r>
            <w:r w:rsidRPr="003E1C5B">
              <w:rPr>
                <w:webHidden/>
              </w:rPr>
              <w:fldChar w:fldCharType="separate"/>
            </w:r>
            <w:r w:rsidRPr="003E1C5B">
              <w:rPr>
                <w:webHidden/>
              </w:rPr>
              <w:t>33</w:t>
            </w:r>
            <w:r w:rsidRPr="003E1C5B">
              <w:rPr>
                <w:webHidden/>
              </w:rPr>
              <w:fldChar w:fldCharType="end"/>
            </w:r>
          </w:hyperlink>
        </w:p>
        <w:p w14:paraId="46A821FF" w14:textId="08F4856D" w:rsidR="00FA2F80" w:rsidRPr="003E1C5B" w:rsidRDefault="00DD486E"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73" w:history="1">
            <w:r w:rsidR="00FA2F80" w:rsidRPr="003E1C5B">
              <w:rPr>
                <w:rStyle w:val="Hyperlink"/>
                <w:b w:val="0"/>
                <w:color w:val="auto"/>
                <w:sz w:val="28"/>
                <w:szCs w:val="28"/>
                <w:u w:val="none"/>
              </w:rPr>
              <w:t>3.1. Phân tích các chức năng chính của hệ thống</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_Toc71672273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33</w:t>
            </w:r>
            <w:r w:rsidR="00FA2F80" w:rsidRPr="003E1C5B">
              <w:rPr>
                <w:b w:val="0"/>
                <w:webHidden/>
                <w:sz w:val="28"/>
                <w:szCs w:val="28"/>
              </w:rPr>
              <w:fldChar w:fldCharType="end"/>
            </w:r>
          </w:hyperlink>
        </w:p>
        <w:p w14:paraId="3B2D1A10" w14:textId="27AF647E"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274" w:history="1">
            <w:r w:rsidR="00FA2F80" w:rsidRPr="003E1C5B">
              <w:rPr>
                <w:rStyle w:val="Hyperlink"/>
                <w:b w:val="0"/>
                <w:bCs/>
                <w:i w:val="0"/>
                <w:color w:val="auto"/>
                <w:sz w:val="28"/>
                <w:szCs w:val="28"/>
                <w:u w:val="none"/>
              </w:rPr>
              <w:t>3.1.1. Các chức năng của hệ thống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_Toc71672274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33</w:t>
            </w:r>
            <w:r w:rsidR="00FA2F80" w:rsidRPr="003E1C5B">
              <w:rPr>
                <w:b w:val="0"/>
                <w:i w:val="0"/>
                <w:webHidden/>
                <w:sz w:val="28"/>
                <w:szCs w:val="28"/>
              </w:rPr>
              <w:fldChar w:fldCharType="end"/>
            </w:r>
          </w:hyperlink>
        </w:p>
        <w:p w14:paraId="2E38710D" w14:textId="0EAEEA9A" w:rsidR="00FA2F80" w:rsidRPr="003E1C5B" w:rsidRDefault="00DD486E" w:rsidP="003E1C5B">
          <w:pPr>
            <w:pStyle w:val="TOC3"/>
            <w:rPr>
              <w:rFonts w:eastAsiaTheme="minorEastAsia"/>
              <w:b w:val="0"/>
              <w:i w:val="0"/>
              <w:sz w:val="28"/>
              <w:szCs w:val="28"/>
              <w:lang w:eastAsia="en-US"/>
            </w:rPr>
          </w:pPr>
          <w:r w:rsidRPr="003E1C5B">
            <w:rPr>
              <w:rStyle w:val="Hyperlink"/>
              <w:b w:val="0"/>
              <w:i w:val="0"/>
              <w:color w:val="auto"/>
              <w:sz w:val="28"/>
              <w:szCs w:val="28"/>
              <w:u w:val="none"/>
            </w:rPr>
            <w:lastRenderedPageBreak/>
            <w:t xml:space="preserve">          </w:t>
          </w:r>
          <w:hyperlink w:anchor="_Toc71672277" w:history="1">
            <w:r w:rsidR="00FA2F80" w:rsidRPr="003E1C5B">
              <w:rPr>
                <w:rStyle w:val="Hyperlink"/>
                <w:b w:val="0"/>
                <w:bCs/>
                <w:i w:val="0"/>
                <w:color w:val="auto"/>
                <w:sz w:val="28"/>
                <w:szCs w:val="28"/>
                <w:u w:val="none"/>
              </w:rPr>
              <w:t>3.1.2. Sơ đồ thuật toán mô tả chức năng hệ thống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_Toc71672277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35</w:t>
            </w:r>
            <w:r w:rsidR="00FA2F80" w:rsidRPr="003E1C5B">
              <w:rPr>
                <w:b w:val="0"/>
                <w:i w:val="0"/>
                <w:webHidden/>
                <w:sz w:val="28"/>
                <w:szCs w:val="28"/>
              </w:rPr>
              <w:fldChar w:fldCharType="end"/>
            </w:r>
          </w:hyperlink>
        </w:p>
        <w:p w14:paraId="445DECD1" w14:textId="4A256AB2" w:rsidR="00FA2F80" w:rsidRPr="003E1C5B" w:rsidRDefault="003E1C5B"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299" w:history="1">
            <w:r w:rsidR="00FA2F80" w:rsidRPr="003E1C5B">
              <w:rPr>
                <w:rStyle w:val="Hyperlink"/>
                <w:b w:val="0"/>
                <w:color w:val="auto"/>
                <w:sz w:val="28"/>
                <w:szCs w:val="28"/>
                <w:u w:val="none"/>
              </w:rPr>
              <w:t>3.2. Mô hình hóa chức năng</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_Toc71672299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56</w:t>
            </w:r>
            <w:r w:rsidR="00FA2F80" w:rsidRPr="003E1C5B">
              <w:rPr>
                <w:b w:val="0"/>
                <w:webHidden/>
                <w:sz w:val="28"/>
                <w:szCs w:val="28"/>
              </w:rPr>
              <w:fldChar w:fldCharType="end"/>
            </w:r>
          </w:hyperlink>
        </w:p>
        <w:p w14:paraId="6252E0F2" w14:textId="56EC152C" w:rsidR="00FA2F80" w:rsidRPr="003E1C5B" w:rsidRDefault="003E1C5B"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00" w:history="1">
            <w:r w:rsidR="00FA2F80" w:rsidRPr="003E1C5B">
              <w:rPr>
                <w:rStyle w:val="Hyperlink"/>
                <w:b w:val="0"/>
                <w:i w:val="0"/>
                <w:color w:val="auto"/>
                <w:sz w:val="28"/>
                <w:szCs w:val="28"/>
                <w:u w:val="none"/>
              </w:rPr>
              <w:t>3.2.1. Cấu trúc miêu tả use case</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_Toc71672300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56</w:t>
            </w:r>
            <w:r w:rsidR="00FA2F80" w:rsidRPr="003E1C5B">
              <w:rPr>
                <w:b w:val="0"/>
                <w:i w:val="0"/>
                <w:webHidden/>
                <w:sz w:val="28"/>
                <w:szCs w:val="28"/>
              </w:rPr>
              <w:fldChar w:fldCharType="end"/>
            </w:r>
          </w:hyperlink>
        </w:p>
        <w:p w14:paraId="208C87A5" w14:textId="45397B18" w:rsidR="00FA2F80" w:rsidRPr="003E1C5B" w:rsidRDefault="003E1C5B"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01" w:history="1">
            <w:r>
              <w:rPr>
                <w:rStyle w:val="Hyperlink"/>
                <w:b w:val="0"/>
                <w:i w:val="0"/>
                <w:color w:val="auto"/>
                <w:sz w:val="28"/>
                <w:szCs w:val="28"/>
                <w:u w:val="none"/>
              </w:rPr>
              <w:t>3.2</w:t>
            </w:r>
            <w:r w:rsidR="00FA2F80" w:rsidRPr="003E1C5B">
              <w:rPr>
                <w:rStyle w:val="Hyperlink"/>
                <w:b w:val="0"/>
                <w:i w:val="0"/>
                <w:color w:val="auto"/>
                <w:sz w:val="28"/>
                <w:szCs w:val="28"/>
                <w:u w:val="none"/>
              </w:rPr>
              <w:t>.2. Mô hình use case của hệ thống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_Toc71672301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58</w:t>
            </w:r>
            <w:r w:rsidR="00FA2F80" w:rsidRPr="003E1C5B">
              <w:rPr>
                <w:b w:val="0"/>
                <w:i w:val="0"/>
                <w:webHidden/>
                <w:sz w:val="28"/>
                <w:szCs w:val="28"/>
              </w:rPr>
              <w:fldChar w:fldCharType="end"/>
            </w:r>
          </w:hyperlink>
        </w:p>
        <w:p w14:paraId="17830FFD" w14:textId="330CC382" w:rsidR="00FA2F80" w:rsidRPr="003E1C5B" w:rsidRDefault="003E1C5B"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09" w:history="1">
            <w:r w:rsidR="005F183F">
              <w:rPr>
                <w:rStyle w:val="Hyperlink"/>
                <w:b w:val="0"/>
                <w:color w:val="auto"/>
                <w:sz w:val="28"/>
                <w:szCs w:val="28"/>
                <w:u w:val="none"/>
              </w:rPr>
              <w:t>3.3</w:t>
            </w:r>
            <w:r w:rsidR="00FA2F80" w:rsidRPr="003E1C5B">
              <w:rPr>
                <w:rStyle w:val="Hyperlink"/>
                <w:b w:val="0"/>
                <w:color w:val="auto"/>
                <w:sz w:val="28"/>
                <w:szCs w:val="28"/>
                <w:u w:val="none"/>
              </w:rPr>
              <w:t>. Mô hình hóa nghiệp vụ</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_Toc71672309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65</w:t>
            </w:r>
            <w:r w:rsidR="00FA2F80" w:rsidRPr="003E1C5B">
              <w:rPr>
                <w:b w:val="0"/>
                <w:webHidden/>
                <w:sz w:val="28"/>
                <w:szCs w:val="28"/>
              </w:rPr>
              <w:fldChar w:fldCharType="end"/>
            </w:r>
          </w:hyperlink>
        </w:p>
        <w:p w14:paraId="1A092C90" w14:textId="6AE26900" w:rsidR="00FA2F80" w:rsidRPr="003E1C5B" w:rsidRDefault="003E1C5B"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10" w:history="1">
            <w:r w:rsidR="005F183F">
              <w:rPr>
                <w:rStyle w:val="Hyperlink"/>
                <w:b w:val="0"/>
                <w:i w:val="0"/>
                <w:color w:val="auto"/>
                <w:sz w:val="28"/>
                <w:szCs w:val="28"/>
                <w:u w:val="none"/>
              </w:rPr>
              <w:t>3.3</w:t>
            </w:r>
            <w:r w:rsidR="00FA2F80" w:rsidRPr="003E1C5B">
              <w:rPr>
                <w:rStyle w:val="Hyperlink"/>
                <w:b w:val="0"/>
                <w:i w:val="0"/>
                <w:color w:val="auto"/>
                <w:sz w:val="28"/>
                <w:szCs w:val="28"/>
                <w:u w:val="none"/>
              </w:rPr>
              <w:t>.1. Sơ đồ hoạt động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_Toc71672310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65</w:t>
            </w:r>
            <w:r w:rsidR="00FA2F80" w:rsidRPr="003E1C5B">
              <w:rPr>
                <w:b w:val="0"/>
                <w:i w:val="0"/>
                <w:webHidden/>
                <w:sz w:val="28"/>
                <w:szCs w:val="28"/>
              </w:rPr>
              <w:fldChar w:fldCharType="end"/>
            </w:r>
          </w:hyperlink>
        </w:p>
        <w:p w14:paraId="7A29742A" w14:textId="4EF8D506" w:rsidR="00FA2F80" w:rsidRPr="003E1C5B" w:rsidRDefault="00320105"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41" w:history="1">
            <w:r w:rsidR="005F183F">
              <w:rPr>
                <w:rStyle w:val="Hyperlink"/>
                <w:b w:val="0"/>
                <w:bCs/>
                <w:i w:val="0"/>
                <w:color w:val="auto"/>
                <w:sz w:val="28"/>
                <w:szCs w:val="28"/>
                <w:u w:val="none"/>
              </w:rPr>
              <w:t>3.3</w:t>
            </w:r>
            <w:r w:rsidR="00FA2F80" w:rsidRPr="003E1C5B">
              <w:rPr>
                <w:rStyle w:val="Hyperlink"/>
                <w:b w:val="0"/>
                <w:bCs/>
                <w:i w:val="0"/>
                <w:color w:val="auto"/>
                <w:sz w:val="28"/>
                <w:szCs w:val="28"/>
                <w:u w:val="none"/>
              </w:rPr>
              <w:t>.2. Pha tuần tự</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_Toc71672341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76</w:t>
            </w:r>
            <w:r w:rsidR="00FA2F80" w:rsidRPr="003E1C5B">
              <w:rPr>
                <w:b w:val="0"/>
                <w:i w:val="0"/>
                <w:webHidden/>
                <w:sz w:val="28"/>
                <w:szCs w:val="28"/>
              </w:rPr>
              <w:fldChar w:fldCharType="end"/>
            </w:r>
          </w:hyperlink>
        </w:p>
        <w:p w14:paraId="61152AD2" w14:textId="0BD584ED"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51" w:history="1">
            <w:r w:rsidR="005F183F">
              <w:rPr>
                <w:rStyle w:val="Hyperlink"/>
                <w:rFonts w:eastAsia="Times New Roman"/>
                <w:b w:val="0"/>
                <w:bCs/>
                <w:color w:val="auto"/>
                <w:sz w:val="28"/>
                <w:szCs w:val="28"/>
                <w:u w:val="none"/>
              </w:rPr>
              <w:t>3.4</w:t>
            </w:r>
            <w:r w:rsidR="00FA2F80" w:rsidRPr="003E1C5B">
              <w:rPr>
                <w:rStyle w:val="Hyperlink"/>
                <w:rFonts w:eastAsia="Times New Roman"/>
                <w:b w:val="0"/>
                <w:bCs/>
                <w:color w:val="auto"/>
                <w:sz w:val="28"/>
                <w:szCs w:val="28"/>
                <w:u w:val="none"/>
              </w:rPr>
              <w:t>. Mô hình hóa cấu trúc</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_Toc71672351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84</w:t>
            </w:r>
            <w:r w:rsidR="00FA2F80" w:rsidRPr="003E1C5B">
              <w:rPr>
                <w:b w:val="0"/>
                <w:webHidden/>
                <w:sz w:val="28"/>
                <w:szCs w:val="28"/>
              </w:rPr>
              <w:fldChar w:fldCharType="end"/>
            </w:r>
          </w:hyperlink>
        </w:p>
        <w:p w14:paraId="0418B566" w14:textId="3F308F1A"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52" w:history="1">
            <w:r w:rsidR="005F183F">
              <w:rPr>
                <w:rStyle w:val="Hyperlink"/>
                <w:rFonts w:eastAsia="Times New Roman"/>
                <w:b w:val="0"/>
                <w:bCs/>
                <w:i w:val="0"/>
                <w:color w:val="auto"/>
                <w:sz w:val="28"/>
                <w:szCs w:val="28"/>
                <w:u w:val="none"/>
              </w:rPr>
              <w:t>3.4</w:t>
            </w:r>
            <w:r w:rsidR="00FA2F80" w:rsidRPr="003E1C5B">
              <w:rPr>
                <w:rStyle w:val="Hyperlink"/>
                <w:rFonts w:eastAsia="Times New Roman"/>
                <w:b w:val="0"/>
                <w:bCs/>
                <w:i w:val="0"/>
                <w:color w:val="auto"/>
                <w:sz w:val="28"/>
                <w:szCs w:val="28"/>
                <w:u w:val="none"/>
              </w:rPr>
              <w:t>.1. Tìm lớp</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_Toc71672352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84</w:t>
            </w:r>
            <w:r w:rsidR="00FA2F80" w:rsidRPr="003E1C5B">
              <w:rPr>
                <w:b w:val="0"/>
                <w:i w:val="0"/>
                <w:webHidden/>
                <w:sz w:val="28"/>
                <w:szCs w:val="28"/>
              </w:rPr>
              <w:fldChar w:fldCharType="end"/>
            </w:r>
          </w:hyperlink>
        </w:p>
        <w:p w14:paraId="39FEDD7B" w14:textId="776B3A09"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67" w:history="1">
            <w:r w:rsidR="005F183F">
              <w:rPr>
                <w:rStyle w:val="Hyperlink"/>
                <w:rFonts w:eastAsia="Times New Roman"/>
                <w:b w:val="0"/>
                <w:bCs/>
                <w:i w:val="0"/>
                <w:color w:val="auto"/>
                <w:sz w:val="28"/>
                <w:szCs w:val="28"/>
                <w:u w:val="none"/>
              </w:rPr>
              <w:t>3.4</w:t>
            </w:r>
            <w:r w:rsidR="00FA2F80" w:rsidRPr="003E1C5B">
              <w:rPr>
                <w:rStyle w:val="Hyperlink"/>
                <w:rFonts w:eastAsia="Times New Roman"/>
                <w:b w:val="0"/>
                <w:bCs/>
                <w:i w:val="0"/>
                <w:color w:val="auto"/>
                <w:sz w:val="28"/>
                <w:szCs w:val="28"/>
                <w:u w:val="none"/>
              </w:rPr>
              <w:t>.2. Sơ đồ lớp đối tượng</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_Toc71672367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92</w:t>
            </w:r>
            <w:r w:rsidR="00FA2F80" w:rsidRPr="003E1C5B">
              <w:rPr>
                <w:b w:val="0"/>
                <w:i w:val="0"/>
                <w:webHidden/>
                <w:sz w:val="28"/>
                <w:szCs w:val="28"/>
              </w:rPr>
              <w:fldChar w:fldCharType="end"/>
            </w:r>
          </w:hyperlink>
        </w:p>
        <w:p w14:paraId="2FB1D082" w14:textId="72133C6C" w:rsidR="00FA2F80" w:rsidRPr="003E1C5B" w:rsidRDefault="00FA2F80" w:rsidP="003E1C5B">
          <w:pPr>
            <w:pStyle w:val="TOC1"/>
            <w:rPr>
              <w:rFonts w:eastAsiaTheme="minorEastAsia"/>
              <w:lang w:eastAsia="en-US" w:bidi="ar-SA"/>
            </w:rPr>
          </w:pPr>
          <w:hyperlink w:anchor="_Toc71672369" w:history="1">
            <w:r w:rsidRPr="003E1C5B">
              <w:rPr>
                <w:rStyle w:val="Hyperlink"/>
                <w:color w:val="auto"/>
                <w:u w:val="none"/>
              </w:rPr>
              <w:t>CHƯƠNG 4. XÂY DỰNG WEBSITE VÀ DEMO</w:t>
            </w:r>
            <w:r w:rsidRPr="003E1C5B">
              <w:rPr>
                <w:webHidden/>
              </w:rPr>
              <w:tab/>
            </w:r>
            <w:r w:rsidRPr="003E1C5B">
              <w:rPr>
                <w:webHidden/>
              </w:rPr>
              <w:fldChar w:fldCharType="begin"/>
            </w:r>
            <w:r w:rsidRPr="003E1C5B">
              <w:rPr>
                <w:webHidden/>
              </w:rPr>
              <w:instrText xml:space="preserve"> PAGEREF _Toc71672369 \h </w:instrText>
            </w:r>
            <w:r w:rsidRPr="003E1C5B">
              <w:rPr>
                <w:webHidden/>
              </w:rPr>
            </w:r>
            <w:r w:rsidRPr="003E1C5B">
              <w:rPr>
                <w:webHidden/>
              </w:rPr>
              <w:fldChar w:fldCharType="separate"/>
            </w:r>
            <w:r w:rsidRPr="003E1C5B">
              <w:rPr>
                <w:webHidden/>
              </w:rPr>
              <w:t>93</w:t>
            </w:r>
            <w:r w:rsidRPr="003E1C5B">
              <w:rPr>
                <w:webHidden/>
              </w:rPr>
              <w:fldChar w:fldCharType="end"/>
            </w:r>
          </w:hyperlink>
        </w:p>
        <w:p w14:paraId="5398D6AE" w14:textId="5FFB39A9"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70" w:history="1">
            <w:r w:rsidR="00FA2F80" w:rsidRPr="003E1C5B">
              <w:rPr>
                <w:rStyle w:val="Hyperlink"/>
                <w:b w:val="0"/>
                <w:color w:val="auto"/>
                <w:sz w:val="28"/>
                <w:szCs w:val="28"/>
                <w:u w:val="none"/>
              </w:rPr>
              <w:t>4.1. Xây dựng website</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_Toc71672370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93</w:t>
            </w:r>
            <w:r w:rsidR="00FA2F80" w:rsidRPr="003E1C5B">
              <w:rPr>
                <w:b w:val="0"/>
                <w:webHidden/>
                <w:sz w:val="28"/>
                <w:szCs w:val="28"/>
              </w:rPr>
              <w:fldChar w:fldCharType="end"/>
            </w:r>
          </w:hyperlink>
        </w:p>
        <w:p w14:paraId="2970B32E" w14:textId="39CE821A"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71" w:history="1">
            <w:r w:rsidR="00FA2F80" w:rsidRPr="003E1C5B">
              <w:rPr>
                <w:rStyle w:val="Hyperlink"/>
                <w:rFonts w:eastAsia="NSimSun"/>
                <w:b w:val="0"/>
                <w:i w:val="0"/>
                <w:iCs/>
                <w:color w:val="auto"/>
                <w:sz w:val="28"/>
                <w:szCs w:val="28"/>
                <w:u w:val="none"/>
                <w:shd w:val="clear" w:color="auto" w:fill="FFFFFF"/>
              </w:rPr>
              <w:t>4.1.1. Xây dựng project BackEnd</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_Toc71672371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93</w:t>
            </w:r>
            <w:r w:rsidR="00FA2F80" w:rsidRPr="003E1C5B">
              <w:rPr>
                <w:b w:val="0"/>
                <w:i w:val="0"/>
                <w:webHidden/>
                <w:sz w:val="28"/>
                <w:szCs w:val="28"/>
              </w:rPr>
              <w:fldChar w:fldCharType="end"/>
            </w:r>
          </w:hyperlink>
        </w:p>
        <w:p w14:paraId="76062653" w14:textId="4261F7DC" w:rsidR="00FA2F80" w:rsidRPr="003E1C5B" w:rsidRDefault="00E42E30" w:rsidP="003E1C5B">
          <w:pPr>
            <w:pStyle w:val="TOC3"/>
            <w:rPr>
              <w:rFonts w:eastAsiaTheme="minorEastAsia"/>
              <w:b w:val="0"/>
              <w:i w:val="0"/>
              <w:sz w:val="28"/>
              <w:szCs w:val="28"/>
              <w:lang w:eastAsia="en-US"/>
            </w:rPr>
          </w:pPr>
          <w:r w:rsidRPr="003E1C5B">
            <w:rPr>
              <w:rStyle w:val="Hyperlink"/>
              <w:b w:val="0"/>
              <w:i w:val="0"/>
              <w:color w:val="auto"/>
              <w:sz w:val="28"/>
              <w:szCs w:val="28"/>
              <w:u w:val="none"/>
            </w:rPr>
            <w:t xml:space="preserve">          </w:t>
          </w:r>
          <w:hyperlink w:anchor="_Toc71672388" w:history="1">
            <w:r w:rsidR="00FA2F80" w:rsidRPr="003E1C5B">
              <w:rPr>
                <w:rStyle w:val="Hyperlink"/>
                <w:rFonts w:eastAsia="NSimSun"/>
                <w:b w:val="0"/>
                <w:i w:val="0"/>
                <w:iCs/>
                <w:color w:val="auto"/>
                <w:sz w:val="28"/>
                <w:szCs w:val="28"/>
                <w:u w:val="none"/>
                <w:shd w:val="clear" w:color="auto" w:fill="FFFFFF"/>
              </w:rPr>
              <w:t>4.1.2. Xây dựng project FrontEnd</w:t>
            </w:r>
            <w:r w:rsidR="00FA2F80" w:rsidRPr="003E1C5B">
              <w:rPr>
                <w:b w:val="0"/>
                <w:i w:val="0"/>
                <w:webHidden/>
                <w:sz w:val="28"/>
                <w:szCs w:val="28"/>
              </w:rPr>
              <w:tab/>
            </w:r>
            <w:r w:rsidR="00FA2F80" w:rsidRPr="003E1C5B">
              <w:rPr>
                <w:b w:val="0"/>
                <w:i w:val="0"/>
                <w:webHidden/>
                <w:sz w:val="28"/>
                <w:szCs w:val="28"/>
              </w:rPr>
              <w:fldChar w:fldCharType="begin"/>
            </w:r>
            <w:r w:rsidR="00FA2F80" w:rsidRPr="003E1C5B">
              <w:rPr>
                <w:b w:val="0"/>
                <w:i w:val="0"/>
                <w:webHidden/>
                <w:sz w:val="28"/>
                <w:szCs w:val="28"/>
              </w:rPr>
              <w:instrText xml:space="preserve"> PAGEREF _Toc71672388 \h </w:instrText>
            </w:r>
            <w:r w:rsidR="00FA2F80" w:rsidRPr="003E1C5B">
              <w:rPr>
                <w:b w:val="0"/>
                <w:i w:val="0"/>
                <w:webHidden/>
                <w:sz w:val="28"/>
                <w:szCs w:val="28"/>
              </w:rPr>
            </w:r>
            <w:r w:rsidR="00FA2F80" w:rsidRPr="003E1C5B">
              <w:rPr>
                <w:b w:val="0"/>
                <w:i w:val="0"/>
                <w:webHidden/>
                <w:sz w:val="28"/>
                <w:szCs w:val="28"/>
              </w:rPr>
              <w:fldChar w:fldCharType="separate"/>
            </w:r>
            <w:r w:rsidR="00FA2F80" w:rsidRPr="003E1C5B">
              <w:rPr>
                <w:b w:val="0"/>
                <w:i w:val="0"/>
                <w:webHidden/>
                <w:sz w:val="28"/>
                <w:szCs w:val="28"/>
              </w:rPr>
              <w:t>100</w:t>
            </w:r>
            <w:r w:rsidR="00FA2F80" w:rsidRPr="003E1C5B">
              <w:rPr>
                <w:b w:val="0"/>
                <w:i w:val="0"/>
                <w:webHidden/>
                <w:sz w:val="28"/>
                <w:szCs w:val="28"/>
              </w:rPr>
              <w:fldChar w:fldCharType="end"/>
            </w:r>
          </w:hyperlink>
        </w:p>
        <w:p w14:paraId="4CF13B1A" w14:textId="5E28625D" w:rsidR="00FA2F80" w:rsidRPr="003E1C5B" w:rsidRDefault="00E42E30" w:rsidP="003E1C5B">
          <w:pPr>
            <w:pStyle w:val="TOC2"/>
            <w:rPr>
              <w:rFonts w:eastAsiaTheme="minorEastAsia"/>
              <w:b w:val="0"/>
              <w:sz w:val="28"/>
              <w:szCs w:val="28"/>
              <w:lang w:bidi="ar-SA"/>
            </w:rPr>
          </w:pPr>
          <w:r w:rsidRPr="003E1C5B">
            <w:rPr>
              <w:rStyle w:val="Hyperlink"/>
              <w:b w:val="0"/>
              <w:color w:val="auto"/>
              <w:sz w:val="28"/>
              <w:szCs w:val="28"/>
              <w:u w:val="none"/>
            </w:rPr>
            <w:t xml:space="preserve">     </w:t>
          </w:r>
          <w:hyperlink w:anchor="_Toc71672396" w:history="1">
            <w:r w:rsidR="00FA2F80" w:rsidRPr="003E1C5B">
              <w:rPr>
                <w:rStyle w:val="Hyperlink"/>
                <w:rFonts w:eastAsia="NSimSun"/>
                <w:b w:val="0"/>
                <w:iCs/>
                <w:color w:val="auto"/>
                <w:sz w:val="28"/>
                <w:szCs w:val="28"/>
                <w:u w:val="none"/>
                <w:shd w:val="clear" w:color="auto" w:fill="FFFFFF"/>
              </w:rPr>
              <w:t>4.2. Demo website</w:t>
            </w:r>
            <w:r w:rsidR="00FA2F80" w:rsidRPr="003E1C5B">
              <w:rPr>
                <w:b w:val="0"/>
                <w:webHidden/>
                <w:sz w:val="28"/>
                <w:szCs w:val="28"/>
              </w:rPr>
              <w:tab/>
            </w:r>
            <w:r w:rsidR="00FA2F80" w:rsidRPr="003E1C5B">
              <w:rPr>
                <w:b w:val="0"/>
                <w:webHidden/>
                <w:sz w:val="28"/>
                <w:szCs w:val="28"/>
              </w:rPr>
              <w:fldChar w:fldCharType="begin"/>
            </w:r>
            <w:r w:rsidR="00FA2F80" w:rsidRPr="003E1C5B">
              <w:rPr>
                <w:b w:val="0"/>
                <w:webHidden/>
                <w:sz w:val="28"/>
                <w:szCs w:val="28"/>
              </w:rPr>
              <w:instrText xml:space="preserve"> PAGEREF _Toc71672396 \h </w:instrText>
            </w:r>
            <w:r w:rsidR="00FA2F80" w:rsidRPr="003E1C5B">
              <w:rPr>
                <w:b w:val="0"/>
                <w:webHidden/>
                <w:sz w:val="28"/>
                <w:szCs w:val="28"/>
              </w:rPr>
            </w:r>
            <w:r w:rsidR="00FA2F80" w:rsidRPr="003E1C5B">
              <w:rPr>
                <w:b w:val="0"/>
                <w:webHidden/>
                <w:sz w:val="28"/>
                <w:szCs w:val="28"/>
              </w:rPr>
              <w:fldChar w:fldCharType="separate"/>
            </w:r>
            <w:r w:rsidR="00FA2F80" w:rsidRPr="003E1C5B">
              <w:rPr>
                <w:b w:val="0"/>
                <w:webHidden/>
                <w:sz w:val="28"/>
                <w:szCs w:val="28"/>
              </w:rPr>
              <w:t>106</w:t>
            </w:r>
            <w:r w:rsidR="00FA2F80" w:rsidRPr="003E1C5B">
              <w:rPr>
                <w:b w:val="0"/>
                <w:webHidden/>
                <w:sz w:val="28"/>
                <w:szCs w:val="28"/>
              </w:rPr>
              <w:fldChar w:fldCharType="end"/>
            </w:r>
          </w:hyperlink>
        </w:p>
        <w:p w14:paraId="5F8BB53D" w14:textId="18750A52" w:rsidR="00FA2F80" w:rsidRPr="003E1C5B" w:rsidRDefault="00FA2F80" w:rsidP="003E1C5B">
          <w:pPr>
            <w:pStyle w:val="TOC1"/>
            <w:rPr>
              <w:rFonts w:eastAsiaTheme="minorEastAsia"/>
              <w:lang w:eastAsia="en-US" w:bidi="ar-SA"/>
            </w:rPr>
          </w:pPr>
          <w:hyperlink w:anchor="_Toc71672407" w:history="1">
            <w:r w:rsidRPr="003E1C5B">
              <w:rPr>
                <w:rStyle w:val="Hyperlink"/>
                <w:color w:val="auto"/>
                <w:u w:val="none"/>
              </w:rPr>
              <w:t>KẾT LUẬN</w:t>
            </w:r>
            <w:r w:rsidRPr="003E1C5B">
              <w:rPr>
                <w:webHidden/>
              </w:rPr>
              <w:tab/>
            </w:r>
            <w:r w:rsidRPr="003E1C5B">
              <w:rPr>
                <w:webHidden/>
              </w:rPr>
              <w:fldChar w:fldCharType="begin"/>
            </w:r>
            <w:r w:rsidRPr="003E1C5B">
              <w:rPr>
                <w:webHidden/>
              </w:rPr>
              <w:instrText xml:space="preserve"> PAGEREF _Toc71672407 \h </w:instrText>
            </w:r>
            <w:r w:rsidRPr="003E1C5B">
              <w:rPr>
                <w:webHidden/>
              </w:rPr>
            </w:r>
            <w:r w:rsidRPr="003E1C5B">
              <w:rPr>
                <w:webHidden/>
              </w:rPr>
              <w:fldChar w:fldCharType="separate"/>
            </w:r>
            <w:r w:rsidRPr="003E1C5B">
              <w:rPr>
                <w:webHidden/>
              </w:rPr>
              <w:t>111</w:t>
            </w:r>
            <w:r w:rsidRPr="003E1C5B">
              <w:rPr>
                <w:webHidden/>
              </w:rPr>
              <w:fldChar w:fldCharType="end"/>
            </w:r>
          </w:hyperlink>
        </w:p>
        <w:p w14:paraId="0DB4BDE1" w14:textId="47A454B9" w:rsidR="00FA2F80" w:rsidRPr="003E1C5B" w:rsidRDefault="00FA2F80" w:rsidP="003E1C5B">
          <w:pPr>
            <w:pStyle w:val="TOC1"/>
            <w:rPr>
              <w:rFonts w:eastAsiaTheme="minorEastAsia"/>
              <w:lang w:eastAsia="en-US" w:bidi="ar-SA"/>
            </w:rPr>
          </w:pPr>
          <w:hyperlink w:anchor="_Toc71672408" w:history="1">
            <w:r w:rsidRPr="003E1C5B">
              <w:rPr>
                <w:rStyle w:val="Hyperlink"/>
                <w:color w:val="auto"/>
                <w:u w:val="none"/>
              </w:rPr>
              <w:t>HƯỚNG PHÁT TRIỂN</w:t>
            </w:r>
            <w:r w:rsidRPr="003E1C5B">
              <w:rPr>
                <w:webHidden/>
              </w:rPr>
              <w:tab/>
            </w:r>
            <w:r w:rsidRPr="003E1C5B">
              <w:rPr>
                <w:webHidden/>
              </w:rPr>
              <w:fldChar w:fldCharType="begin"/>
            </w:r>
            <w:r w:rsidRPr="003E1C5B">
              <w:rPr>
                <w:webHidden/>
              </w:rPr>
              <w:instrText xml:space="preserve"> PAGEREF _Toc71672408 \h </w:instrText>
            </w:r>
            <w:r w:rsidRPr="003E1C5B">
              <w:rPr>
                <w:webHidden/>
              </w:rPr>
            </w:r>
            <w:r w:rsidRPr="003E1C5B">
              <w:rPr>
                <w:webHidden/>
              </w:rPr>
              <w:fldChar w:fldCharType="separate"/>
            </w:r>
            <w:r w:rsidRPr="003E1C5B">
              <w:rPr>
                <w:webHidden/>
              </w:rPr>
              <w:t>112</w:t>
            </w:r>
            <w:r w:rsidRPr="003E1C5B">
              <w:rPr>
                <w:webHidden/>
              </w:rPr>
              <w:fldChar w:fldCharType="end"/>
            </w:r>
          </w:hyperlink>
        </w:p>
        <w:p w14:paraId="69E5169C" w14:textId="060B8EC9" w:rsidR="00FA2F80" w:rsidRPr="003E1C5B" w:rsidRDefault="00FA2F80" w:rsidP="003E1C5B">
          <w:pPr>
            <w:pStyle w:val="TOC1"/>
            <w:rPr>
              <w:rFonts w:eastAsiaTheme="minorEastAsia"/>
              <w:lang w:eastAsia="en-US" w:bidi="ar-SA"/>
            </w:rPr>
          </w:pPr>
          <w:hyperlink w:anchor="_Toc71672409" w:history="1">
            <w:r w:rsidRPr="003E1C5B">
              <w:rPr>
                <w:rStyle w:val="Hyperlink"/>
                <w:color w:val="auto"/>
                <w:u w:val="none"/>
              </w:rPr>
              <w:t>TÀI LIỆU THAM KHẢO</w:t>
            </w:r>
            <w:r w:rsidRPr="003E1C5B">
              <w:rPr>
                <w:webHidden/>
              </w:rPr>
              <w:tab/>
            </w:r>
            <w:r w:rsidRPr="003E1C5B">
              <w:rPr>
                <w:webHidden/>
              </w:rPr>
              <w:fldChar w:fldCharType="begin"/>
            </w:r>
            <w:r w:rsidRPr="003E1C5B">
              <w:rPr>
                <w:webHidden/>
              </w:rPr>
              <w:instrText xml:space="preserve"> PAGEREF _Toc71672409 \h </w:instrText>
            </w:r>
            <w:r w:rsidRPr="003E1C5B">
              <w:rPr>
                <w:webHidden/>
              </w:rPr>
            </w:r>
            <w:r w:rsidRPr="003E1C5B">
              <w:rPr>
                <w:webHidden/>
              </w:rPr>
              <w:fldChar w:fldCharType="separate"/>
            </w:r>
            <w:r w:rsidRPr="003E1C5B">
              <w:rPr>
                <w:webHidden/>
              </w:rPr>
              <w:t>113</w:t>
            </w:r>
            <w:r w:rsidRPr="003E1C5B">
              <w:rPr>
                <w:webHidden/>
              </w:rPr>
              <w:fldChar w:fldCharType="end"/>
            </w:r>
          </w:hyperlink>
        </w:p>
        <w:p w14:paraId="1AD8FD19" w14:textId="671B043D" w:rsidR="00CB3266" w:rsidRPr="003E1C5B" w:rsidRDefault="00FA2F80" w:rsidP="003E1C5B">
          <w:pPr>
            <w:pStyle w:val="TOC1"/>
            <w:rPr>
              <w:rFonts w:eastAsiaTheme="minorEastAsia"/>
            </w:rPr>
          </w:pPr>
          <w:hyperlink w:anchor="_Toc71672430" w:history="1">
            <w:r w:rsidRPr="003E1C5B">
              <w:rPr>
                <w:rStyle w:val="Hyperlink"/>
                <w:color w:val="auto"/>
                <w:u w:val="none"/>
              </w:rPr>
              <w:t>PHỤ LỤC</w:t>
            </w:r>
            <w:r w:rsidRPr="003E1C5B">
              <w:rPr>
                <w:webHidden/>
              </w:rPr>
              <w:tab/>
            </w:r>
            <w:r w:rsidRPr="003E1C5B">
              <w:rPr>
                <w:webHidden/>
              </w:rPr>
              <w:fldChar w:fldCharType="begin"/>
            </w:r>
            <w:r w:rsidRPr="003E1C5B">
              <w:rPr>
                <w:webHidden/>
              </w:rPr>
              <w:instrText xml:space="preserve"> PAGEREF _Toc71672430 \h </w:instrText>
            </w:r>
            <w:r w:rsidRPr="003E1C5B">
              <w:rPr>
                <w:webHidden/>
              </w:rPr>
            </w:r>
            <w:r w:rsidRPr="003E1C5B">
              <w:rPr>
                <w:webHidden/>
              </w:rPr>
              <w:fldChar w:fldCharType="separate"/>
            </w:r>
            <w:r w:rsidRPr="003E1C5B">
              <w:rPr>
                <w:webHidden/>
              </w:rPr>
              <w:t>114</w:t>
            </w:r>
            <w:r w:rsidRPr="003E1C5B">
              <w:rPr>
                <w:webHidden/>
              </w:rPr>
              <w:fldChar w:fldCharType="end"/>
            </w:r>
          </w:hyperlink>
          <w:r w:rsidR="00CB3266" w:rsidRPr="003E1C5B">
            <w:fldChar w:fldCharType="end"/>
          </w:r>
        </w:p>
      </w:sdtContent>
    </w:sdt>
    <w:p w14:paraId="662C68C3" w14:textId="2EC2E6E1" w:rsidR="00CB3266" w:rsidRDefault="00CB3266" w:rsidP="00CB3266">
      <w:pPr>
        <w:rPr>
          <w:lang w:val="en-US"/>
        </w:rPr>
      </w:pPr>
    </w:p>
    <w:p w14:paraId="56D9A820" w14:textId="331A833E" w:rsidR="00CB3266" w:rsidRPr="00CB3266" w:rsidRDefault="00CB3266" w:rsidP="00CB3266">
      <w:pPr>
        <w:rPr>
          <w:lang w:val="en-US"/>
        </w:rPr>
        <w:sectPr w:rsidR="00CB3266" w:rsidRPr="00CB3266" w:rsidSect="00702BE1">
          <w:pgSz w:w="11907" w:h="16840" w:code="9"/>
          <w:pgMar w:top="1134" w:right="1134" w:bottom="1134" w:left="1701" w:header="720" w:footer="720" w:gutter="0"/>
          <w:pgNumType w:start="1"/>
          <w:cols w:space="720"/>
          <w:docGrid w:linePitch="381"/>
        </w:sectPr>
      </w:pPr>
    </w:p>
    <w:p w14:paraId="02D7E813" w14:textId="77777777" w:rsidR="00FA2F80" w:rsidRPr="00FA2F80" w:rsidRDefault="00FA2F80" w:rsidP="00FA2F80">
      <w:pPr>
        <w:pStyle w:val="Heading1"/>
        <w:spacing w:line="360" w:lineRule="auto"/>
        <w:jc w:val="center"/>
        <w:rPr>
          <w:rFonts w:ascii="Times New Roman" w:hAnsi="Times New Roman" w:cs="Times New Roman"/>
          <w:b/>
          <w:color w:val="000000" w:themeColor="text1"/>
          <w:sz w:val="28"/>
          <w:szCs w:val="28"/>
          <w:lang w:val="en-US"/>
        </w:rPr>
      </w:pPr>
      <w:bookmarkStart w:id="12" w:name="_Toc71672214"/>
      <w:r w:rsidRPr="00096C0D">
        <w:rPr>
          <w:rFonts w:ascii="Times New Roman" w:hAnsi="Times New Roman" w:cs="Times New Roman"/>
          <w:b/>
          <w:color w:val="000000" w:themeColor="text1"/>
          <w:sz w:val="28"/>
          <w:szCs w:val="28"/>
          <w:lang w:val="en-US"/>
        </w:rPr>
        <w:lastRenderedPageBreak/>
        <w:t>DANH MỤC HÌNH</w:t>
      </w:r>
      <w:bookmarkEnd w:id="12"/>
    </w:p>
    <w:p w14:paraId="41F8C402" w14:textId="0986A6F0" w:rsidR="00FA2F80" w:rsidRPr="00F13159" w:rsidRDefault="00FA2F80" w:rsidP="003E1C5B">
      <w:pPr>
        <w:pStyle w:val="TOC1"/>
        <w:rPr>
          <w:rStyle w:val="Hyperlink"/>
          <w:b w:val="0"/>
          <w:color w:val="000000" w:themeColor="text1"/>
          <w:u w:val="none"/>
        </w:rPr>
      </w:pPr>
      <w:hyperlink w:anchor="_Toc71670804" w:history="1">
        <w:r w:rsidRPr="00F13159">
          <w:rPr>
            <w:rStyle w:val="Hyperlink"/>
            <w:b w:val="0"/>
            <w:color w:val="000000" w:themeColor="text1"/>
            <w:u w:val="none"/>
            <w:lang w:val="vi-VN"/>
          </w:rPr>
          <w:t>Hình 1.</w:t>
        </w:r>
        <w:r w:rsidRPr="00F13159">
          <w:rPr>
            <w:rStyle w:val="Hyperlink"/>
            <w:b w:val="0"/>
            <w:color w:val="000000" w:themeColor="text1"/>
            <w:u w:val="none"/>
          </w:rPr>
          <w:t>1.</w:t>
        </w:r>
        <w:r w:rsidRPr="00F13159">
          <w:rPr>
            <w:rStyle w:val="Hyperlink"/>
            <w:b w:val="0"/>
            <w:color w:val="000000" w:themeColor="text1"/>
            <w:u w:val="none"/>
            <w:lang w:val="vi-VN"/>
          </w:rPr>
          <w:t xml:space="preserve"> Sơ đồ tổ chức công ty</w:t>
        </w:r>
        <w:r w:rsidRPr="00F13159">
          <w:rPr>
            <w:b w:val="0"/>
            <w:webHidden/>
          </w:rPr>
          <w:tab/>
        </w:r>
        <w:r w:rsidRPr="00F13159">
          <w:rPr>
            <w:b w:val="0"/>
            <w:webHidden/>
          </w:rPr>
          <w:fldChar w:fldCharType="begin"/>
        </w:r>
        <w:r w:rsidRPr="00F13159">
          <w:rPr>
            <w:b w:val="0"/>
            <w:webHidden/>
          </w:rPr>
          <w:instrText xml:space="preserve"> PAGEREF _Toc71670804 \h </w:instrText>
        </w:r>
        <w:r w:rsidRPr="00F13159">
          <w:rPr>
            <w:b w:val="0"/>
            <w:webHidden/>
          </w:rPr>
        </w:r>
        <w:r w:rsidRPr="00F13159">
          <w:rPr>
            <w:b w:val="0"/>
            <w:webHidden/>
          </w:rPr>
          <w:fldChar w:fldCharType="separate"/>
        </w:r>
        <w:r w:rsidRPr="00F13159">
          <w:rPr>
            <w:b w:val="0"/>
            <w:webHidden/>
          </w:rPr>
          <w:t>1</w:t>
        </w:r>
        <w:r w:rsidRPr="00F13159">
          <w:rPr>
            <w:b w:val="0"/>
            <w:webHidden/>
          </w:rPr>
          <w:fldChar w:fldCharType="end"/>
        </w:r>
      </w:hyperlink>
      <w:r w:rsidR="00E42E30" w:rsidRPr="00F13159">
        <w:rPr>
          <w:rStyle w:val="Hyperlink"/>
          <w:b w:val="0"/>
          <w:color w:val="000000" w:themeColor="text1"/>
          <w:u w:val="none"/>
        </w:rPr>
        <w:t>3</w:t>
      </w:r>
    </w:p>
    <w:p w14:paraId="7F846786" w14:textId="74A96514" w:rsidR="00FA2F80" w:rsidRPr="00F13159" w:rsidRDefault="00FA2F80" w:rsidP="003E1C5B">
      <w:pPr>
        <w:pStyle w:val="TOC1"/>
        <w:rPr>
          <w:rFonts w:eastAsiaTheme="minorEastAsia"/>
          <w:b w:val="0"/>
          <w:lang w:eastAsia="en-US" w:bidi="ar-SA"/>
        </w:rPr>
      </w:pPr>
      <w:hyperlink w:anchor="_Toc71670815" w:history="1">
        <w:r w:rsidRPr="00F13159">
          <w:rPr>
            <w:rStyle w:val="Hyperlink"/>
            <w:b w:val="0"/>
            <w:iCs/>
            <w:color w:val="000000" w:themeColor="text1"/>
            <w:u w:val="none"/>
          </w:rPr>
          <w:t>Hình 2.1. Logo PHP</w:t>
        </w:r>
        <w:r w:rsidRPr="00F13159">
          <w:rPr>
            <w:b w:val="0"/>
            <w:webHidden/>
          </w:rPr>
          <w:tab/>
        </w:r>
        <w:r w:rsidRPr="00F13159">
          <w:rPr>
            <w:b w:val="0"/>
            <w:webHidden/>
          </w:rPr>
          <w:fldChar w:fldCharType="begin"/>
        </w:r>
        <w:r w:rsidRPr="00F13159">
          <w:rPr>
            <w:b w:val="0"/>
            <w:webHidden/>
          </w:rPr>
          <w:instrText xml:space="preserve"> PAGEREF _Toc71670815 \h </w:instrText>
        </w:r>
        <w:r w:rsidRPr="00F13159">
          <w:rPr>
            <w:b w:val="0"/>
            <w:webHidden/>
          </w:rPr>
        </w:r>
        <w:r w:rsidRPr="00F13159">
          <w:rPr>
            <w:b w:val="0"/>
            <w:webHidden/>
          </w:rPr>
          <w:fldChar w:fldCharType="separate"/>
        </w:r>
        <w:r w:rsidRPr="00F13159">
          <w:rPr>
            <w:b w:val="0"/>
            <w:webHidden/>
          </w:rPr>
          <w:fldChar w:fldCharType="end"/>
        </w:r>
      </w:hyperlink>
      <w:r w:rsidR="00E42E30" w:rsidRPr="00F13159">
        <w:rPr>
          <w:rStyle w:val="Hyperlink"/>
          <w:b w:val="0"/>
          <w:color w:val="000000" w:themeColor="text1"/>
          <w:u w:val="none"/>
        </w:rPr>
        <w:t>19</w:t>
      </w:r>
    </w:p>
    <w:p w14:paraId="158487FA" w14:textId="7690926C" w:rsidR="00FA2F80" w:rsidRPr="00F13159" w:rsidRDefault="00FA2F80" w:rsidP="003E1C5B">
      <w:pPr>
        <w:pStyle w:val="TOC1"/>
        <w:rPr>
          <w:rFonts w:eastAsiaTheme="minorEastAsia"/>
          <w:b w:val="0"/>
          <w:lang w:eastAsia="en-US" w:bidi="ar-SA"/>
        </w:rPr>
      </w:pPr>
      <w:hyperlink w:anchor="_Toc71670819" w:history="1">
        <w:r w:rsidRPr="00F13159">
          <w:rPr>
            <w:rStyle w:val="Hyperlink"/>
            <w:b w:val="0"/>
            <w:iCs/>
            <w:color w:val="000000" w:themeColor="text1"/>
            <w:u w:val="none"/>
          </w:rPr>
          <w:t>Hình 2.2. Logo Laravel</w:t>
        </w:r>
        <w:r w:rsidRPr="00F13159">
          <w:rPr>
            <w:b w:val="0"/>
            <w:webHidden/>
          </w:rPr>
          <w:tab/>
        </w:r>
        <w:r w:rsidRPr="00F13159">
          <w:rPr>
            <w:b w:val="0"/>
            <w:webHidden/>
          </w:rPr>
          <w:fldChar w:fldCharType="begin"/>
        </w:r>
        <w:r w:rsidRPr="00F13159">
          <w:rPr>
            <w:b w:val="0"/>
            <w:webHidden/>
          </w:rPr>
          <w:instrText xml:space="preserve"> PAGEREF _Toc71670819 \h </w:instrText>
        </w:r>
        <w:r w:rsidRPr="00F13159">
          <w:rPr>
            <w:b w:val="0"/>
            <w:webHidden/>
          </w:rPr>
        </w:r>
        <w:r w:rsidRPr="00F13159">
          <w:rPr>
            <w:b w:val="0"/>
            <w:webHidden/>
          </w:rPr>
          <w:fldChar w:fldCharType="separate"/>
        </w:r>
        <w:r w:rsidRPr="00F13159">
          <w:rPr>
            <w:b w:val="0"/>
            <w:webHidden/>
          </w:rPr>
          <w:t>2</w:t>
        </w:r>
        <w:r w:rsidRPr="00F13159">
          <w:rPr>
            <w:b w:val="0"/>
            <w:webHidden/>
          </w:rPr>
          <w:fldChar w:fldCharType="end"/>
        </w:r>
      </w:hyperlink>
      <w:r w:rsidR="00E42E30" w:rsidRPr="00F13159">
        <w:rPr>
          <w:rStyle w:val="Hyperlink"/>
          <w:b w:val="0"/>
          <w:color w:val="000000" w:themeColor="text1"/>
          <w:u w:val="none"/>
        </w:rPr>
        <w:t>1</w:t>
      </w:r>
    </w:p>
    <w:p w14:paraId="186144E2" w14:textId="06DB73B5" w:rsidR="00FA2F80" w:rsidRPr="00F13159" w:rsidRDefault="00FA2F80" w:rsidP="003E1C5B">
      <w:pPr>
        <w:pStyle w:val="TOC1"/>
        <w:rPr>
          <w:rFonts w:eastAsiaTheme="minorEastAsia"/>
          <w:b w:val="0"/>
          <w:lang w:eastAsia="en-US" w:bidi="ar-SA"/>
        </w:rPr>
      </w:pPr>
      <w:hyperlink w:anchor="_Toc71670824" w:history="1">
        <w:r w:rsidRPr="00F13159">
          <w:rPr>
            <w:rStyle w:val="Hyperlink"/>
            <w:b w:val="0"/>
            <w:color w:val="000000" w:themeColor="text1"/>
            <w:u w:val="none"/>
          </w:rPr>
          <w:t>Hình 2.3. Mô hình MVC</w:t>
        </w:r>
        <w:r w:rsidRPr="00F13159">
          <w:rPr>
            <w:b w:val="0"/>
            <w:webHidden/>
          </w:rPr>
          <w:tab/>
        </w:r>
        <w:r w:rsidRPr="00F13159">
          <w:rPr>
            <w:b w:val="0"/>
            <w:webHidden/>
          </w:rPr>
          <w:fldChar w:fldCharType="begin"/>
        </w:r>
        <w:r w:rsidRPr="00F13159">
          <w:rPr>
            <w:b w:val="0"/>
            <w:webHidden/>
          </w:rPr>
          <w:instrText xml:space="preserve"> PAGEREF _Toc71670824 \h </w:instrText>
        </w:r>
        <w:r w:rsidRPr="00F13159">
          <w:rPr>
            <w:b w:val="0"/>
            <w:webHidden/>
          </w:rPr>
        </w:r>
        <w:r w:rsidRPr="00F13159">
          <w:rPr>
            <w:b w:val="0"/>
            <w:webHidden/>
          </w:rPr>
          <w:fldChar w:fldCharType="separate"/>
        </w:r>
        <w:r w:rsidRPr="00F13159">
          <w:rPr>
            <w:b w:val="0"/>
            <w:webHidden/>
          </w:rPr>
          <w:t>2</w:t>
        </w:r>
        <w:r w:rsidR="00E42E30" w:rsidRPr="00F13159">
          <w:rPr>
            <w:b w:val="0"/>
            <w:webHidden/>
          </w:rPr>
          <w:t>2</w:t>
        </w:r>
        <w:r w:rsidRPr="00F13159">
          <w:rPr>
            <w:b w:val="0"/>
            <w:webHidden/>
          </w:rPr>
          <w:fldChar w:fldCharType="end"/>
        </w:r>
      </w:hyperlink>
    </w:p>
    <w:p w14:paraId="669C5B61" w14:textId="33165914" w:rsidR="00FA2F80" w:rsidRPr="00F13159" w:rsidRDefault="00FA2F80" w:rsidP="003E1C5B">
      <w:pPr>
        <w:pStyle w:val="TOC1"/>
        <w:rPr>
          <w:rFonts w:eastAsiaTheme="minorEastAsia"/>
          <w:b w:val="0"/>
          <w:lang w:eastAsia="en-US" w:bidi="ar-SA"/>
        </w:rPr>
      </w:pPr>
      <w:hyperlink w:anchor="_Toc71670826" w:history="1">
        <w:r w:rsidRPr="00F13159">
          <w:rPr>
            <w:rStyle w:val="Hyperlink"/>
            <w:b w:val="0"/>
            <w:color w:val="000000" w:themeColor="text1"/>
            <w:u w:val="none"/>
          </w:rPr>
          <w:t>Hình 2.4. Mô hình MVC trong Laravel</w:t>
        </w:r>
        <w:r w:rsidRPr="00F13159">
          <w:rPr>
            <w:b w:val="0"/>
            <w:webHidden/>
          </w:rPr>
          <w:tab/>
        </w:r>
        <w:r w:rsidRPr="00F13159">
          <w:rPr>
            <w:b w:val="0"/>
            <w:webHidden/>
          </w:rPr>
          <w:fldChar w:fldCharType="begin"/>
        </w:r>
        <w:r w:rsidRPr="00F13159">
          <w:rPr>
            <w:b w:val="0"/>
            <w:webHidden/>
          </w:rPr>
          <w:instrText xml:space="preserve"> PAGEREF _Toc71670826 \h </w:instrText>
        </w:r>
        <w:r w:rsidRPr="00F13159">
          <w:rPr>
            <w:b w:val="0"/>
            <w:webHidden/>
          </w:rPr>
        </w:r>
        <w:r w:rsidRPr="00F13159">
          <w:rPr>
            <w:b w:val="0"/>
            <w:webHidden/>
          </w:rPr>
          <w:fldChar w:fldCharType="separate"/>
        </w:r>
        <w:r w:rsidRPr="00F13159">
          <w:rPr>
            <w:b w:val="0"/>
            <w:webHidden/>
          </w:rPr>
          <w:t>2</w:t>
        </w:r>
        <w:r w:rsidRPr="00F13159">
          <w:rPr>
            <w:b w:val="0"/>
            <w:webHidden/>
          </w:rPr>
          <w:fldChar w:fldCharType="end"/>
        </w:r>
      </w:hyperlink>
      <w:r w:rsidR="00E42E30" w:rsidRPr="00F13159">
        <w:rPr>
          <w:rStyle w:val="Hyperlink"/>
          <w:b w:val="0"/>
          <w:color w:val="000000" w:themeColor="text1"/>
          <w:u w:val="none"/>
        </w:rPr>
        <w:t>3</w:t>
      </w:r>
    </w:p>
    <w:p w14:paraId="176A8ACE" w14:textId="2106B236" w:rsidR="00FA2F80" w:rsidRPr="00F13159" w:rsidRDefault="00FA2F80" w:rsidP="003E1C5B">
      <w:pPr>
        <w:pStyle w:val="TOC1"/>
        <w:rPr>
          <w:rFonts w:eastAsiaTheme="minorEastAsia"/>
          <w:b w:val="0"/>
          <w:lang w:eastAsia="en-US" w:bidi="ar-SA"/>
        </w:rPr>
      </w:pPr>
      <w:hyperlink w:anchor="_Toc71670831" w:history="1">
        <w:r w:rsidRPr="00F13159">
          <w:rPr>
            <w:rStyle w:val="Hyperlink"/>
            <w:b w:val="0"/>
            <w:iCs/>
            <w:color w:val="000000" w:themeColor="text1"/>
            <w:u w:val="none"/>
          </w:rPr>
          <w:t>Hình 2.5. Logo phpMyAdmin</w:t>
        </w:r>
        <w:r w:rsidRPr="00F13159">
          <w:rPr>
            <w:b w:val="0"/>
            <w:webHidden/>
          </w:rPr>
          <w:tab/>
        </w:r>
        <w:r w:rsidRPr="00F13159">
          <w:rPr>
            <w:b w:val="0"/>
            <w:webHidden/>
          </w:rPr>
          <w:fldChar w:fldCharType="begin"/>
        </w:r>
        <w:r w:rsidRPr="00F13159">
          <w:rPr>
            <w:b w:val="0"/>
            <w:webHidden/>
          </w:rPr>
          <w:instrText xml:space="preserve"> PAGEREF _Toc71670831 \h </w:instrText>
        </w:r>
        <w:r w:rsidRPr="00F13159">
          <w:rPr>
            <w:b w:val="0"/>
            <w:webHidden/>
          </w:rPr>
        </w:r>
        <w:r w:rsidRPr="00F13159">
          <w:rPr>
            <w:b w:val="0"/>
            <w:webHidden/>
          </w:rPr>
          <w:fldChar w:fldCharType="separate"/>
        </w:r>
        <w:r w:rsidRPr="00F13159">
          <w:rPr>
            <w:b w:val="0"/>
            <w:webHidden/>
          </w:rPr>
          <w:t>2</w:t>
        </w:r>
        <w:r w:rsidRPr="00F13159">
          <w:rPr>
            <w:b w:val="0"/>
            <w:webHidden/>
          </w:rPr>
          <w:fldChar w:fldCharType="end"/>
        </w:r>
      </w:hyperlink>
      <w:r w:rsidR="00E42E30" w:rsidRPr="00F13159">
        <w:rPr>
          <w:rStyle w:val="Hyperlink"/>
          <w:b w:val="0"/>
          <w:color w:val="000000" w:themeColor="text1"/>
          <w:u w:val="none"/>
        </w:rPr>
        <w:t>5</w:t>
      </w:r>
    </w:p>
    <w:p w14:paraId="6D5BD042" w14:textId="4F559E52" w:rsidR="00FA2F80" w:rsidRPr="00F13159" w:rsidRDefault="00FA2F80" w:rsidP="003E1C5B">
      <w:pPr>
        <w:pStyle w:val="TOC1"/>
        <w:rPr>
          <w:rFonts w:eastAsiaTheme="minorEastAsia"/>
          <w:b w:val="0"/>
          <w:lang w:eastAsia="en-US" w:bidi="ar-SA"/>
        </w:rPr>
      </w:pPr>
      <w:hyperlink w:anchor="_Toc71670835" w:history="1">
        <w:r w:rsidRPr="00F13159">
          <w:rPr>
            <w:rStyle w:val="Hyperlink"/>
            <w:b w:val="0"/>
            <w:color w:val="auto"/>
            <w:u w:val="none"/>
          </w:rPr>
          <w:t>Hình 2.6. Tổng quan về API</w:t>
        </w:r>
        <w:r w:rsidRPr="00F13159">
          <w:rPr>
            <w:b w:val="0"/>
            <w:webHidden/>
          </w:rPr>
          <w:tab/>
        </w:r>
        <w:r w:rsidRPr="00F13159">
          <w:rPr>
            <w:b w:val="0"/>
            <w:webHidden/>
          </w:rPr>
          <w:fldChar w:fldCharType="begin"/>
        </w:r>
        <w:r w:rsidRPr="00F13159">
          <w:rPr>
            <w:b w:val="0"/>
            <w:webHidden/>
          </w:rPr>
          <w:instrText xml:space="preserve"> PAGEREF _Toc71670835 \h </w:instrText>
        </w:r>
        <w:r w:rsidRPr="00F13159">
          <w:rPr>
            <w:b w:val="0"/>
            <w:webHidden/>
          </w:rPr>
        </w:r>
        <w:r w:rsidRPr="00F13159">
          <w:rPr>
            <w:b w:val="0"/>
            <w:webHidden/>
          </w:rPr>
          <w:fldChar w:fldCharType="separate"/>
        </w:r>
        <w:r w:rsidRPr="00F13159">
          <w:rPr>
            <w:b w:val="0"/>
            <w:webHidden/>
          </w:rPr>
          <w:t>2</w:t>
        </w:r>
        <w:r w:rsidRPr="00F13159">
          <w:rPr>
            <w:b w:val="0"/>
            <w:webHidden/>
          </w:rPr>
          <w:fldChar w:fldCharType="end"/>
        </w:r>
      </w:hyperlink>
      <w:r w:rsidR="00E42E30" w:rsidRPr="00F13159">
        <w:rPr>
          <w:rStyle w:val="Hyperlink"/>
          <w:b w:val="0"/>
          <w:color w:val="auto"/>
          <w:u w:val="none"/>
        </w:rPr>
        <w:t>7</w:t>
      </w:r>
    </w:p>
    <w:p w14:paraId="7651627E" w14:textId="780D76B6" w:rsidR="00FA2F80" w:rsidRPr="00F13159" w:rsidRDefault="00FA2F80" w:rsidP="003E1C5B">
      <w:pPr>
        <w:pStyle w:val="TOC1"/>
        <w:rPr>
          <w:rFonts w:eastAsiaTheme="minorEastAsia"/>
          <w:b w:val="0"/>
          <w:lang w:eastAsia="en-US" w:bidi="ar-SA"/>
        </w:rPr>
      </w:pPr>
      <w:hyperlink w:anchor="_Toc71670837" w:history="1">
        <w:r w:rsidRPr="00F13159">
          <w:rPr>
            <w:rStyle w:val="Hyperlink"/>
            <w:b w:val="0"/>
            <w:iCs/>
            <w:color w:val="000000" w:themeColor="text1"/>
            <w:u w:val="none"/>
          </w:rPr>
          <w:t>Hình 2.7. Restful API</w:t>
        </w:r>
        <w:r w:rsidRPr="00F13159">
          <w:rPr>
            <w:b w:val="0"/>
            <w:webHidden/>
          </w:rPr>
          <w:tab/>
        </w:r>
        <w:r w:rsidRPr="00F13159">
          <w:rPr>
            <w:b w:val="0"/>
            <w:webHidden/>
          </w:rPr>
          <w:fldChar w:fldCharType="begin"/>
        </w:r>
        <w:r w:rsidRPr="00F13159">
          <w:rPr>
            <w:b w:val="0"/>
            <w:webHidden/>
          </w:rPr>
          <w:instrText xml:space="preserve"> PAGEREF _Toc71670837 \h </w:instrText>
        </w:r>
        <w:r w:rsidRPr="00F13159">
          <w:rPr>
            <w:b w:val="0"/>
            <w:webHidden/>
          </w:rPr>
        </w:r>
        <w:r w:rsidRPr="00F13159">
          <w:rPr>
            <w:b w:val="0"/>
            <w:webHidden/>
          </w:rPr>
          <w:fldChar w:fldCharType="separate"/>
        </w:r>
        <w:r w:rsidRPr="00F13159">
          <w:rPr>
            <w:b w:val="0"/>
            <w:webHidden/>
          </w:rPr>
          <w:t>2</w:t>
        </w:r>
        <w:r w:rsidRPr="00F13159">
          <w:rPr>
            <w:b w:val="0"/>
            <w:webHidden/>
          </w:rPr>
          <w:fldChar w:fldCharType="end"/>
        </w:r>
      </w:hyperlink>
      <w:r w:rsidR="00E42E30" w:rsidRPr="00F13159">
        <w:rPr>
          <w:rStyle w:val="Hyperlink"/>
          <w:b w:val="0"/>
          <w:color w:val="000000" w:themeColor="text1"/>
          <w:u w:val="none"/>
        </w:rPr>
        <w:t>8</w:t>
      </w:r>
    </w:p>
    <w:p w14:paraId="2B3C78FB" w14:textId="5020BA85" w:rsidR="00FA2F80" w:rsidRPr="00F13159" w:rsidRDefault="00FA2F80" w:rsidP="003E1C5B">
      <w:pPr>
        <w:pStyle w:val="TOC1"/>
        <w:rPr>
          <w:rFonts w:eastAsiaTheme="minorEastAsia"/>
          <w:b w:val="0"/>
          <w:lang w:eastAsia="en-US" w:bidi="ar-SA"/>
        </w:rPr>
      </w:pPr>
      <w:hyperlink w:anchor="_Toc71670839" w:history="1">
        <w:r w:rsidRPr="00F13159">
          <w:rPr>
            <w:rStyle w:val="Hyperlink"/>
            <w:b w:val="0"/>
            <w:iCs/>
            <w:color w:val="000000" w:themeColor="text1"/>
            <w:u w:val="none"/>
          </w:rPr>
          <w:t>Hình 2.8. Sơ đồ hoạt động của Restfull API</w:t>
        </w:r>
        <w:r w:rsidRPr="00F13159">
          <w:rPr>
            <w:b w:val="0"/>
            <w:webHidden/>
          </w:rPr>
          <w:tab/>
        </w:r>
        <w:r w:rsidR="00E42E30" w:rsidRPr="00F13159">
          <w:rPr>
            <w:b w:val="0"/>
            <w:webHidden/>
          </w:rPr>
          <w:t>29</w:t>
        </w:r>
      </w:hyperlink>
    </w:p>
    <w:p w14:paraId="49F9FCBD" w14:textId="4507093F" w:rsidR="00FA2F80" w:rsidRPr="00F13159" w:rsidRDefault="00FA2F80" w:rsidP="003E1C5B">
      <w:pPr>
        <w:pStyle w:val="TOC1"/>
        <w:rPr>
          <w:rStyle w:val="Hyperlink"/>
          <w:b w:val="0"/>
          <w:color w:val="000000" w:themeColor="text1"/>
          <w:u w:val="none"/>
        </w:rPr>
      </w:pPr>
      <w:hyperlink w:anchor="_Toc71670842" w:history="1">
        <w:r w:rsidRPr="00F13159">
          <w:rPr>
            <w:rStyle w:val="Hyperlink"/>
            <w:b w:val="0"/>
            <w:iCs/>
            <w:color w:val="000000" w:themeColor="text1"/>
            <w:u w:val="none"/>
          </w:rPr>
          <w:t>Hình 2.9. Logo Vue.js</w:t>
        </w:r>
        <w:r w:rsidRPr="00F13159">
          <w:rPr>
            <w:b w:val="0"/>
            <w:webHidden/>
          </w:rPr>
          <w:tab/>
        </w:r>
        <w:r w:rsidR="00E42E30" w:rsidRPr="00F13159">
          <w:rPr>
            <w:b w:val="0"/>
            <w:webHidden/>
          </w:rPr>
          <w:t>30</w:t>
        </w:r>
      </w:hyperlink>
    </w:p>
    <w:p w14:paraId="1661CA69" w14:textId="68665C95" w:rsidR="00FA2F80" w:rsidRPr="00F13159" w:rsidRDefault="00FA2F80" w:rsidP="003E1C5B">
      <w:pPr>
        <w:pStyle w:val="TOC1"/>
        <w:rPr>
          <w:rFonts w:eastAsiaTheme="minorEastAsia"/>
          <w:b w:val="0"/>
          <w:lang w:eastAsia="en-US" w:bidi="ar-SA"/>
        </w:rPr>
      </w:pPr>
      <w:hyperlink w:anchor="_Toc71670946" w:history="1">
        <w:r w:rsidRPr="00F13159">
          <w:rPr>
            <w:rStyle w:val="Hyperlink"/>
            <w:b w:val="0"/>
            <w:color w:val="000000" w:themeColor="text1"/>
            <w:u w:val="none"/>
          </w:rPr>
          <w:t>Hình 4.1. Cấu hình môi trường và kết nối cơ sở dữ liệu</w:t>
        </w:r>
        <w:r w:rsidRPr="00F13159">
          <w:rPr>
            <w:b w:val="0"/>
            <w:webHidden/>
          </w:rPr>
          <w:tab/>
        </w:r>
        <w:r w:rsidR="00E42E30" w:rsidRPr="00F13159">
          <w:rPr>
            <w:b w:val="0"/>
            <w:webHidden/>
          </w:rPr>
          <w:t>94</w:t>
        </w:r>
      </w:hyperlink>
    </w:p>
    <w:p w14:paraId="409ED943" w14:textId="6EBD9955" w:rsidR="00FA2F80" w:rsidRPr="00F13159" w:rsidRDefault="00FA2F80" w:rsidP="003E1C5B">
      <w:pPr>
        <w:pStyle w:val="TOC1"/>
        <w:rPr>
          <w:rFonts w:eastAsiaTheme="minorEastAsia"/>
          <w:b w:val="0"/>
          <w:lang w:eastAsia="en-US" w:bidi="ar-SA"/>
        </w:rPr>
      </w:pPr>
      <w:hyperlink w:anchor="_Toc71670947" w:history="1">
        <w:r w:rsidRPr="00F13159">
          <w:rPr>
            <w:rStyle w:val="Hyperlink"/>
            <w:b w:val="0"/>
            <w:color w:val="000000" w:themeColor="text1"/>
            <w:u w:val="none"/>
          </w:rPr>
          <w:t>Hình 4.2. Mô phỏng lệnh tạo một migration</w:t>
        </w:r>
        <w:r w:rsidRPr="00F13159">
          <w:rPr>
            <w:b w:val="0"/>
            <w:webHidden/>
          </w:rPr>
          <w:tab/>
        </w:r>
        <w:r w:rsidR="00E42E30" w:rsidRPr="00F13159">
          <w:rPr>
            <w:b w:val="0"/>
            <w:webHidden/>
          </w:rPr>
          <w:t>94</w:t>
        </w:r>
      </w:hyperlink>
    </w:p>
    <w:p w14:paraId="2901C53E" w14:textId="4A4932B2" w:rsidR="00FA2F80" w:rsidRPr="00F13159" w:rsidRDefault="00FA2F80" w:rsidP="003E1C5B">
      <w:pPr>
        <w:pStyle w:val="TOC1"/>
        <w:rPr>
          <w:rFonts w:eastAsiaTheme="minorEastAsia"/>
          <w:b w:val="0"/>
          <w:lang w:eastAsia="en-US" w:bidi="ar-SA"/>
        </w:rPr>
      </w:pPr>
      <w:hyperlink w:anchor="_Toc71670948" w:history="1">
        <w:r w:rsidRPr="00F13159">
          <w:rPr>
            <w:rStyle w:val="Hyperlink"/>
            <w:b w:val="0"/>
            <w:color w:val="000000" w:themeColor="text1"/>
            <w:u w:val="none"/>
          </w:rPr>
          <w:t>Hình 4.3. Thư mục database/migration</w:t>
        </w:r>
        <w:r w:rsidRPr="00F13159">
          <w:rPr>
            <w:b w:val="0"/>
            <w:webHidden/>
          </w:rPr>
          <w:tab/>
        </w:r>
        <w:r w:rsidR="00E42E30" w:rsidRPr="00F13159">
          <w:rPr>
            <w:b w:val="0"/>
            <w:webHidden/>
          </w:rPr>
          <w:t>94</w:t>
        </w:r>
      </w:hyperlink>
    </w:p>
    <w:p w14:paraId="43F8B690" w14:textId="6A216698" w:rsidR="00FA2F80" w:rsidRPr="00F13159" w:rsidRDefault="00FA2F80" w:rsidP="003E1C5B">
      <w:pPr>
        <w:pStyle w:val="TOC1"/>
        <w:rPr>
          <w:rFonts w:eastAsiaTheme="minorEastAsia"/>
          <w:b w:val="0"/>
          <w:lang w:eastAsia="en-US" w:bidi="ar-SA"/>
        </w:rPr>
      </w:pPr>
      <w:hyperlink w:anchor="_Toc71670949" w:history="1">
        <w:r w:rsidRPr="00F13159">
          <w:rPr>
            <w:rStyle w:val="Hyperlink"/>
            <w:b w:val="0"/>
            <w:color w:val="000000" w:themeColor="text1"/>
            <w:u w:val="none"/>
          </w:rPr>
          <w:t>Hình 4.4. Tạo các trường cho bảng category</w:t>
        </w:r>
        <w:r w:rsidRPr="00F13159">
          <w:rPr>
            <w:b w:val="0"/>
            <w:webHidden/>
          </w:rPr>
          <w:tab/>
        </w:r>
        <w:r w:rsidR="00E42E30" w:rsidRPr="00F13159">
          <w:rPr>
            <w:b w:val="0"/>
            <w:webHidden/>
          </w:rPr>
          <w:t>95</w:t>
        </w:r>
      </w:hyperlink>
    </w:p>
    <w:p w14:paraId="37808063" w14:textId="1E84BAB4" w:rsidR="00FA2F80" w:rsidRPr="00F13159" w:rsidRDefault="00FA2F80" w:rsidP="003E1C5B">
      <w:pPr>
        <w:pStyle w:val="TOC1"/>
        <w:rPr>
          <w:rFonts w:eastAsiaTheme="minorEastAsia"/>
          <w:b w:val="0"/>
          <w:lang w:eastAsia="en-US" w:bidi="ar-SA"/>
        </w:rPr>
      </w:pPr>
      <w:hyperlink w:anchor="_Toc71670950" w:history="1">
        <w:r w:rsidRPr="00F13159">
          <w:rPr>
            <w:rStyle w:val="Hyperlink"/>
            <w:b w:val="0"/>
            <w:color w:val="000000" w:themeColor="text1"/>
            <w:u w:val="none"/>
          </w:rPr>
          <w:t>Hình 4.5. Diagram CSDL</w:t>
        </w:r>
        <w:r w:rsidRPr="00F13159">
          <w:rPr>
            <w:b w:val="0"/>
            <w:webHidden/>
          </w:rPr>
          <w:tab/>
        </w:r>
        <w:r w:rsidR="00E42E30" w:rsidRPr="00F13159">
          <w:rPr>
            <w:b w:val="0"/>
            <w:webHidden/>
          </w:rPr>
          <w:t>95</w:t>
        </w:r>
      </w:hyperlink>
    </w:p>
    <w:p w14:paraId="57CA3A25" w14:textId="1B0A7BA5" w:rsidR="00FA2F80" w:rsidRPr="00F13159" w:rsidRDefault="00FA2F80" w:rsidP="003E1C5B">
      <w:pPr>
        <w:pStyle w:val="TOC1"/>
        <w:rPr>
          <w:rFonts w:eastAsiaTheme="minorEastAsia"/>
          <w:b w:val="0"/>
          <w:lang w:eastAsia="en-US" w:bidi="ar-SA"/>
        </w:rPr>
      </w:pPr>
      <w:hyperlink w:anchor="_Toc71670951" w:history="1">
        <w:r w:rsidRPr="00F13159">
          <w:rPr>
            <w:rStyle w:val="Hyperlink"/>
            <w:rFonts w:eastAsia="NSimSun"/>
            <w:b w:val="0"/>
            <w:iCs/>
            <w:color w:val="000000" w:themeColor="text1"/>
            <w:u w:val="none"/>
            <w:shd w:val="clear" w:color="auto" w:fill="FFFFFF"/>
          </w:rPr>
          <w:t>Hình 4.6. Cấu trúc thư mục project</w:t>
        </w:r>
        <w:r w:rsidRPr="00F13159">
          <w:rPr>
            <w:b w:val="0"/>
            <w:webHidden/>
          </w:rPr>
          <w:tab/>
        </w:r>
        <w:r w:rsidR="00E42E30" w:rsidRPr="00F13159">
          <w:rPr>
            <w:b w:val="0"/>
            <w:webHidden/>
          </w:rPr>
          <w:t>96</w:t>
        </w:r>
      </w:hyperlink>
    </w:p>
    <w:p w14:paraId="042571AA" w14:textId="79D3FB3B" w:rsidR="00FA2F80" w:rsidRPr="00F13159" w:rsidRDefault="00FA2F80" w:rsidP="003E1C5B">
      <w:pPr>
        <w:pStyle w:val="TOC1"/>
        <w:rPr>
          <w:rFonts w:eastAsiaTheme="minorEastAsia"/>
          <w:b w:val="0"/>
          <w:lang w:eastAsia="en-US" w:bidi="ar-SA"/>
        </w:rPr>
      </w:pPr>
      <w:hyperlink w:anchor="_Toc71670952" w:history="1">
        <w:r w:rsidRPr="00F13159">
          <w:rPr>
            <w:rStyle w:val="Hyperlink"/>
            <w:rFonts w:eastAsia="NSimSun"/>
            <w:b w:val="0"/>
            <w:iCs/>
            <w:color w:val="000000" w:themeColor="text1"/>
            <w:u w:val="none"/>
            <w:shd w:val="clear" w:color="auto" w:fill="FFFFFF"/>
          </w:rPr>
          <w:t>Hình 4.7. Thư mục routes</w:t>
        </w:r>
        <w:r w:rsidRPr="00F13159">
          <w:rPr>
            <w:b w:val="0"/>
            <w:webHidden/>
          </w:rPr>
          <w:tab/>
        </w:r>
        <w:r w:rsidR="00E42E30" w:rsidRPr="00F13159">
          <w:rPr>
            <w:b w:val="0"/>
            <w:webHidden/>
          </w:rPr>
          <w:t>96</w:t>
        </w:r>
      </w:hyperlink>
    </w:p>
    <w:p w14:paraId="2B864087" w14:textId="41A6B3C9" w:rsidR="00FA2F80" w:rsidRPr="00F13159" w:rsidRDefault="00FA2F80" w:rsidP="003E1C5B">
      <w:pPr>
        <w:pStyle w:val="TOC1"/>
        <w:rPr>
          <w:rFonts w:eastAsiaTheme="minorEastAsia"/>
          <w:b w:val="0"/>
          <w:lang w:eastAsia="en-US" w:bidi="ar-SA"/>
        </w:rPr>
      </w:pPr>
      <w:hyperlink w:anchor="_Toc71670953" w:history="1">
        <w:r w:rsidRPr="00F13159">
          <w:rPr>
            <w:rStyle w:val="Hyperlink"/>
            <w:rFonts w:eastAsia="NSimSun"/>
            <w:b w:val="0"/>
            <w:iCs/>
            <w:color w:val="000000" w:themeColor="text1"/>
            <w:u w:val="none"/>
            <w:shd w:val="clear" w:color="auto" w:fill="FFFFFF"/>
          </w:rPr>
          <w:t>Hình 4.8. Một số route được xây dựng trong api</w:t>
        </w:r>
        <w:r w:rsidRPr="00F13159">
          <w:rPr>
            <w:b w:val="0"/>
            <w:webHidden/>
          </w:rPr>
          <w:tab/>
        </w:r>
        <w:r w:rsidR="00E42E30" w:rsidRPr="00F13159">
          <w:rPr>
            <w:b w:val="0"/>
            <w:webHidden/>
          </w:rPr>
          <w:t>97</w:t>
        </w:r>
      </w:hyperlink>
    </w:p>
    <w:p w14:paraId="5866569B" w14:textId="441E6864" w:rsidR="00FA2F80" w:rsidRPr="00F13159" w:rsidRDefault="00FA2F80" w:rsidP="003E1C5B">
      <w:pPr>
        <w:pStyle w:val="TOC1"/>
        <w:rPr>
          <w:rFonts w:eastAsiaTheme="minorEastAsia"/>
          <w:b w:val="0"/>
          <w:lang w:eastAsia="en-US" w:bidi="ar-SA"/>
        </w:rPr>
      </w:pPr>
      <w:hyperlink w:anchor="_Toc71670954" w:history="1">
        <w:r w:rsidRPr="00F13159">
          <w:rPr>
            <w:rStyle w:val="Hyperlink"/>
            <w:rFonts w:eastAsia="NSimSun"/>
            <w:b w:val="0"/>
            <w:iCs/>
            <w:color w:val="000000" w:themeColor="text1"/>
            <w:u w:val="none"/>
            <w:shd w:val="clear" w:color="auto" w:fill="FFFFFF"/>
          </w:rPr>
          <w:t>Hình 4.9. Lệnh mô phỏng tạo controller</w:t>
        </w:r>
        <w:r w:rsidRPr="00F13159">
          <w:rPr>
            <w:b w:val="0"/>
            <w:webHidden/>
          </w:rPr>
          <w:tab/>
        </w:r>
        <w:r w:rsidR="00E42E30" w:rsidRPr="00F13159">
          <w:rPr>
            <w:b w:val="0"/>
            <w:webHidden/>
          </w:rPr>
          <w:t>97</w:t>
        </w:r>
      </w:hyperlink>
    </w:p>
    <w:p w14:paraId="691550CC" w14:textId="5FD3D967" w:rsidR="00FA2F80" w:rsidRPr="00F13159" w:rsidRDefault="00FA2F80" w:rsidP="003E1C5B">
      <w:pPr>
        <w:pStyle w:val="TOC1"/>
        <w:rPr>
          <w:rFonts w:eastAsiaTheme="minorEastAsia"/>
          <w:b w:val="0"/>
          <w:lang w:eastAsia="en-US" w:bidi="ar-SA"/>
        </w:rPr>
      </w:pPr>
      <w:hyperlink w:anchor="_Toc71670955" w:history="1">
        <w:r w:rsidRPr="00F13159">
          <w:rPr>
            <w:rStyle w:val="Hyperlink"/>
            <w:rFonts w:eastAsia="NSimSun"/>
            <w:b w:val="0"/>
            <w:iCs/>
            <w:color w:val="000000" w:themeColor="text1"/>
            <w:u w:val="none"/>
            <w:shd w:val="clear" w:color="auto" w:fill="FFFFFF"/>
          </w:rPr>
          <w:t>Hình 4.10. Thư mục Controllers/Api</w:t>
        </w:r>
        <w:r w:rsidRPr="00F13159">
          <w:rPr>
            <w:b w:val="0"/>
            <w:webHidden/>
          </w:rPr>
          <w:tab/>
        </w:r>
        <w:r w:rsidR="00E42E30" w:rsidRPr="00F13159">
          <w:rPr>
            <w:b w:val="0"/>
            <w:webHidden/>
          </w:rPr>
          <w:t>97</w:t>
        </w:r>
      </w:hyperlink>
    </w:p>
    <w:p w14:paraId="71C98FCD" w14:textId="56AC88B2" w:rsidR="00FA2F80" w:rsidRPr="00F13159" w:rsidRDefault="00FA2F80" w:rsidP="003E1C5B">
      <w:pPr>
        <w:pStyle w:val="TOC1"/>
        <w:rPr>
          <w:rFonts w:eastAsiaTheme="minorEastAsia"/>
          <w:b w:val="0"/>
          <w:lang w:eastAsia="en-US" w:bidi="ar-SA"/>
        </w:rPr>
      </w:pPr>
      <w:hyperlink w:anchor="_Toc71670956" w:history="1">
        <w:r w:rsidRPr="00F13159">
          <w:rPr>
            <w:rStyle w:val="Hyperlink"/>
            <w:rFonts w:eastAsia="NSimSun"/>
            <w:b w:val="0"/>
            <w:iCs/>
            <w:color w:val="000000" w:themeColor="text1"/>
            <w:u w:val="none"/>
            <w:shd w:val="clear" w:color="auto" w:fill="FFFFFF"/>
          </w:rPr>
          <w:t>Hình 4.11. Lệnh mô phỏng tạo request</w:t>
        </w:r>
        <w:r w:rsidRPr="00F13159">
          <w:rPr>
            <w:b w:val="0"/>
            <w:webHidden/>
          </w:rPr>
          <w:tab/>
        </w:r>
        <w:r w:rsidR="00E42E30" w:rsidRPr="00F13159">
          <w:rPr>
            <w:b w:val="0"/>
            <w:webHidden/>
          </w:rPr>
          <w:t>98</w:t>
        </w:r>
      </w:hyperlink>
    </w:p>
    <w:p w14:paraId="5C9EA8AD" w14:textId="04A7D63B" w:rsidR="00FA2F80" w:rsidRPr="00F13159" w:rsidRDefault="00FA2F80" w:rsidP="003E1C5B">
      <w:pPr>
        <w:pStyle w:val="TOC1"/>
        <w:rPr>
          <w:rFonts w:eastAsiaTheme="minorEastAsia"/>
          <w:b w:val="0"/>
          <w:lang w:eastAsia="en-US" w:bidi="ar-SA"/>
        </w:rPr>
      </w:pPr>
      <w:hyperlink w:anchor="_Toc71670957" w:history="1">
        <w:r w:rsidRPr="00F13159">
          <w:rPr>
            <w:rStyle w:val="Hyperlink"/>
            <w:rFonts w:eastAsia="NSimSun"/>
            <w:b w:val="0"/>
            <w:iCs/>
            <w:color w:val="000000" w:themeColor="text1"/>
            <w:u w:val="none"/>
            <w:shd w:val="clear" w:color="auto" w:fill="FFFFFF"/>
          </w:rPr>
          <w:t>Hình 4.12. Thư mục request</w:t>
        </w:r>
        <w:r w:rsidRPr="00F13159">
          <w:rPr>
            <w:b w:val="0"/>
            <w:webHidden/>
          </w:rPr>
          <w:tab/>
        </w:r>
        <w:r w:rsidR="00E42E30" w:rsidRPr="00F13159">
          <w:rPr>
            <w:b w:val="0"/>
            <w:webHidden/>
          </w:rPr>
          <w:t>98</w:t>
        </w:r>
      </w:hyperlink>
    </w:p>
    <w:p w14:paraId="4DB9E2C4" w14:textId="15DD684C" w:rsidR="00FA2F80" w:rsidRPr="00F13159" w:rsidRDefault="00FA2F80" w:rsidP="003E1C5B">
      <w:pPr>
        <w:pStyle w:val="TOC1"/>
        <w:rPr>
          <w:rFonts w:eastAsiaTheme="minorEastAsia"/>
          <w:b w:val="0"/>
          <w:lang w:eastAsia="en-US" w:bidi="ar-SA"/>
        </w:rPr>
      </w:pPr>
      <w:hyperlink w:anchor="_Toc71670958" w:history="1">
        <w:r w:rsidRPr="00F13159">
          <w:rPr>
            <w:rStyle w:val="Hyperlink"/>
            <w:rFonts w:eastAsia="NSimSun"/>
            <w:b w:val="0"/>
            <w:iCs/>
            <w:color w:val="000000" w:themeColor="text1"/>
            <w:u w:val="none"/>
            <w:shd w:val="clear" w:color="auto" w:fill="FFFFFF"/>
          </w:rPr>
          <w:t>Hình 4.13. Thư mục Resource</w:t>
        </w:r>
        <w:r w:rsidRPr="00F13159">
          <w:rPr>
            <w:b w:val="0"/>
            <w:webHidden/>
          </w:rPr>
          <w:tab/>
        </w:r>
        <w:r w:rsidR="00E42E30" w:rsidRPr="00F13159">
          <w:rPr>
            <w:b w:val="0"/>
            <w:webHidden/>
          </w:rPr>
          <w:t>98</w:t>
        </w:r>
      </w:hyperlink>
    </w:p>
    <w:p w14:paraId="6F3D64F3" w14:textId="36D1BB6B" w:rsidR="00FA2F80" w:rsidRPr="00F13159" w:rsidRDefault="00FA2F80" w:rsidP="003E1C5B">
      <w:pPr>
        <w:pStyle w:val="TOC1"/>
        <w:rPr>
          <w:rFonts w:eastAsiaTheme="minorEastAsia"/>
          <w:b w:val="0"/>
          <w:lang w:eastAsia="en-US" w:bidi="ar-SA"/>
        </w:rPr>
      </w:pPr>
      <w:hyperlink w:anchor="_Toc71670959" w:history="1">
        <w:r w:rsidRPr="00F13159">
          <w:rPr>
            <w:rStyle w:val="Hyperlink"/>
            <w:rFonts w:eastAsia="NSimSun"/>
            <w:b w:val="0"/>
            <w:iCs/>
            <w:color w:val="000000" w:themeColor="text1"/>
            <w:u w:val="none"/>
            <w:shd w:val="clear" w:color="auto" w:fill="FFFFFF"/>
          </w:rPr>
          <w:t>Hình 4.14. Lệnh mô phỏng tạo models</w:t>
        </w:r>
        <w:r w:rsidRPr="00F13159">
          <w:rPr>
            <w:b w:val="0"/>
            <w:webHidden/>
          </w:rPr>
          <w:tab/>
        </w:r>
        <w:r w:rsidR="00E42E30" w:rsidRPr="00F13159">
          <w:rPr>
            <w:b w:val="0"/>
            <w:webHidden/>
          </w:rPr>
          <w:t>99</w:t>
        </w:r>
      </w:hyperlink>
    </w:p>
    <w:p w14:paraId="21569FC3" w14:textId="566FBC23" w:rsidR="00FA2F80" w:rsidRPr="00F13159" w:rsidRDefault="00FA2F80" w:rsidP="003E1C5B">
      <w:pPr>
        <w:pStyle w:val="TOC1"/>
        <w:rPr>
          <w:rFonts w:eastAsiaTheme="minorEastAsia"/>
          <w:b w:val="0"/>
          <w:lang w:eastAsia="en-US" w:bidi="ar-SA"/>
        </w:rPr>
      </w:pPr>
      <w:hyperlink w:anchor="_Toc71670960" w:history="1">
        <w:r w:rsidRPr="00F13159">
          <w:rPr>
            <w:rStyle w:val="Hyperlink"/>
            <w:rFonts w:eastAsia="NSimSun"/>
            <w:b w:val="0"/>
            <w:iCs/>
            <w:color w:val="000000" w:themeColor="text1"/>
            <w:u w:val="none"/>
            <w:shd w:val="clear" w:color="auto" w:fill="FFFFFF"/>
          </w:rPr>
          <w:t>Hình 4.15. Thư mục Models</w:t>
        </w:r>
        <w:r w:rsidRPr="00F13159">
          <w:rPr>
            <w:b w:val="0"/>
            <w:webHidden/>
          </w:rPr>
          <w:tab/>
        </w:r>
        <w:r w:rsidR="00E42E30" w:rsidRPr="00F13159">
          <w:rPr>
            <w:b w:val="0"/>
            <w:webHidden/>
          </w:rPr>
          <w:t>99</w:t>
        </w:r>
      </w:hyperlink>
    </w:p>
    <w:p w14:paraId="133BBB75" w14:textId="5008B596" w:rsidR="00FA2F80" w:rsidRPr="00F13159" w:rsidRDefault="00FA2F80" w:rsidP="003E1C5B">
      <w:pPr>
        <w:pStyle w:val="TOC1"/>
        <w:rPr>
          <w:rFonts w:eastAsiaTheme="minorEastAsia"/>
          <w:b w:val="0"/>
          <w:lang w:eastAsia="en-US" w:bidi="ar-SA"/>
        </w:rPr>
      </w:pPr>
      <w:hyperlink w:anchor="_Toc71670961" w:history="1">
        <w:r w:rsidRPr="00F13159">
          <w:rPr>
            <w:rStyle w:val="Hyperlink"/>
            <w:rFonts w:eastAsia="NSimSun"/>
            <w:b w:val="0"/>
            <w:iCs/>
            <w:color w:val="000000" w:themeColor="text1"/>
            <w:u w:val="none"/>
            <w:shd w:val="clear" w:color="auto" w:fill="FFFFFF"/>
          </w:rPr>
          <w:t>Hình 4.16. Thư mục Repository</w:t>
        </w:r>
        <w:r w:rsidRPr="00F13159">
          <w:rPr>
            <w:b w:val="0"/>
            <w:webHidden/>
          </w:rPr>
          <w:tab/>
        </w:r>
        <w:r w:rsidR="00E42E30" w:rsidRPr="00F13159">
          <w:rPr>
            <w:b w:val="0"/>
            <w:webHidden/>
          </w:rPr>
          <w:t>99</w:t>
        </w:r>
      </w:hyperlink>
    </w:p>
    <w:p w14:paraId="75933325" w14:textId="591F5A62" w:rsidR="00FA2F80" w:rsidRPr="00F13159" w:rsidRDefault="00FA2F80" w:rsidP="003E1C5B">
      <w:pPr>
        <w:pStyle w:val="TOC1"/>
        <w:rPr>
          <w:rFonts w:eastAsiaTheme="minorEastAsia"/>
          <w:b w:val="0"/>
          <w:lang w:eastAsia="en-US" w:bidi="ar-SA"/>
        </w:rPr>
      </w:pPr>
      <w:hyperlink w:anchor="_Toc71670963" w:history="1">
        <w:r w:rsidRPr="00F13159">
          <w:rPr>
            <w:rStyle w:val="Hyperlink"/>
            <w:rFonts w:eastAsia="NSimSun"/>
            <w:b w:val="0"/>
            <w:iCs/>
            <w:color w:val="000000" w:themeColor="text1"/>
            <w:u w:val="none"/>
            <w:shd w:val="clear" w:color="auto" w:fill="FFFFFF"/>
          </w:rPr>
          <w:t>Hình 4.17. Lựa chọn phiên bản Node.js</w:t>
        </w:r>
        <w:r w:rsidRPr="00F13159">
          <w:rPr>
            <w:b w:val="0"/>
            <w:webHidden/>
          </w:rPr>
          <w:tab/>
        </w:r>
        <w:r w:rsidR="00E42E30" w:rsidRPr="00F13159">
          <w:rPr>
            <w:b w:val="0"/>
            <w:webHidden/>
          </w:rPr>
          <w:t>100</w:t>
        </w:r>
      </w:hyperlink>
    </w:p>
    <w:p w14:paraId="2B1E02C3" w14:textId="7C870CA8" w:rsidR="00FA2F80" w:rsidRPr="00F13159" w:rsidRDefault="00FA2F80" w:rsidP="003E1C5B">
      <w:pPr>
        <w:pStyle w:val="TOC1"/>
        <w:rPr>
          <w:rFonts w:eastAsiaTheme="minorEastAsia"/>
          <w:b w:val="0"/>
          <w:lang w:eastAsia="en-US" w:bidi="ar-SA"/>
        </w:rPr>
      </w:pPr>
      <w:hyperlink w:anchor="_Toc71670964" w:history="1">
        <w:r w:rsidRPr="00F13159">
          <w:rPr>
            <w:rStyle w:val="Hyperlink"/>
            <w:rFonts w:eastAsia="NSimSun"/>
            <w:b w:val="0"/>
            <w:iCs/>
            <w:color w:val="000000" w:themeColor="text1"/>
            <w:u w:val="none"/>
            <w:shd w:val="clear" w:color="auto" w:fill="FFFFFF"/>
          </w:rPr>
          <w:t>Hình 4.18. Cài đặt Node.js</w:t>
        </w:r>
        <w:r w:rsidRPr="00F13159">
          <w:rPr>
            <w:b w:val="0"/>
            <w:webHidden/>
          </w:rPr>
          <w:tab/>
        </w:r>
        <w:r w:rsidR="00320CC2">
          <w:rPr>
            <w:b w:val="0"/>
            <w:webHidden/>
          </w:rPr>
          <w:t>100</w:t>
        </w:r>
        <w:bookmarkStart w:id="13" w:name="_GoBack"/>
        <w:bookmarkEnd w:id="13"/>
      </w:hyperlink>
    </w:p>
    <w:p w14:paraId="395CB11B" w14:textId="39892B28" w:rsidR="00FA2F80" w:rsidRPr="00F13159" w:rsidRDefault="00FA2F80" w:rsidP="003E1C5B">
      <w:pPr>
        <w:pStyle w:val="TOC1"/>
        <w:rPr>
          <w:rFonts w:eastAsiaTheme="minorEastAsia"/>
          <w:b w:val="0"/>
          <w:lang w:eastAsia="en-US" w:bidi="ar-SA"/>
        </w:rPr>
      </w:pPr>
      <w:hyperlink w:anchor="_Toc71670965" w:history="1">
        <w:r w:rsidRPr="00F13159">
          <w:rPr>
            <w:rStyle w:val="Hyperlink"/>
            <w:rFonts w:eastAsia="NSimSun"/>
            <w:b w:val="0"/>
            <w:iCs/>
            <w:color w:val="000000" w:themeColor="text1"/>
            <w:u w:val="none"/>
            <w:shd w:val="clear" w:color="auto" w:fill="FFFFFF"/>
          </w:rPr>
          <w:t>Hình 4.19. Câu lệnh khởi chạy chương trình</w:t>
        </w:r>
        <w:r w:rsidRPr="00F13159">
          <w:rPr>
            <w:b w:val="0"/>
            <w:webHidden/>
          </w:rPr>
          <w:tab/>
        </w:r>
        <w:r w:rsidR="00E42E30" w:rsidRPr="00F13159">
          <w:rPr>
            <w:b w:val="0"/>
            <w:webHidden/>
          </w:rPr>
          <w:t>102</w:t>
        </w:r>
      </w:hyperlink>
    </w:p>
    <w:p w14:paraId="3403307A" w14:textId="2FC00C7F" w:rsidR="00FA2F80" w:rsidRPr="00F13159" w:rsidRDefault="00FA2F80" w:rsidP="003E1C5B">
      <w:pPr>
        <w:pStyle w:val="TOC1"/>
        <w:rPr>
          <w:rFonts w:eastAsiaTheme="minorEastAsia"/>
          <w:b w:val="0"/>
          <w:lang w:eastAsia="en-US" w:bidi="ar-SA"/>
        </w:rPr>
      </w:pPr>
      <w:hyperlink w:anchor="_Toc71670966" w:history="1">
        <w:r w:rsidRPr="00F13159">
          <w:rPr>
            <w:rStyle w:val="Hyperlink"/>
            <w:rFonts w:eastAsia="NSimSun"/>
            <w:b w:val="0"/>
            <w:iCs/>
            <w:color w:val="000000" w:themeColor="text1"/>
            <w:u w:val="none"/>
            <w:shd w:val="clear" w:color="auto" w:fill="FFFFFF"/>
          </w:rPr>
          <w:t>Hình 4.20. Cấu trúc thư mục của Vue.js</w:t>
        </w:r>
        <w:r w:rsidRPr="00F13159">
          <w:rPr>
            <w:b w:val="0"/>
            <w:webHidden/>
          </w:rPr>
          <w:tab/>
        </w:r>
        <w:r w:rsidR="00E42E30" w:rsidRPr="00F13159">
          <w:rPr>
            <w:b w:val="0"/>
            <w:webHidden/>
          </w:rPr>
          <w:t>102</w:t>
        </w:r>
      </w:hyperlink>
    </w:p>
    <w:p w14:paraId="79677FB9" w14:textId="0D727EFA" w:rsidR="00FA2F80" w:rsidRPr="00F13159" w:rsidRDefault="00FA2F80" w:rsidP="003E1C5B">
      <w:pPr>
        <w:pStyle w:val="TOC1"/>
        <w:rPr>
          <w:rFonts w:eastAsiaTheme="minorEastAsia"/>
          <w:b w:val="0"/>
          <w:lang w:eastAsia="en-US" w:bidi="ar-SA"/>
        </w:rPr>
      </w:pPr>
      <w:hyperlink w:anchor="_Toc71670967" w:history="1">
        <w:r w:rsidRPr="00F13159">
          <w:rPr>
            <w:rStyle w:val="Hyperlink"/>
            <w:rFonts w:eastAsia="NSimSun"/>
            <w:b w:val="0"/>
            <w:iCs/>
            <w:color w:val="000000" w:themeColor="text1"/>
            <w:u w:val="none"/>
            <w:shd w:val="clear" w:color="auto" w:fill="FFFFFF"/>
          </w:rPr>
          <w:t>Hình 4.21. Router của project</w:t>
        </w:r>
        <w:r w:rsidRPr="00F13159">
          <w:rPr>
            <w:b w:val="0"/>
            <w:webHidden/>
          </w:rPr>
          <w:tab/>
        </w:r>
        <w:r w:rsidR="00E42E30" w:rsidRPr="00F13159">
          <w:rPr>
            <w:b w:val="0"/>
            <w:webHidden/>
          </w:rPr>
          <w:t>103</w:t>
        </w:r>
      </w:hyperlink>
    </w:p>
    <w:p w14:paraId="129BE062" w14:textId="38DA547B" w:rsidR="00FA2F80" w:rsidRPr="00F13159" w:rsidRDefault="00FA2F80" w:rsidP="003E1C5B">
      <w:pPr>
        <w:pStyle w:val="TOC1"/>
        <w:rPr>
          <w:rFonts w:eastAsiaTheme="minorEastAsia"/>
          <w:b w:val="0"/>
          <w:lang w:eastAsia="en-US" w:bidi="ar-SA"/>
        </w:rPr>
      </w:pPr>
      <w:hyperlink w:anchor="_Toc71670968" w:history="1">
        <w:r w:rsidRPr="00F13159">
          <w:rPr>
            <w:rStyle w:val="Hyperlink"/>
            <w:rFonts w:eastAsia="NSimSun"/>
            <w:b w:val="0"/>
            <w:iCs/>
            <w:color w:val="000000" w:themeColor="text1"/>
            <w:u w:val="none"/>
            <w:shd w:val="clear" w:color="auto" w:fill="FFFFFF"/>
          </w:rPr>
          <w:t>Hình 4.22. Các component của project</w:t>
        </w:r>
        <w:r w:rsidRPr="00F13159">
          <w:rPr>
            <w:b w:val="0"/>
            <w:webHidden/>
          </w:rPr>
          <w:tab/>
        </w:r>
        <w:r w:rsidR="00E42E30" w:rsidRPr="00F13159">
          <w:rPr>
            <w:b w:val="0"/>
            <w:webHidden/>
          </w:rPr>
          <w:t>104</w:t>
        </w:r>
      </w:hyperlink>
    </w:p>
    <w:p w14:paraId="00FBD2F7" w14:textId="03BB3452" w:rsidR="00FA2F80" w:rsidRPr="00F13159" w:rsidRDefault="00FA2F80" w:rsidP="003E1C5B">
      <w:pPr>
        <w:pStyle w:val="TOC1"/>
        <w:rPr>
          <w:rFonts w:eastAsiaTheme="minorEastAsia"/>
          <w:b w:val="0"/>
          <w:lang w:eastAsia="en-US" w:bidi="ar-SA"/>
        </w:rPr>
      </w:pPr>
      <w:hyperlink w:anchor="_Toc71670969" w:history="1">
        <w:r w:rsidRPr="00F13159">
          <w:rPr>
            <w:rStyle w:val="Hyperlink"/>
            <w:rFonts w:eastAsia="NSimSun"/>
            <w:b w:val="0"/>
            <w:iCs/>
            <w:color w:val="000000" w:themeColor="text1"/>
            <w:u w:val="none"/>
            <w:shd w:val="clear" w:color="auto" w:fill="FFFFFF"/>
          </w:rPr>
          <w:t>Hình 4.23. File main.js</w:t>
        </w:r>
        <w:r w:rsidRPr="00F13159">
          <w:rPr>
            <w:b w:val="0"/>
            <w:webHidden/>
          </w:rPr>
          <w:tab/>
        </w:r>
        <w:r w:rsidR="00E42E30" w:rsidRPr="00F13159">
          <w:rPr>
            <w:b w:val="0"/>
            <w:webHidden/>
          </w:rPr>
          <w:t>105</w:t>
        </w:r>
      </w:hyperlink>
    </w:p>
    <w:p w14:paraId="57D90C85" w14:textId="5A416521" w:rsidR="00FA2F80" w:rsidRPr="00F13159" w:rsidRDefault="00FA2F80" w:rsidP="003E1C5B">
      <w:pPr>
        <w:pStyle w:val="TOC1"/>
        <w:rPr>
          <w:rFonts w:eastAsiaTheme="minorEastAsia"/>
          <w:b w:val="0"/>
          <w:lang w:eastAsia="en-US" w:bidi="ar-SA"/>
        </w:rPr>
      </w:pPr>
      <w:hyperlink w:anchor="_Toc71670971" w:history="1">
        <w:r w:rsidRPr="00F13159">
          <w:rPr>
            <w:rStyle w:val="Hyperlink"/>
            <w:rFonts w:eastAsia="NSimSun"/>
            <w:b w:val="0"/>
            <w:color w:val="000000" w:themeColor="text1"/>
            <w:u w:val="none"/>
            <w:shd w:val="clear" w:color="auto" w:fill="FFFFFF"/>
          </w:rPr>
          <w:t>Hình 4.24. Trang Dashboard</w:t>
        </w:r>
        <w:r w:rsidRPr="00F13159">
          <w:rPr>
            <w:b w:val="0"/>
            <w:webHidden/>
          </w:rPr>
          <w:tab/>
        </w:r>
        <w:r w:rsidR="00E42E30" w:rsidRPr="00F13159">
          <w:rPr>
            <w:b w:val="0"/>
            <w:webHidden/>
          </w:rPr>
          <w:t>106</w:t>
        </w:r>
      </w:hyperlink>
    </w:p>
    <w:p w14:paraId="3CC22C66" w14:textId="07F5B49A" w:rsidR="00FA2F80" w:rsidRPr="00F13159" w:rsidRDefault="00FA2F80" w:rsidP="003E1C5B">
      <w:pPr>
        <w:pStyle w:val="TOC1"/>
        <w:rPr>
          <w:rFonts w:eastAsiaTheme="minorEastAsia"/>
          <w:b w:val="0"/>
          <w:lang w:eastAsia="en-US" w:bidi="ar-SA"/>
        </w:rPr>
      </w:pPr>
      <w:hyperlink w:anchor="_Toc71670972" w:history="1">
        <w:r w:rsidRPr="00F13159">
          <w:rPr>
            <w:rStyle w:val="Hyperlink"/>
            <w:rFonts w:eastAsia="NSimSun"/>
            <w:b w:val="0"/>
            <w:color w:val="000000" w:themeColor="text1"/>
            <w:u w:val="none"/>
            <w:shd w:val="clear" w:color="auto" w:fill="FFFFFF"/>
          </w:rPr>
          <w:t>Hình 4.25. Trang Product</w:t>
        </w:r>
        <w:r w:rsidRPr="00F13159">
          <w:rPr>
            <w:b w:val="0"/>
            <w:webHidden/>
          </w:rPr>
          <w:tab/>
        </w:r>
        <w:r w:rsidR="00E42E30" w:rsidRPr="00F13159">
          <w:rPr>
            <w:b w:val="0"/>
            <w:webHidden/>
          </w:rPr>
          <w:t>106</w:t>
        </w:r>
      </w:hyperlink>
    </w:p>
    <w:p w14:paraId="002E2172" w14:textId="2EC02E2C" w:rsidR="00FA2F80" w:rsidRPr="00F13159" w:rsidRDefault="00FA2F80" w:rsidP="003E1C5B">
      <w:pPr>
        <w:pStyle w:val="TOC1"/>
        <w:rPr>
          <w:rFonts w:eastAsiaTheme="minorEastAsia"/>
          <w:b w:val="0"/>
          <w:lang w:eastAsia="en-US" w:bidi="ar-SA"/>
        </w:rPr>
      </w:pPr>
      <w:hyperlink w:anchor="_Toc71670973" w:history="1">
        <w:r w:rsidRPr="00F13159">
          <w:rPr>
            <w:rStyle w:val="Hyperlink"/>
            <w:rFonts w:eastAsia="NSimSun"/>
            <w:b w:val="0"/>
            <w:color w:val="000000" w:themeColor="text1"/>
            <w:u w:val="none"/>
            <w:shd w:val="clear" w:color="auto" w:fill="FFFFFF"/>
          </w:rPr>
          <w:t>Hình 4.26. Trang Bill</w:t>
        </w:r>
        <w:r w:rsidRPr="00F13159">
          <w:rPr>
            <w:b w:val="0"/>
            <w:webHidden/>
          </w:rPr>
          <w:tab/>
        </w:r>
        <w:r w:rsidR="00E42E30" w:rsidRPr="00F13159">
          <w:rPr>
            <w:b w:val="0"/>
            <w:webHidden/>
          </w:rPr>
          <w:t>107</w:t>
        </w:r>
      </w:hyperlink>
    </w:p>
    <w:p w14:paraId="04C5C478" w14:textId="78AC7ACA" w:rsidR="00FA2F80" w:rsidRPr="00F13159" w:rsidRDefault="00FA2F80" w:rsidP="003E1C5B">
      <w:pPr>
        <w:pStyle w:val="TOC1"/>
        <w:rPr>
          <w:rFonts w:eastAsiaTheme="minorEastAsia"/>
          <w:b w:val="0"/>
          <w:lang w:eastAsia="en-US" w:bidi="ar-SA"/>
        </w:rPr>
      </w:pPr>
      <w:hyperlink w:anchor="_Toc71670974" w:history="1">
        <w:r w:rsidRPr="00F13159">
          <w:rPr>
            <w:rStyle w:val="Hyperlink"/>
            <w:rFonts w:eastAsia="NSimSun"/>
            <w:b w:val="0"/>
            <w:color w:val="000000" w:themeColor="text1"/>
            <w:u w:val="none"/>
            <w:shd w:val="clear" w:color="auto" w:fill="FFFFFF"/>
          </w:rPr>
          <w:t>Hình 4.27. Trang Supplier</w:t>
        </w:r>
        <w:r w:rsidRPr="00F13159">
          <w:rPr>
            <w:b w:val="0"/>
            <w:webHidden/>
          </w:rPr>
          <w:tab/>
        </w:r>
        <w:r w:rsidR="00E42E30" w:rsidRPr="00F13159">
          <w:rPr>
            <w:b w:val="0"/>
            <w:webHidden/>
          </w:rPr>
          <w:t>107</w:t>
        </w:r>
      </w:hyperlink>
    </w:p>
    <w:p w14:paraId="320EEFF6" w14:textId="76663045" w:rsidR="00FA2F80" w:rsidRPr="00F13159" w:rsidRDefault="00FA2F80" w:rsidP="003E1C5B">
      <w:pPr>
        <w:pStyle w:val="TOC1"/>
        <w:rPr>
          <w:rFonts w:eastAsiaTheme="minorEastAsia"/>
          <w:b w:val="0"/>
          <w:lang w:eastAsia="en-US" w:bidi="ar-SA"/>
        </w:rPr>
      </w:pPr>
      <w:hyperlink w:anchor="_Toc71670975" w:history="1">
        <w:r w:rsidRPr="00F13159">
          <w:rPr>
            <w:rStyle w:val="Hyperlink"/>
            <w:rFonts w:eastAsia="NSimSun"/>
            <w:b w:val="0"/>
            <w:color w:val="000000" w:themeColor="text1"/>
            <w:u w:val="none"/>
            <w:shd w:val="clear" w:color="auto" w:fill="FFFFFF"/>
          </w:rPr>
          <w:t>Hình 4.28. Trang User</w:t>
        </w:r>
        <w:r w:rsidRPr="00F13159">
          <w:rPr>
            <w:b w:val="0"/>
            <w:webHidden/>
          </w:rPr>
          <w:tab/>
        </w:r>
        <w:r w:rsidR="00E42E30" w:rsidRPr="00F13159">
          <w:rPr>
            <w:b w:val="0"/>
            <w:webHidden/>
          </w:rPr>
          <w:t>108</w:t>
        </w:r>
      </w:hyperlink>
    </w:p>
    <w:p w14:paraId="02187358" w14:textId="68A5D04C" w:rsidR="00FA2F80" w:rsidRPr="00F13159" w:rsidRDefault="00FA2F80" w:rsidP="003E1C5B">
      <w:pPr>
        <w:pStyle w:val="TOC1"/>
        <w:rPr>
          <w:rFonts w:eastAsiaTheme="minorEastAsia"/>
          <w:b w:val="0"/>
          <w:lang w:eastAsia="en-US" w:bidi="ar-SA"/>
        </w:rPr>
      </w:pPr>
      <w:hyperlink w:anchor="_Toc71670976" w:history="1">
        <w:r w:rsidRPr="00F13159">
          <w:rPr>
            <w:rStyle w:val="Hyperlink"/>
            <w:rFonts w:eastAsia="NSimSun"/>
            <w:b w:val="0"/>
            <w:color w:val="000000" w:themeColor="text1"/>
            <w:u w:val="none"/>
            <w:shd w:val="clear" w:color="auto" w:fill="FFFFFF"/>
          </w:rPr>
          <w:t>Hình 4.29. Trang liên hệ</w:t>
        </w:r>
        <w:r w:rsidRPr="00F13159">
          <w:rPr>
            <w:b w:val="0"/>
            <w:webHidden/>
          </w:rPr>
          <w:tab/>
        </w:r>
        <w:r w:rsidR="00E42E30" w:rsidRPr="00F13159">
          <w:rPr>
            <w:b w:val="0"/>
            <w:webHidden/>
          </w:rPr>
          <w:t>108</w:t>
        </w:r>
      </w:hyperlink>
    </w:p>
    <w:p w14:paraId="7F0DA263" w14:textId="636DD31E" w:rsidR="00FA2F80" w:rsidRPr="00F13159" w:rsidRDefault="00FA2F80" w:rsidP="003E1C5B">
      <w:pPr>
        <w:pStyle w:val="TOC1"/>
        <w:rPr>
          <w:rFonts w:eastAsiaTheme="minorEastAsia"/>
          <w:b w:val="0"/>
          <w:lang w:eastAsia="en-US" w:bidi="ar-SA"/>
        </w:rPr>
      </w:pPr>
      <w:hyperlink w:anchor="_Toc71670977" w:history="1">
        <w:r w:rsidRPr="00F13159">
          <w:rPr>
            <w:rStyle w:val="Hyperlink"/>
            <w:rFonts w:eastAsia="NSimSun"/>
            <w:b w:val="0"/>
            <w:color w:val="000000" w:themeColor="text1"/>
            <w:u w:val="none"/>
            <w:shd w:val="clear" w:color="auto" w:fill="FFFFFF"/>
          </w:rPr>
          <w:t>Hình 4.30. Trang giới thiệu</w:t>
        </w:r>
        <w:r w:rsidRPr="00F13159">
          <w:rPr>
            <w:b w:val="0"/>
            <w:webHidden/>
          </w:rPr>
          <w:tab/>
        </w:r>
        <w:r w:rsidR="00E42E30" w:rsidRPr="00F13159">
          <w:rPr>
            <w:b w:val="0"/>
            <w:webHidden/>
          </w:rPr>
          <w:t>109</w:t>
        </w:r>
      </w:hyperlink>
    </w:p>
    <w:p w14:paraId="491BA6FE" w14:textId="041A07E9" w:rsidR="00FA2F80" w:rsidRPr="00F13159" w:rsidRDefault="00FA2F80" w:rsidP="003E1C5B">
      <w:pPr>
        <w:pStyle w:val="TOC1"/>
        <w:rPr>
          <w:rFonts w:eastAsiaTheme="minorEastAsia"/>
          <w:b w:val="0"/>
          <w:lang w:eastAsia="en-US" w:bidi="ar-SA"/>
        </w:rPr>
      </w:pPr>
      <w:hyperlink w:anchor="_Toc71670978" w:history="1">
        <w:r w:rsidRPr="00F13159">
          <w:rPr>
            <w:rStyle w:val="Hyperlink"/>
            <w:rFonts w:eastAsia="NSimSun"/>
            <w:b w:val="0"/>
            <w:color w:val="000000" w:themeColor="text1"/>
            <w:u w:val="none"/>
            <w:shd w:val="clear" w:color="auto" w:fill="FFFFFF"/>
          </w:rPr>
          <w:t>Hình 4.31. Trang chi tiết sản phẩm</w:t>
        </w:r>
        <w:r w:rsidRPr="00F13159">
          <w:rPr>
            <w:b w:val="0"/>
            <w:webHidden/>
          </w:rPr>
          <w:tab/>
        </w:r>
        <w:r w:rsidR="00E42E30" w:rsidRPr="00F13159">
          <w:rPr>
            <w:b w:val="0"/>
            <w:webHidden/>
          </w:rPr>
          <w:t>109</w:t>
        </w:r>
      </w:hyperlink>
    </w:p>
    <w:p w14:paraId="44E22A2D" w14:textId="77CC5D62" w:rsidR="00FA2F80" w:rsidRPr="00F13159" w:rsidRDefault="00FA2F80" w:rsidP="003E1C5B">
      <w:pPr>
        <w:pStyle w:val="TOC1"/>
        <w:rPr>
          <w:rFonts w:eastAsiaTheme="minorEastAsia"/>
          <w:b w:val="0"/>
          <w:lang w:eastAsia="en-US" w:bidi="ar-SA"/>
        </w:rPr>
      </w:pPr>
      <w:hyperlink w:anchor="_Toc71670979" w:history="1">
        <w:r w:rsidRPr="00F13159">
          <w:rPr>
            <w:rStyle w:val="Hyperlink"/>
            <w:rFonts w:eastAsia="NSimSun"/>
            <w:b w:val="0"/>
            <w:color w:val="000000" w:themeColor="text1"/>
            <w:u w:val="none"/>
            <w:shd w:val="clear" w:color="auto" w:fill="FFFFFF"/>
          </w:rPr>
          <w:t>Hình 4.32. Trang chủ cửa hàng</w:t>
        </w:r>
        <w:r w:rsidRPr="00F13159">
          <w:rPr>
            <w:b w:val="0"/>
            <w:webHidden/>
          </w:rPr>
          <w:tab/>
        </w:r>
        <w:r w:rsidR="00E42E30" w:rsidRPr="00F13159">
          <w:rPr>
            <w:b w:val="0"/>
            <w:webHidden/>
          </w:rPr>
          <w:t>110</w:t>
        </w:r>
      </w:hyperlink>
    </w:p>
    <w:p w14:paraId="4DB3B0CD" w14:textId="3CEBE1A4" w:rsidR="00FA2F80" w:rsidRPr="00F13159" w:rsidRDefault="00FA2F80" w:rsidP="003E1C5B">
      <w:pPr>
        <w:pStyle w:val="TOC1"/>
        <w:rPr>
          <w:rFonts w:ascii="Arial" w:eastAsia="Arial" w:hAnsi="Arial"/>
          <w:b w:val="0"/>
          <w:sz w:val="22"/>
          <w:szCs w:val="22"/>
          <w:lang w:val="vi-VN" w:eastAsia="en-US" w:bidi="ar-SA"/>
        </w:rPr>
      </w:pPr>
      <w:hyperlink w:anchor="_Toc71670980" w:history="1">
        <w:r w:rsidRPr="00F13159">
          <w:rPr>
            <w:rStyle w:val="Hyperlink"/>
            <w:rFonts w:eastAsia="NSimSun"/>
            <w:b w:val="0"/>
            <w:color w:val="000000" w:themeColor="text1"/>
            <w:u w:val="none"/>
            <w:shd w:val="clear" w:color="auto" w:fill="FFFFFF"/>
          </w:rPr>
          <w:t>Hình 4.33. Chi tiết giỏ hàng</w:t>
        </w:r>
        <w:r w:rsidRPr="00F13159">
          <w:rPr>
            <w:b w:val="0"/>
            <w:webHidden/>
          </w:rPr>
          <w:tab/>
        </w:r>
        <w:r w:rsidR="00E42E30" w:rsidRPr="00F13159">
          <w:rPr>
            <w:b w:val="0"/>
            <w:webHidden/>
          </w:rPr>
          <w:t>110</w:t>
        </w:r>
      </w:hyperlink>
    </w:p>
    <w:p w14:paraId="7C8CB5DA" w14:textId="79C492FE" w:rsidR="00FA2F80" w:rsidRPr="00D044C2" w:rsidRDefault="00FA2F80" w:rsidP="003E1C5B">
      <w:pPr>
        <w:pStyle w:val="TOC1"/>
      </w:pPr>
    </w:p>
    <w:p w14:paraId="3D297670" w14:textId="77777777" w:rsidR="00FA2F80" w:rsidRPr="00E304A4" w:rsidRDefault="00FA2F80" w:rsidP="00FA2F80">
      <w:pPr>
        <w:rPr>
          <w:lang w:val="en-US" w:eastAsia="vi-VN" w:bidi="hi-IN"/>
        </w:rPr>
      </w:pPr>
    </w:p>
    <w:p w14:paraId="235BF552" w14:textId="191D0E53" w:rsidR="00096C0D" w:rsidRDefault="00096C0D">
      <w:pPr>
        <w:rPr>
          <w:rFonts w:ascii="Times New Roman" w:eastAsiaTheme="majorEastAsia" w:hAnsi="Times New Roman" w:cstheme="majorBidi"/>
          <w:b/>
          <w:sz w:val="28"/>
          <w:szCs w:val="28"/>
          <w:lang w:val="en-US"/>
        </w:rPr>
      </w:pPr>
      <w:r>
        <w:br w:type="page"/>
      </w:r>
    </w:p>
    <w:p w14:paraId="33547FE8" w14:textId="6E2E55EB" w:rsidR="00B31C11" w:rsidRDefault="00B31C11" w:rsidP="00096C0D">
      <w:pPr>
        <w:pStyle w:val="Danhmucbang"/>
      </w:pPr>
      <w:bookmarkStart w:id="14" w:name="_Toc71672215"/>
      <w:r w:rsidRPr="00F143CB">
        <w:lastRenderedPageBreak/>
        <w:t>DANH MỤC BẢNG</w:t>
      </w:r>
      <w:bookmarkEnd w:id="11"/>
      <w:bookmarkEnd w:id="10"/>
      <w:bookmarkEnd w:id="9"/>
      <w:bookmarkEnd w:id="14"/>
    </w:p>
    <w:p w14:paraId="6230D1AC" w14:textId="02BAECA9"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28" w:history="1">
        <w:r w:rsidRPr="00F13159">
          <w:rPr>
            <w:rStyle w:val="Hyperlink"/>
            <w:rFonts w:eastAsia="Times New Roman"/>
            <w:b w:val="0"/>
            <w:color w:val="000000" w:themeColor="text1"/>
            <w:u w:val="none"/>
          </w:rPr>
          <w:t>Bảng 3.1. Bảng Users</w:t>
        </w:r>
        <w:r w:rsidRPr="00F13159">
          <w:rPr>
            <w:b w:val="0"/>
            <w:webHidden/>
          </w:rPr>
          <w:tab/>
        </w:r>
        <w:r w:rsidR="00E42E30" w:rsidRPr="00F13159">
          <w:rPr>
            <w:b w:val="0"/>
            <w:webHidden/>
          </w:rPr>
          <w:t>84</w:t>
        </w:r>
      </w:hyperlink>
    </w:p>
    <w:p w14:paraId="05E88BFB" w14:textId="083E017A"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29" w:history="1">
        <w:r w:rsidRPr="00F13159">
          <w:rPr>
            <w:rStyle w:val="Hyperlink"/>
            <w:rFonts w:eastAsia="Times New Roman"/>
            <w:b w:val="0"/>
            <w:color w:val="000000" w:themeColor="text1"/>
            <w:u w:val="none"/>
          </w:rPr>
          <w:t>Bảng 3.2. Bảng Session_Users</w:t>
        </w:r>
        <w:r w:rsidRPr="00F13159">
          <w:rPr>
            <w:b w:val="0"/>
            <w:webHidden/>
          </w:rPr>
          <w:tab/>
        </w:r>
        <w:r w:rsidR="00E42E30" w:rsidRPr="00F13159">
          <w:rPr>
            <w:b w:val="0"/>
            <w:webHidden/>
          </w:rPr>
          <w:t>85</w:t>
        </w:r>
      </w:hyperlink>
    </w:p>
    <w:p w14:paraId="454EBD27" w14:textId="0AF43DDA"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30" w:history="1">
        <w:r w:rsidRPr="00F13159">
          <w:rPr>
            <w:rStyle w:val="Hyperlink"/>
            <w:rFonts w:eastAsia="Times New Roman"/>
            <w:b w:val="0"/>
            <w:color w:val="000000" w:themeColor="text1"/>
            <w:u w:val="none"/>
          </w:rPr>
          <w:t>Bảng 3.3. Bảng Category</w:t>
        </w:r>
        <w:r w:rsidRPr="00F13159">
          <w:rPr>
            <w:b w:val="0"/>
            <w:webHidden/>
          </w:rPr>
          <w:tab/>
        </w:r>
        <w:r w:rsidR="00E42E30" w:rsidRPr="00F13159">
          <w:rPr>
            <w:b w:val="0"/>
            <w:webHidden/>
          </w:rPr>
          <w:t>85</w:t>
        </w:r>
      </w:hyperlink>
    </w:p>
    <w:p w14:paraId="78BB5802" w14:textId="4CD24CEB"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31" w:history="1">
        <w:r w:rsidRPr="00F13159">
          <w:rPr>
            <w:rStyle w:val="Hyperlink"/>
            <w:rFonts w:eastAsia="Times New Roman"/>
            <w:b w:val="0"/>
            <w:color w:val="000000" w:themeColor="text1"/>
            <w:u w:val="none"/>
          </w:rPr>
          <w:t>Bảng 3.4. Bảng Supplier</w:t>
        </w:r>
        <w:r w:rsidRPr="00F13159">
          <w:rPr>
            <w:b w:val="0"/>
            <w:webHidden/>
          </w:rPr>
          <w:tab/>
        </w:r>
        <w:r w:rsidR="00E42E30" w:rsidRPr="00F13159">
          <w:rPr>
            <w:b w:val="0"/>
            <w:webHidden/>
          </w:rPr>
          <w:t>86</w:t>
        </w:r>
      </w:hyperlink>
    </w:p>
    <w:p w14:paraId="462C3292" w14:textId="73C00103"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32" w:history="1">
        <w:r w:rsidRPr="00F13159">
          <w:rPr>
            <w:rStyle w:val="Hyperlink"/>
            <w:rFonts w:eastAsia="Times New Roman"/>
            <w:b w:val="0"/>
            <w:color w:val="000000" w:themeColor="text1"/>
            <w:u w:val="none"/>
          </w:rPr>
          <w:t>Bảng 3.5. Bảng Customer</w:t>
        </w:r>
        <w:r w:rsidRPr="00F13159">
          <w:rPr>
            <w:b w:val="0"/>
            <w:webHidden/>
          </w:rPr>
          <w:tab/>
        </w:r>
        <w:r w:rsidR="00E42E30" w:rsidRPr="00F13159">
          <w:rPr>
            <w:b w:val="0"/>
            <w:webHidden/>
          </w:rPr>
          <w:t>87</w:t>
        </w:r>
      </w:hyperlink>
    </w:p>
    <w:p w14:paraId="289CEFF8" w14:textId="1AB845B1"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33" w:history="1">
        <w:r w:rsidRPr="00F13159">
          <w:rPr>
            <w:rStyle w:val="Hyperlink"/>
            <w:rFonts w:eastAsia="Times New Roman"/>
            <w:b w:val="0"/>
            <w:color w:val="000000" w:themeColor="text1"/>
            <w:u w:val="none"/>
          </w:rPr>
          <w:t>Bảng 3.6. Bảng Product</w:t>
        </w:r>
        <w:r w:rsidRPr="00F13159">
          <w:rPr>
            <w:b w:val="0"/>
            <w:webHidden/>
          </w:rPr>
          <w:tab/>
        </w:r>
        <w:r w:rsidR="00E42E30" w:rsidRPr="00F13159">
          <w:rPr>
            <w:b w:val="0"/>
            <w:webHidden/>
          </w:rPr>
          <w:t>87</w:t>
        </w:r>
      </w:hyperlink>
    </w:p>
    <w:p w14:paraId="27AECA46" w14:textId="77777777"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34" w:history="1">
        <w:r w:rsidRPr="00F13159">
          <w:rPr>
            <w:rStyle w:val="Hyperlink"/>
            <w:rFonts w:eastAsia="Times New Roman"/>
            <w:b w:val="0"/>
            <w:color w:val="000000" w:themeColor="text1"/>
            <w:u w:val="none"/>
          </w:rPr>
          <w:t>Bảng 3.7. Bảng Size</w:t>
        </w:r>
        <w:r w:rsidRPr="00F13159">
          <w:rPr>
            <w:b w:val="0"/>
            <w:webHidden/>
          </w:rPr>
          <w:tab/>
        </w:r>
        <w:r w:rsidRPr="00F13159">
          <w:rPr>
            <w:b w:val="0"/>
            <w:webHidden/>
          </w:rPr>
          <w:fldChar w:fldCharType="begin"/>
        </w:r>
        <w:r w:rsidRPr="00F13159">
          <w:rPr>
            <w:b w:val="0"/>
            <w:webHidden/>
          </w:rPr>
          <w:instrText xml:space="preserve"> PAGEREF _Toc71670934 \h </w:instrText>
        </w:r>
        <w:r w:rsidRPr="00F13159">
          <w:rPr>
            <w:b w:val="0"/>
            <w:webHidden/>
          </w:rPr>
        </w:r>
        <w:r w:rsidRPr="00F13159">
          <w:rPr>
            <w:b w:val="0"/>
            <w:webHidden/>
          </w:rPr>
          <w:fldChar w:fldCharType="separate"/>
        </w:r>
        <w:r w:rsidRPr="00F13159">
          <w:rPr>
            <w:b w:val="0"/>
            <w:webHidden/>
          </w:rPr>
          <w:t>89</w:t>
        </w:r>
        <w:r w:rsidRPr="00F13159">
          <w:rPr>
            <w:b w:val="0"/>
            <w:webHidden/>
          </w:rPr>
          <w:fldChar w:fldCharType="end"/>
        </w:r>
      </w:hyperlink>
    </w:p>
    <w:p w14:paraId="77929659" w14:textId="378A79A4"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35" w:history="1">
        <w:r w:rsidRPr="00F13159">
          <w:rPr>
            <w:rStyle w:val="Hyperlink"/>
            <w:rFonts w:eastAsia="Times New Roman"/>
            <w:b w:val="0"/>
            <w:color w:val="000000" w:themeColor="text1"/>
            <w:u w:val="none"/>
          </w:rPr>
          <w:t>Bảng 3.8. Bảng Color</w:t>
        </w:r>
        <w:r w:rsidRPr="00F13159">
          <w:rPr>
            <w:b w:val="0"/>
            <w:webHidden/>
          </w:rPr>
          <w:tab/>
        </w:r>
        <w:r w:rsidR="00E42E30" w:rsidRPr="00F13159">
          <w:rPr>
            <w:b w:val="0"/>
            <w:webHidden/>
          </w:rPr>
          <w:t>88</w:t>
        </w:r>
      </w:hyperlink>
    </w:p>
    <w:p w14:paraId="4D9EDA01" w14:textId="0EDA3A61"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36" w:history="1">
        <w:r w:rsidRPr="00F13159">
          <w:rPr>
            <w:rStyle w:val="Hyperlink"/>
            <w:rFonts w:eastAsia="Times New Roman"/>
            <w:b w:val="0"/>
            <w:color w:val="000000" w:themeColor="text1"/>
            <w:u w:val="none"/>
          </w:rPr>
          <w:t>Bảng 3.9. Bảng Product_Size_Color</w:t>
        </w:r>
        <w:r w:rsidRPr="00F13159">
          <w:rPr>
            <w:b w:val="0"/>
            <w:webHidden/>
          </w:rPr>
          <w:tab/>
        </w:r>
        <w:r w:rsidR="00E42E30" w:rsidRPr="00F13159">
          <w:rPr>
            <w:b w:val="0"/>
            <w:webHidden/>
          </w:rPr>
          <w:t>89</w:t>
        </w:r>
      </w:hyperlink>
    </w:p>
    <w:p w14:paraId="621E3400" w14:textId="21EAE997"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37" w:history="1">
        <w:r w:rsidRPr="00F13159">
          <w:rPr>
            <w:rStyle w:val="Hyperlink"/>
            <w:rFonts w:eastAsia="Times New Roman"/>
            <w:b w:val="0"/>
            <w:color w:val="000000" w:themeColor="text1"/>
            <w:u w:val="none"/>
          </w:rPr>
          <w:t>Bảng 3.10. Bảng Bill</w:t>
        </w:r>
        <w:r w:rsidRPr="00F13159">
          <w:rPr>
            <w:b w:val="0"/>
            <w:webHidden/>
          </w:rPr>
          <w:tab/>
        </w:r>
        <w:r w:rsidR="00E42E30" w:rsidRPr="00F13159">
          <w:rPr>
            <w:b w:val="0"/>
            <w:webHidden/>
          </w:rPr>
          <w:t>90</w:t>
        </w:r>
      </w:hyperlink>
    </w:p>
    <w:p w14:paraId="3BBDC376" w14:textId="2B758522"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39" w:history="1">
        <w:r w:rsidRPr="00F13159">
          <w:rPr>
            <w:rStyle w:val="Hyperlink"/>
            <w:rFonts w:eastAsia="Times New Roman"/>
            <w:b w:val="0"/>
            <w:color w:val="000000" w:themeColor="text1"/>
            <w:u w:val="none"/>
          </w:rPr>
          <w:t>Bảng 3.11. Bảng Bill Detail</w:t>
        </w:r>
        <w:r w:rsidRPr="00F13159">
          <w:rPr>
            <w:b w:val="0"/>
            <w:webHidden/>
          </w:rPr>
          <w:tab/>
        </w:r>
        <w:r w:rsidR="00E42E30" w:rsidRPr="00F13159">
          <w:rPr>
            <w:b w:val="0"/>
            <w:webHidden/>
          </w:rPr>
          <w:t>90</w:t>
        </w:r>
      </w:hyperlink>
    </w:p>
    <w:p w14:paraId="7A004913" w14:textId="3B6265D0" w:rsidR="001548E1" w:rsidRPr="00F13159" w:rsidRDefault="001548E1" w:rsidP="003E1C5B">
      <w:pPr>
        <w:pStyle w:val="TOC1"/>
        <w:rPr>
          <w:rFonts w:asciiTheme="minorHAnsi" w:eastAsiaTheme="minorEastAsia" w:hAnsiTheme="minorHAnsi" w:cstheme="minorBidi"/>
          <w:b w:val="0"/>
          <w:sz w:val="22"/>
          <w:szCs w:val="22"/>
          <w:lang w:eastAsia="en-US" w:bidi="ar-SA"/>
        </w:rPr>
      </w:pPr>
      <w:hyperlink w:anchor="_Toc71670940" w:history="1">
        <w:r w:rsidRPr="00F13159">
          <w:rPr>
            <w:rStyle w:val="Hyperlink"/>
            <w:rFonts w:eastAsia="Times New Roman"/>
            <w:b w:val="0"/>
            <w:color w:val="000000" w:themeColor="text1"/>
            <w:u w:val="none"/>
          </w:rPr>
          <w:t>Bảng 3.12. Bảng Cart</w:t>
        </w:r>
        <w:r w:rsidRPr="00F13159">
          <w:rPr>
            <w:b w:val="0"/>
            <w:webHidden/>
          </w:rPr>
          <w:tab/>
        </w:r>
        <w:r w:rsidR="00E42E30" w:rsidRPr="00F13159">
          <w:rPr>
            <w:b w:val="0"/>
            <w:webHidden/>
          </w:rPr>
          <w:t>91</w:t>
        </w:r>
      </w:hyperlink>
    </w:p>
    <w:p w14:paraId="02A30219" w14:textId="77777777" w:rsidR="001548E1" w:rsidRPr="00F143CB" w:rsidRDefault="001548E1" w:rsidP="001548E1">
      <w:pPr>
        <w:pStyle w:val="Danhmucbang"/>
        <w:jc w:val="left"/>
      </w:pPr>
    </w:p>
    <w:p w14:paraId="4E3B82FE" w14:textId="4F621708" w:rsidR="00F45AE4" w:rsidRPr="000B5B6D" w:rsidRDefault="00F45AE4" w:rsidP="003E1C5B">
      <w:pPr>
        <w:pStyle w:val="TOC1"/>
        <w:rPr>
          <w:rFonts w:asciiTheme="minorHAnsi" w:eastAsiaTheme="minorEastAsia" w:hAnsiTheme="minorHAnsi" w:cstheme="minorBidi"/>
          <w:sz w:val="22"/>
          <w:szCs w:val="22"/>
        </w:rPr>
      </w:pPr>
      <w:r>
        <w:br w:type="page"/>
      </w:r>
    </w:p>
    <w:p w14:paraId="08AEB8D5" w14:textId="1750BFC1" w:rsidR="00DD486E" w:rsidRPr="00FA2F80" w:rsidRDefault="00F45AE4" w:rsidP="00DD486E">
      <w:pPr>
        <w:pStyle w:val="Danhmucbang"/>
        <w:rPr>
          <w:rFonts w:eastAsiaTheme="minorEastAsia"/>
        </w:rPr>
      </w:pPr>
      <w:bookmarkStart w:id="15" w:name="_Toc71645226"/>
      <w:bookmarkStart w:id="16" w:name="_Toc71672216"/>
      <w:r>
        <w:lastRenderedPageBreak/>
        <w:t>DANH MỤC SƠ ĐỒ</w:t>
      </w:r>
      <w:bookmarkEnd w:id="15"/>
      <w:bookmarkEnd w:id="16"/>
      <w:r w:rsidR="00F83502" w:rsidRPr="005A4D4A">
        <w:fldChar w:fldCharType="begin"/>
      </w:r>
      <w:r w:rsidR="00F83502" w:rsidRPr="005A4D4A">
        <w:instrText xml:space="preserve"> TOC \h \z \c "Hình" </w:instrText>
      </w:r>
      <w:r w:rsidR="00F83502" w:rsidRPr="005A4D4A">
        <w:fldChar w:fldCharType="separate"/>
      </w:r>
    </w:p>
    <w:p w14:paraId="4553D8F7"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50" w:history="1">
        <w:r w:rsidRPr="00F13159">
          <w:rPr>
            <w:rStyle w:val="Hyperlink"/>
            <w:b w:val="0"/>
            <w:iCs/>
            <w:u w:val="none"/>
          </w:rPr>
          <w:t>Sơ đồ 3.1. Sơ đồ các chức năng của hệ thống</w:t>
        </w:r>
        <w:r w:rsidRPr="00F13159">
          <w:rPr>
            <w:b w:val="0"/>
            <w:webHidden/>
          </w:rPr>
          <w:tab/>
          <w:t>33</w:t>
        </w:r>
      </w:hyperlink>
    </w:p>
    <w:p w14:paraId="3CB75CEA"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52" w:history="1">
        <w:r w:rsidRPr="00F13159">
          <w:rPr>
            <w:rStyle w:val="Hyperlink"/>
            <w:b w:val="0"/>
            <w:u w:val="none"/>
          </w:rPr>
          <w:t>Sơ đồ 3.2. Sơ đồ chức năng đăng nhập</w:t>
        </w:r>
        <w:r w:rsidRPr="00F13159">
          <w:rPr>
            <w:b w:val="0"/>
            <w:webHidden/>
          </w:rPr>
          <w:tab/>
          <w:t>35</w:t>
        </w:r>
      </w:hyperlink>
    </w:p>
    <w:p w14:paraId="61744709"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53" w:history="1">
        <w:r w:rsidRPr="00F13159">
          <w:rPr>
            <w:rStyle w:val="Hyperlink"/>
            <w:b w:val="0"/>
            <w:u w:val="none"/>
          </w:rPr>
          <w:t>Sơ đồ 3.3. Sơ đồ chức năng tìm kiếm thể loại</w:t>
        </w:r>
        <w:r w:rsidRPr="00F13159">
          <w:rPr>
            <w:b w:val="0"/>
            <w:webHidden/>
          </w:rPr>
          <w:tab/>
          <w:t>36</w:t>
        </w:r>
      </w:hyperlink>
    </w:p>
    <w:p w14:paraId="44D60FCB"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54" w:history="1">
        <w:r w:rsidRPr="00F13159">
          <w:rPr>
            <w:rStyle w:val="Hyperlink"/>
            <w:b w:val="0"/>
            <w:u w:val="none"/>
          </w:rPr>
          <w:t>Sơ đồ 3.4. Sơ đồ chức năng thêm thể loại</w:t>
        </w:r>
        <w:r w:rsidRPr="00F13159">
          <w:rPr>
            <w:b w:val="0"/>
            <w:webHidden/>
          </w:rPr>
          <w:tab/>
          <w:t>37</w:t>
        </w:r>
      </w:hyperlink>
    </w:p>
    <w:p w14:paraId="6328AB52"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55" w:history="1">
        <w:r w:rsidRPr="00F13159">
          <w:rPr>
            <w:rStyle w:val="Hyperlink"/>
            <w:b w:val="0"/>
            <w:u w:val="none"/>
          </w:rPr>
          <w:t>Sơ đồ 3.5. Sơ đồ chức năng sửa thể loại</w:t>
        </w:r>
        <w:r w:rsidRPr="00F13159">
          <w:rPr>
            <w:b w:val="0"/>
            <w:webHidden/>
          </w:rPr>
          <w:tab/>
          <w:t>38</w:t>
        </w:r>
      </w:hyperlink>
    </w:p>
    <w:p w14:paraId="2A415B0E"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56" w:history="1">
        <w:r w:rsidRPr="00F13159">
          <w:rPr>
            <w:rStyle w:val="Hyperlink"/>
            <w:b w:val="0"/>
            <w:u w:val="none"/>
          </w:rPr>
          <w:t>Sơ đồ 3.6. Sơ đồ chức năng tìm kiếm nhà cung cấp</w:t>
        </w:r>
        <w:r w:rsidRPr="00F13159">
          <w:rPr>
            <w:b w:val="0"/>
            <w:webHidden/>
          </w:rPr>
          <w:tab/>
          <w:t>39</w:t>
        </w:r>
      </w:hyperlink>
    </w:p>
    <w:p w14:paraId="284F0200"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57" w:history="1">
        <w:r w:rsidRPr="00F13159">
          <w:rPr>
            <w:rStyle w:val="Hyperlink"/>
            <w:b w:val="0"/>
            <w:u w:val="none"/>
          </w:rPr>
          <w:t>Sơ đồ 3.7. Sơ đồ chức năng thêm nhà cung cấp</w:t>
        </w:r>
        <w:r w:rsidRPr="00F13159">
          <w:rPr>
            <w:b w:val="0"/>
            <w:webHidden/>
          </w:rPr>
          <w:tab/>
          <w:t>40</w:t>
        </w:r>
      </w:hyperlink>
    </w:p>
    <w:p w14:paraId="7A0C92A3"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58" w:history="1">
        <w:r w:rsidRPr="00F13159">
          <w:rPr>
            <w:rStyle w:val="Hyperlink"/>
            <w:b w:val="0"/>
            <w:u w:val="none"/>
          </w:rPr>
          <w:t>Sơ đồ 3.8. Sơ đồ chức năng sửa nhà cung cấp</w:t>
        </w:r>
        <w:r w:rsidRPr="00F13159">
          <w:rPr>
            <w:b w:val="0"/>
            <w:webHidden/>
          </w:rPr>
          <w:tab/>
          <w:t>41</w:t>
        </w:r>
      </w:hyperlink>
    </w:p>
    <w:p w14:paraId="4F6272D9"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59" w:history="1">
        <w:r w:rsidRPr="00F13159">
          <w:rPr>
            <w:rStyle w:val="Hyperlink"/>
            <w:b w:val="0"/>
            <w:u w:val="none"/>
          </w:rPr>
          <w:t>Sơ đồ 3.9. Sơ đồ chức năng tìm kiếm tài khoản</w:t>
        </w:r>
        <w:r w:rsidRPr="00F13159">
          <w:rPr>
            <w:b w:val="0"/>
            <w:webHidden/>
          </w:rPr>
          <w:tab/>
          <w:t>42</w:t>
        </w:r>
      </w:hyperlink>
    </w:p>
    <w:p w14:paraId="0EDCBD96"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60" w:history="1">
        <w:r w:rsidRPr="00F13159">
          <w:rPr>
            <w:rStyle w:val="Hyperlink"/>
            <w:b w:val="0"/>
            <w:u w:val="none"/>
          </w:rPr>
          <w:t>Sơ đồ 3.10. Sơ đồ chức năng thêm tài khoản</w:t>
        </w:r>
        <w:r w:rsidRPr="00F13159">
          <w:rPr>
            <w:b w:val="0"/>
            <w:webHidden/>
          </w:rPr>
          <w:tab/>
          <w:t>43</w:t>
        </w:r>
      </w:hyperlink>
    </w:p>
    <w:p w14:paraId="4561D34C"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61" w:history="1">
        <w:r w:rsidRPr="00F13159">
          <w:rPr>
            <w:rStyle w:val="Hyperlink"/>
            <w:b w:val="0"/>
            <w:u w:val="none"/>
          </w:rPr>
          <w:t>Sơ đồ 3.11. Sơ đồ chức năng sửa tài khoản</w:t>
        </w:r>
        <w:r w:rsidRPr="00F13159">
          <w:rPr>
            <w:b w:val="0"/>
            <w:webHidden/>
          </w:rPr>
          <w:tab/>
          <w:t>44</w:t>
        </w:r>
      </w:hyperlink>
    </w:p>
    <w:p w14:paraId="54F3E01A"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62" w:history="1">
        <w:r w:rsidRPr="00F13159">
          <w:rPr>
            <w:rStyle w:val="Hyperlink"/>
            <w:b w:val="0"/>
            <w:u w:val="none"/>
          </w:rPr>
          <w:t>Sơ đồ 3.12. Sơ đồ chức năng xóa tài khoản</w:t>
        </w:r>
        <w:r w:rsidRPr="00F13159">
          <w:rPr>
            <w:b w:val="0"/>
            <w:webHidden/>
          </w:rPr>
          <w:tab/>
          <w:t>45</w:t>
        </w:r>
      </w:hyperlink>
    </w:p>
    <w:p w14:paraId="2AE928F4"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63" w:history="1">
        <w:r w:rsidRPr="00F13159">
          <w:rPr>
            <w:rStyle w:val="Hyperlink"/>
            <w:b w:val="0"/>
            <w:u w:val="none"/>
          </w:rPr>
          <w:t>Sơ đồ 3.13. Sơ đồ chức năng thêm sản phẩm</w:t>
        </w:r>
        <w:r w:rsidRPr="00F13159">
          <w:rPr>
            <w:b w:val="0"/>
            <w:webHidden/>
          </w:rPr>
          <w:tab/>
          <w:t>46</w:t>
        </w:r>
      </w:hyperlink>
    </w:p>
    <w:p w14:paraId="4DD4D482"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64" w:history="1">
        <w:r w:rsidRPr="00F13159">
          <w:rPr>
            <w:rStyle w:val="Hyperlink"/>
            <w:b w:val="0"/>
            <w:u w:val="none"/>
          </w:rPr>
          <w:t>Sơ đồ 3.14. Sơ đồ chức năng sửa sản phẩm</w:t>
        </w:r>
        <w:r w:rsidRPr="00F13159">
          <w:rPr>
            <w:b w:val="0"/>
            <w:webHidden/>
          </w:rPr>
          <w:tab/>
          <w:t>47</w:t>
        </w:r>
      </w:hyperlink>
    </w:p>
    <w:p w14:paraId="78E95E15"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65" w:history="1">
        <w:r w:rsidRPr="00F13159">
          <w:rPr>
            <w:rStyle w:val="Hyperlink"/>
            <w:b w:val="0"/>
            <w:u w:val="none"/>
          </w:rPr>
          <w:t>Sơ đồ 3.15. Sơ đồ cập nhật thông tin tài khoản</w:t>
        </w:r>
        <w:r w:rsidRPr="00F13159">
          <w:rPr>
            <w:b w:val="0"/>
            <w:webHidden/>
          </w:rPr>
          <w:tab/>
          <w:t>48</w:t>
        </w:r>
      </w:hyperlink>
    </w:p>
    <w:p w14:paraId="2BCB4A2F"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66" w:history="1">
        <w:r w:rsidRPr="00F13159">
          <w:rPr>
            <w:rStyle w:val="Hyperlink"/>
            <w:b w:val="0"/>
            <w:u w:val="none"/>
          </w:rPr>
          <w:t>Sơ đồ 3.16. Sơ đồ chức năng xác nhận đơn hàng</w:t>
        </w:r>
        <w:r w:rsidRPr="00F13159">
          <w:rPr>
            <w:b w:val="0"/>
            <w:webHidden/>
          </w:rPr>
          <w:tab/>
          <w:t>49</w:t>
        </w:r>
      </w:hyperlink>
    </w:p>
    <w:p w14:paraId="30E9BEF9" w14:textId="77777777" w:rsidR="003E1C5B" w:rsidRPr="00F13159" w:rsidRDefault="003E1C5B" w:rsidP="003E1C5B">
      <w:pPr>
        <w:pStyle w:val="TOC3"/>
        <w:rPr>
          <w:rFonts w:asciiTheme="minorHAnsi" w:eastAsiaTheme="minorEastAsia" w:hAnsiTheme="minorHAnsi" w:cstheme="minorBidi"/>
          <w:b w:val="0"/>
          <w:i w:val="0"/>
          <w:sz w:val="22"/>
          <w:lang w:eastAsia="en-US"/>
        </w:rPr>
      </w:pPr>
      <w:hyperlink w:anchor="_Toc71670867" w:history="1">
        <w:r w:rsidRPr="00F13159">
          <w:rPr>
            <w:rStyle w:val="Hyperlink"/>
            <w:b w:val="0"/>
            <w:i w:val="0"/>
            <w:u w:val="none"/>
          </w:rPr>
          <w:t>Sơ đồ 3.17. Sơ đồ chức năng hủy đơn hàng</w:t>
        </w:r>
        <w:r w:rsidRPr="00F13159">
          <w:rPr>
            <w:b w:val="0"/>
            <w:i w:val="0"/>
            <w:webHidden/>
          </w:rPr>
          <w:tab/>
          <w:t>50</w:t>
        </w:r>
      </w:hyperlink>
    </w:p>
    <w:p w14:paraId="12501E64"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68" w:history="1">
        <w:r w:rsidRPr="00F13159">
          <w:rPr>
            <w:rStyle w:val="Hyperlink"/>
            <w:b w:val="0"/>
            <w:u w:val="none"/>
          </w:rPr>
          <w:t>Sơ đồ 3.18. Sơ đồ chức năng thêm sản phẩm vào giỏ hàng</w:t>
        </w:r>
        <w:r w:rsidRPr="00F13159">
          <w:rPr>
            <w:b w:val="0"/>
            <w:webHidden/>
          </w:rPr>
          <w:tab/>
          <w:t>51</w:t>
        </w:r>
      </w:hyperlink>
    </w:p>
    <w:p w14:paraId="26AAA431"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69" w:history="1">
        <w:r w:rsidRPr="00F13159">
          <w:rPr>
            <w:rStyle w:val="Hyperlink"/>
            <w:b w:val="0"/>
            <w:u w:val="none"/>
          </w:rPr>
          <w:t>Sơ đồ 3.19. Sơ đồ chức năng cập nhật giỏ hàng</w:t>
        </w:r>
        <w:r w:rsidRPr="00F13159">
          <w:rPr>
            <w:b w:val="0"/>
            <w:webHidden/>
          </w:rPr>
          <w:tab/>
          <w:t>52</w:t>
        </w:r>
      </w:hyperlink>
    </w:p>
    <w:p w14:paraId="7B69B8AD"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70" w:history="1">
        <w:r w:rsidRPr="00F13159">
          <w:rPr>
            <w:rStyle w:val="Hyperlink"/>
            <w:b w:val="0"/>
            <w:u w:val="none"/>
          </w:rPr>
          <w:t>Sơ đồ 3.20. Sơ đồ chức năng xóa sản phẩm trong giỏ hàng</w:t>
        </w:r>
        <w:r w:rsidRPr="00F13159">
          <w:rPr>
            <w:b w:val="0"/>
            <w:webHidden/>
          </w:rPr>
          <w:tab/>
          <w:t>53</w:t>
        </w:r>
      </w:hyperlink>
    </w:p>
    <w:p w14:paraId="21DEACA0"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71" w:history="1">
        <w:r w:rsidRPr="00F13159">
          <w:rPr>
            <w:rStyle w:val="Hyperlink"/>
            <w:b w:val="0"/>
            <w:u w:val="none"/>
          </w:rPr>
          <w:t>Sơ đồ 3.21. Sơ đồ chức năng xóa tất cả sản phẩm có trong giỏ hàng</w:t>
        </w:r>
        <w:r w:rsidRPr="00F13159">
          <w:rPr>
            <w:b w:val="0"/>
            <w:webHidden/>
          </w:rPr>
          <w:tab/>
          <w:t>54</w:t>
        </w:r>
      </w:hyperlink>
    </w:p>
    <w:p w14:paraId="76913FA0"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72" w:history="1">
        <w:r w:rsidRPr="00F13159">
          <w:rPr>
            <w:rStyle w:val="Hyperlink"/>
            <w:b w:val="0"/>
            <w:u w:val="none"/>
          </w:rPr>
          <w:t>Sơ đồ 3.22. Sơ đồ chức năng thanh toán</w:t>
        </w:r>
        <w:r w:rsidRPr="00F13159">
          <w:rPr>
            <w:b w:val="0"/>
            <w:webHidden/>
          </w:rPr>
          <w:tab/>
          <w:t>55</w:t>
        </w:r>
      </w:hyperlink>
    </w:p>
    <w:p w14:paraId="3D42E499"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76" w:history="1">
        <w:r w:rsidRPr="00F13159">
          <w:rPr>
            <w:rStyle w:val="Hyperlink"/>
            <w:b w:val="0"/>
            <w:u w:val="none"/>
          </w:rPr>
          <w:t>Sơ đồ 3.23. Sơ đồ Use case tổng quát Shoes E-commerce Website</w:t>
        </w:r>
        <w:r w:rsidRPr="00F13159">
          <w:rPr>
            <w:b w:val="0"/>
            <w:webHidden/>
          </w:rPr>
          <w:tab/>
          <w:t>58</w:t>
        </w:r>
      </w:hyperlink>
    </w:p>
    <w:p w14:paraId="4A4884A4"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77" w:history="1">
        <w:r w:rsidRPr="00F13159">
          <w:rPr>
            <w:rStyle w:val="Hyperlink"/>
            <w:b w:val="0"/>
            <w:u w:val="none"/>
          </w:rPr>
          <w:t>Sơ đồ 3.24. Sơ đồ đồ use case phân rã danh mục quản lý thể loại</w:t>
        </w:r>
        <w:r w:rsidRPr="00F13159">
          <w:rPr>
            <w:b w:val="0"/>
            <w:webHidden/>
          </w:rPr>
          <w:tab/>
          <w:t>58</w:t>
        </w:r>
      </w:hyperlink>
    </w:p>
    <w:p w14:paraId="5B157738"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78" w:history="1">
        <w:r w:rsidRPr="00F13159">
          <w:rPr>
            <w:rStyle w:val="Hyperlink"/>
            <w:b w:val="0"/>
            <w:u w:val="none"/>
          </w:rPr>
          <w:t>Sơ đồ 3.25. Sơ đồ use case phân rã danh mục quản lý nhà cung cấp</w:t>
        </w:r>
        <w:r w:rsidRPr="00F13159">
          <w:rPr>
            <w:b w:val="0"/>
            <w:webHidden/>
          </w:rPr>
          <w:tab/>
          <w:t>59</w:t>
        </w:r>
      </w:hyperlink>
    </w:p>
    <w:p w14:paraId="618B91E8"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79" w:history="1">
        <w:r w:rsidRPr="00F13159">
          <w:rPr>
            <w:rStyle w:val="Hyperlink"/>
            <w:b w:val="0"/>
            <w:u w:val="none"/>
          </w:rPr>
          <w:t>Sơ đồ 3.26. Sơ đồ use case phân rã danh mục quản lý sản phẩm</w:t>
        </w:r>
        <w:r w:rsidRPr="00F13159">
          <w:rPr>
            <w:b w:val="0"/>
            <w:webHidden/>
          </w:rPr>
          <w:tab/>
          <w:t>60</w:t>
        </w:r>
      </w:hyperlink>
    </w:p>
    <w:p w14:paraId="42696712"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80" w:history="1">
        <w:r w:rsidRPr="00F13159">
          <w:rPr>
            <w:rStyle w:val="Hyperlink"/>
            <w:b w:val="0"/>
            <w:u w:val="none"/>
          </w:rPr>
          <w:t>Sơ đồ 3.27. Biểu đồ use case phân rã danh mục quản lý tài khoản</w:t>
        </w:r>
        <w:r w:rsidRPr="00F13159">
          <w:rPr>
            <w:b w:val="0"/>
            <w:webHidden/>
          </w:rPr>
          <w:tab/>
          <w:t>61</w:t>
        </w:r>
      </w:hyperlink>
    </w:p>
    <w:p w14:paraId="60A3E5B1"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81" w:history="1">
        <w:r w:rsidRPr="00F13159">
          <w:rPr>
            <w:rStyle w:val="Hyperlink"/>
            <w:b w:val="0"/>
            <w:u w:val="none"/>
          </w:rPr>
          <w:t>Sơ đồ 3.28. Sơ đồ use case phân rã danh mục quản lý hóa đơn</w:t>
        </w:r>
        <w:r w:rsidRPr="00F13159">
          <w:rPr>
            <w:b w:val="0"/>
            <w:webHidden/>
          </w:rPr>
          <w:tab/>
          <w:t>62</w:t>
        </w:r>
      </w:hyperlink>
    </w:p>
    <w:p w14:paraId="0AAFB46F"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82" w:history="1">
        <w:r w:rsidRPr="00F13159">
          <w:rPr>
            <w:rStyle w:val="Hyperlink"/>
            <w:b w:val="0"/>
            <w:u w:val="none"/>
          </w:rPr>
          <w:t>Sơ đồ 3.29. Sơ đồ use case phân rã giỏ hàng</w:t>
        </w:r>
        <w:r w:rsidRPr="00F13159">
          <w:rPr>
            <w:b w:val="0"/>
            <w:webHidden/>
          </w:rPr>
          <w:tab/>
          <w:t>63</w:t>
        </w:r>
      </w:hyperlink>
    </w:p>
    <w:p w14:paraId="11A9C6D7"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87" w:history="1">
        <w:r w:rsidRPr="00F13159">
          <w:rPr>
            <w:rStyle w:val="Hyperlink"/>
            <w:b w:val="0"/>
            <w:u w:val="none"/>
          </w:rPr>
          <w:t xml:space="preserve">Sơ đồ </w:t>
        </w:r>
        <w:r w:rsidRPr="00F13159">
          <w:rPr>
            <w:rStyle w:val="Hyperlink"/>
            <w:b w:val="0"/>
            <w:iCs/>
            <w:u w:val="none"/>
          </w:rPr>
          <w:t>3.30. Sơ đồ hoạt động chức năng đăng nhập</w:t>
        </w:r>
        <w:r w:rsidRPr="00F13159">
          <w:rPr>
            <w:b w:val="0"/>
            <w:webHidden/>
          </w:rPr>
          <w:tab/>
          <w:t>65</w:t>
        </w:r>
      </w:hyperlink>
    </w:p>
    <w:p w14:paraId="393DE8A4"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89" w:history="1">
        <w:r w:rsidRPr="00F13159">
          <w:rPr>
            <w:rStyle w:val="Hyperlink"/>
            <w:b w:val="0"/>
            <w:u w:val="none"/>
          </w:rPr>
          <w:t xml:space="preserve">Sơ đồ </w:t>
        </w:r>
        <w:r w:rsidRPr="00F13159">
          <w:rPr>
            <w:rStyle w:val="Hyperlink"/>
            <w:b w:val="0"/>
            <w:iCs/>
            <w:u w:val="none"/>
          </w:rPr>
          <w:t>3.31. Sơ đồ hoạt động chức năng thêm thể loại</w:t>
        </w:r>
        <w:r w:rsidRPr="00F13159">
          <w:rPr>
            <w:b w:val="0"/>
            <w:webHidden/>
          </w:rPr>
          <w:tab/>
          <w:t>66</w:t>
        </w:r>
      </w:hyperlink>
    </w:p>
    <w:p w14:paraId="1712C0CF"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90" w:history="1">
        <w:r w:rsidRPr="00F13159">
          <w:rPr>
            <w:rStyle w:val="Hyperlink"/>
            <w:b w:val="0"/>
            <w:u w:val="none"/>
          </w:rPr>
          <w:t xml:space="preserve">Sơ đồ </w:t>
        </w:r>
        <w:r w:rsidRPr="00F13159">
          <w:rPr>
            <w:rStyle w:val="Hyperlink"/>
            <w:b w:val="0"/>
            <w:iCs/>
            <w:u w:val="none"/>
          </w:rPr>
          <w:t>3.32. Sơ đồ hoạt động chức năng sửa thể loại</w:t>
        </w:r>
        <w:r w:rsidRPr="00F13159">
          <w:rPr>
            <w:b w:val="0"/>
            <w:webHidden/>
          </w:rPr>
          <w:tab/>
          <w:t>66</w:t>
        </w:r>
      </w:hyperlink>
    </w:p>
    <w:p w14:paraId="457B87E3"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91" w:history="1">
        <w:r w:rsidRPr="00F13159">
          <w:rPr>
            <w:rStyle w:val="Hyperlink"/>
            <w:b w:val="0"/>
            <w:u w:val="none"/>
          </w:rPr>
          <w:t xml:space="preserve">Sơ đồ </w:t>
        </w:r>
        <w:r w:rsidRPr="00F13159">
          <w:rPr>
            <w:rStyle w:val="Hyperlink"/>
            <w:b w:val="0"/>
            <w:iCs/>
            <w:u w:val="none"/>
          </w:rPr>
          <w:t>3.33. Sơ đồ hoạt động chức năng tìm kiếm thể loại</w:t>
        </w:r>
        <w:r w:rsidRPr="00F13159">
          <w:rPr>
            <w:b w:val="0"/>
            <w:webHidden/>
          </w:rPr>
          <w:tab/>
          <w:t>67</w:t>
        </w:r>
      </w:hyperlink>
    </w:p>
    <w:p w14:paraId="2F18DC45"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93" w:history="1">
        <w:r w:rsidRPr="00F13159">
          <w:rPr>
            <w:rStyle w:val="Hyperlink"/>
            <w:b w:val="0"/>
            <w:u w:val="none"/>
          </w:rPr>
          <w:t xml:space="preserve">Sơ đồ </w:t>
        </w:r>
        <w:r w:rsidRPr="00F13159">
          <w:rPr>
            <w:rStyle w:val="Hyperlink"/>
            <w:b w:val="0"/>
            <w:iCs/>
            <w:u w:val="none"/>
          </w:rPr>
          <w:t>3.34. Sơ đồ hoạt động chức năng thêm nhà cung cấp</w:t>
        </w:r>
        <w:r w:rsidRPr="00F13159">
          <w:rPr>
            <w:b w:val="0"/>
            <w:webHidden/>
          </w:rPr>
          <w:tab/>
          <w:t>67</w:t>
        </w:r>
      </w:hyperlink>
    </w:p>
    <w:p w14:paraId="67C6FD82"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94" w:history="1">
        <w:r w:rsidRPr="00F13159">
          <w:rPr>
            <w:rStyle w:val="Hyperlink"/>
            <w:b w:val="0"/>
            <w:u w:val="none"/>
          </w:rPr>
          <w:t xml:space="preserve">Sơ đồ </w:t>
        </w:r>
        <w:r w:rsidRPr="00F13159">
          <w:rPr>
            <w:rStyle w:val="Hyperlink"/>
            <w:b w:val="0"/>
            <w:iCs/>
            <w:u w:val="none"/>
          </w:rPr>
          <w:t>3.35. Sơ đồ hoạt động chức năng sửa nhà cung cấp</w:t>
        </w:r>
        <w:r w:rsidRPr="00F13159">
          <w:rPr>
            <w:b w:val="0"/>
            <w:webHidden/>
          </w:rPr>
          <w:tab/>
          <w:t>68</w:t>
        </w:r>
      </w:hyperlink>
    </w:p>
    <w:p w14:paraId="57F85824"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95" w:history="1">
        <w:r w:rsidRPr="00F13159">
          <w:rPr>
            <w:rStyle w:val="Hyperlink"/>
            <w:b w:val="0"/>
            <w:u w:val="none"/>
          </w:rPr>
          <w:t xml:space="preserve">Sơ đồ </w:t>
        </w:r>
        <w:r w:rsidRPr="00F13159">
          <w:rPr>
            <w:rStyle w:val="Hyperlink"/>
            <w:b w:val="0"/>
            <w:iCs/>
            <w:u w:val="none"/>
          </w:rPr>
          <w:t>3.36. Sơ đồ hoạt động chức năng tìm kiếm nhà cung cấp</w:t>
        </w:r>
        <w:r w:rsidRPr="00F13159">
          <w:rPr>
            <w:b w:val="0"/>
            <w:webHidden/>
          </w:rPr>
          <w:tab/>
          <w:t>68</w:t>
        </w:r>
      </w:hyperlink>
    </w:p>
    <w:p w14:paraId="6D5A36D7"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97" w:history="1">
        <w:r w:rsidRPr="00F13159">
          <w:rPr>
            <w:rStyle w:val="Hyperlink"/>
            <w:b w:val="0"/>
            <w:u w:val="none"/>
          </w:rPr>
          <w:t xml:space="preserve">Sơ đồ </w:t>
        </w:r>
        <w:r w:rsidRPr="00F13159">
          <w:rPr>
            <w:rStyle w:val="Hyperlink"/>
            <w:b w:val="0"/>
            <w:iCs/>
            <w:u w:val="none"/>
          </w:rPr>
          <w:t>3.37. Sơ đồ hoạt động chức năng thêm tài khoản</w:t>
        </w:r>
        <w:r w:rsidRPr="00F13159">
          <w:rPr>
            <w:b w:val="0"/>
            <w:webHidden/>
          </w:rPr>
          <w:tab/>
          <w:t>69</w:t>
        </w:r>
      </w:hyperlink>
    </w:p>
    <w:p w14:paraId="38F6C72C"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98" w:history="1">
        <w:r w:rsidRPr="00F13159">
          <w:rPr>
            <w:rStyle w:val="Hyperlink"/>
            <w:b w:val="0"/>
            <w:u w:val="none"/>
          </w:rPr>
          <w:t xml:space="preserve">Sơ đồ </w:t>
        </w:r>
        <w:r w:rsidRPr="00F13159">
          <w:rPr>
            <w:rStyle w:val="Hyperlink"/>
            <w:b w:val="0"/>
            <w:iCs/>
            <w:u w:val="none"/>
          </w:rPr>
          <w:t>3.38. Sơ đồ hoạt động chức năng sửa tài khoản</w:t>
        </w:r>
        <w:r w:rsidRPr="00F13159">
          <w:rPr>
            <w:b w:val="0"/>
            <w:webHidden/>
          </w:rPr>
          <w:tab/>
          <w:t>69</w:t>
        </w:r>
      </w:hyperlink>
    </w:p>
    <w:p w14:paraId="6E43C091"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899" w:history="1">
        <w:r w:rsidRPr="00F13159">
          <w:rPr>
            <w:rStyle w:val="Hyperlink"/>
            <w:b w:val="0"/>
            <w:u w:val="none"/>
          </w:rPr>
          <w:t xml:space="preserve">Sơ đồ </w:t>
        </w:r>
        <w:r w:rsidRPr="00F13159">
          <w:rPr>
            <w:rStyle w:val="Hyperlink"/>
            <w:b w:val="0"/>
            <w:iCs/>
            <w:u w:val="none"/>
          </w:rPr>
          <w:t>3.39. Sơ đồ hoạt động chức năng tìm kiếm tài khoản</w:t>
        </w:r>
        <w:r w:rsidRPr="00F13159">
          <w:rPr>
            <w:b w:val="0"/>
            <w:webHidden/>
          </w:rPr>
          <w:tab/>
          <w:t>70</w:t>
        </w:r>
      </w:hyperlink>
    </w:p>
    <w:p w14:paraId="383F75DC"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00" w:history="1">
        <w:r w:rsidRPr="00F13159">
          <w:rPr>
            <w:rStyle w:val="Hyperlink"/>
            <w:b w:val="0"/>
            <w:u w:val="none"/>
          </w:rPr>
          <w:t xml:space="preserve">Sơ đồ </w:t>
        </w:r>
        <w:r w:rsidRPr="00F13159">
          <w:rPr>
            <w:rStyle w:val="Hyperlink"/>
            <w:b w:val="0"/>
            <w:iCs/>
            <w:u w:val="none"/>
          </w:rPr>
          <w:t>3.40. Sơ đồ hoạt động chức năng xóa tài khoản</w:t>
        </w:r>
        <w:r w:rsidRPr="00F13159">
          <w:rPr>
            <w:b w:val="0"/>
            <w:webHidden/>
          </w:rPr>
          <w:tab/>
          <w:t>70</w:t>
        </w:r>
      </w:hyperlink>
    </w:p>
    <w:p w14:paraId="75994412"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01" w:history="1">
        <w:r w:rsidRPr="00F13159">
          <w:rPr>
            <w:rStyle w:val="Hyperlink"/>
            <w:b w:val="0"/>
            <w:u w:val="none"/>
          </w:rPr>
          <w:t xml:space="preserve">Sơ đồ </w:t>
        </w:r>
        <w:r w:rsidRPr="00F13159">
          <w:rPr>
            <w:rStyle w:val="Hyperlink"/>
            <w:b w:val="0"/>
            <w:iCs/>
            <w:u w:val="none"/>
          </w:rPr>
          <w:t>3.41. Sơ đồ hoạt động chức năng thêm sản phẩm</w:t>
        </w:r>
        <w:r w:rsidRPr="00F13159">
          <w:rPr>
            <w:b w:val="0"/>
            <w:webHidden/>
          </w:rPr>
          <w:tab/>
          <w:t>71</w:t>
        </w:r>
      </w:hyperlink>
    </w:p>
    <w:p w14:paraId="13D56DDD"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02" w:history="1">
        <w:r w:rsidRPr="00F13159">
          <w:rPr>
            <w:rStyle w:val="Hyperlink"/>
            <w:b w:val="0"/>
            <w:u w:val="none"/>
          </w:rPr>
          <w:t xml:space="preserve">Sơ đồ </w:t>
        </w:r>
        <w:r w:rsidRPr="00F13159">
          <w:rPr>
            <w:rStyle w:val="Hyperlink"/>
            <w:b w:val="0"/>
            <w:iCs/>
            <w:u w:val="none"/>
          </w:rPr>
          <w:t>3.42. Sơ đồ hoạt động chức năng sửa sản phẩm</w:t>
        </w:r>
        <w:r w:rsidRPr="00F13159">
          <w:rPr>
            <w:b w:val="0"/>
            <w:webHidden/>
          </w:rPr>
          <w:tab/>
          <w:t>71</w:t>
        </w:r>
      </w:hyperlink>
    </w:p>
    <w:p w14:paraId="7DE46C8E"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03" w:history="1">
        <w:r w:rsidRPr="00F13159">
          <w:rPr>
            <w:rStyle w:val="Hyperlink"/>
            <w:b w:val="0"/>
            <w:u w:val="none"/>
          </w:rPr>
          <w:t xml:space="preserve">Sơ đồ </w:t>
        </w:r>
        <w:r w:rsidRPr="00F13159">
          <w:rPr>
            <w:rStyle w:val="Hyperlink"/>
            <w:b w:val="0"/>
            <w:iCs/>
            <w:u w:val="none"/>
          </w:rPr>
          <w:t>3.43. Sơ đồ hoạt động chức năng xóa sản phẩm</w:t>
        </w:r>
        <w:r w:rsidRPr="00F13159">
          <w:rPr>
            <w:b w:val="0"/>
            <w:webHidden/>
          </w:rPr>
          <w:tab/>
          <w:t>72</w:t>
        </w:r>
      </w:hyperlink>
    </w:p>
    <w:p w14:paraId="3F258969" w14:textId="77777777" w:rsidR="003E1C5B" w:rsidRPr="00F13159" w:rsidRDefault="003E1C5B" w:rsidP="003E1C5B">
      <w:pPr>
        <w:pStyle w:val="TOC2"/>
        <w:rPr>
          <w:rFonts w:asciiTheme="minorHAnsi" w:eastAsiaTheme="minorEastAsia" w:hAnsiTheme="minorHAnsi" w:cstheme="minorBidi"/>
          <w:b w:val="0"/>
          <w:sz w:val="22"/>
          <w:lang w:bidi="ar-SA"/>
        </w:rPr>
      </w:pPr>
      <w:hyperlink w:anchor="_Toc71670904" w:history="1">
        <w:r w:rsidRPr="00F13159">
          <w:rPr>
            <w:rStyle w:val="Hyperlink"/>
            <w:b w:val="0"/>
            <w:u w:val="none"/>
          </w:rPr>
          <w:t xml:space="preserve">Sơ đồ </w:t>
        </w:r>
        <w:r w:rsidRPr="00F13159">
          <w:rPr>
            <w:rStyle w:val="Hyperlink"/>
            <w:b w:val="0"/>
            <w:iCs/>
            <w:u w:val="none"/>
            <w:lang w:eastAsia="vi-VN"/>
          </w:rPr>
          <w:t>3.44. Sơ đồ hoạt động chức năng tìm kiếm sản phẩm</w:t>
        </w:r>
        <w:r w:rsidRPr="00F13159">
          <w:rPr>
            <w:b w:val="0"/>
            <w:webHidden/>
          </w:rPr>
          <w:tab/>
          <w:t>72</w:t>
        </w:r>
      </w:hyperlink>
    </w:p>
    <w:p w14:paraId="1E154482"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06" w:history="1">
        <w:r w:rsidRPr="00F13159">
          <w:rPr>
            <w:rStyle w:val="Hyperlink"/>
            <w:b w:val="0"/>
            <w:u w:val="none"/>
          </w:rPr>
          <w:t xml:space="preserve">Sơ đồ </w:t>
        </w:r>
        <w:r w:rsidRPr="00F13159">
          <w:rPr>
            <w:rStyle w:val="Hyperlink"/>
            <w:b w:val="0"/>
            <w:iCs/>
            <w:u w:val="none"/>
          </w:rPr>
          <w:t>3.45. Sơ đồ hoạt động chức năng xác nhận và hoàn thành đơn hàng</w:t>
        </w:r>
        <w:r w:rsidRPr="00F13159">
          <w:rPr>
            <w:b w:val="0"/>
            <w:webHidden/>
          </w:rPr>
          <w:tab/>
          <w:t>73</w:t>
        </w:r>
      </w:hyperlink>
    </w:p>
    <w:p w14:paraId="30F1EE05"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07" w:history="1">
        <w:r w:rsidRPr="00F13159">
          <w:rPr>
            <w:rStyle w:val="Hyperlink"/>
            <w:b w:val="0"/>
            <w:u w:val="none"/>
          </w:rPr>
          <w:t xml:space="preserve">Sơ đồ </w:t>
        </w:r>
        <w:r w:rsidRPr="00F13159">
          <w:rPr>
            <w:rStyle w:val="Hyperlink"/>
            <w:b w:val="0"/>
            <w:iCs/>
            <w:u w:val="none"/>
          </w:rPr>
          <w:t>3.46. Sơ đồ hoạt động chức năng hủy đơn hàng</w:t>
        </w:r>
        <w:r w:rsidRPr="00F13159">
          <w:rPr>
            <w:b w:val="0"/>
            <w:webHidden/>
          </w:rPr>
          <w:tab/>
          <w:t>73</w:t>
        </w:r>
      </w:hyperlink>
    </w:p>
    <w:p w14:paraId="4C44F189"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09" w:history="1">
        <w:r w:rsidRPr="00F13159">
          <w:rPr>
            <w:rStyle w:val="Hyperlink"/>
            <w:b w:val="0"/>
            <w:u w:val="none"/>
          </w:rPr>
          <w:t xml:space="preserve">Sơ đồ </w:t>
        </w:r>
        <w:r w:rsidRPr="00F13159">
          <w:rPr>
            <w:rStyle w:val="Hyperlink"/>
            <w:b w:val="0"/>
            <w:iCs/>
            <w:u w:val="none"/>
          </w:rPr>
          <w:t>3.47. Sơ đồ hoạt động chức năng thêm sản phẩm vào giỏ hàng</w:t>
        </w:r>
        <w:r w:rsidRPr="00F13159">
          <w:rPr>
            <w:b w:val="0"/>
            <w:webHidden/>
          </w:rPr>
          <w:tab/>
          <w:t>74</w:t>
        </w:r>
      </w:hyperlink>
    </w:p>
    <w:p w14:paraId="0BF2E5B2"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10" w:history="1">
        <w:r w:rsidRPr="00F13159">
          <w:rPr>
            <w:rStyle w:val="Hyperlink"/>
            <w:b w:val="0"/>
            <w:u w:val="none"/>
          </w:rPr>
          <w:t xml:space="preserve">Sơ đồ </w:t>
        </w:r>
        <w:r w:rsidRPr="00F13159">
          <w:rPr>
            <w:rStyle w:val="Hyperlink"/>
            <w:b w:val="0"/>
            <w:iCs/>
            <w:u w:val="none"/>
          </w:rPr>
          <w:t>3.48. Sơ đồ hoạt động chức năng cập nhật sản phẩm trong giỏ hàng</w:t>
        </w:r>
        <w:r w:rsidRPr="00F13159">
          <w:rPr>
            <w:b w:val="0"/>
            <w:webHidden/>
          </w:rPr>
          <w:tab/>
          <w:t>74</w:t>
        </w:r>
      </w:hyperlink>
    </w:p>
    <w:p w14:paraId="006297BD"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11" w:history="1">
        <w:r w:rsidRPr="00F13159">
          <w:rPr>
            <w:rStyle w:val="Hyperlink"/>
            <w:b w:val="0"/>
            <w:u w:val="none"/>
          </w:rPr>
          <w:t xml:space="preserve">Sơ đồ </w:t>
        </w:r>
        <w:r w:rsidRPr="00F13159">
          <w:rPr>
            <w:rStyle w:val="Hyperlink"/>
            <w:b w:val="0"/>
            <w:iCs/>
            <w:u w:val="none"/>
          </w:rPr>
          <w:t>3.49. Sơ đồ hoạt động chức năng xóa sản phẩm trong giỏ hàng</w:t>
        </w:r>
        <w:r w:rsidRPr="00F13159">
          <w:rPr>
            <w:b w:val="0"/>
            <w:webHidden/>
          </w:rPr>
          <w:tab/>
          <w:t>75</w:t>
        </w:r>
      </w:hyperlink>
    </w:p>
    <w:p w14:paraId="6163D85E"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12" w:history="1">
        <w:r w:rsidRPr="00F13159">
          <w:rPr>
            <w:rStyle w:val="Hyperlink"/>
            <w:b w:val="0"/>
            <w:u w:val="none"/>
          </w:rPr>
          <w:t xml:space="preserve">Sơ đồ </w:t>
        </w:r>
        <w:r w:rsidRPr="00F13159">
          <w:rPr>
            <w:rStyle w:val="Hyperlink"/>
            <w:b w:val="0"/>
            <w:iCs/>
            <w:u w:val="none"/>
          </w:rPr>
          <w:t>3.50. Sơ đồ hoạt động chức năng xóa tất cả sản phẩm trong giỏ hàng</w:t>
        </w:r>
        <w:r w:rsidRPr="00F13159">
          <w:rPr>
            <w:b w:val="0"/>
            <w:webHidden/>
          </w:rPr>
          <w:tab/>
          <w:t>75</w:t>
        </w:r>
      </w:hyperlink>
    </w:p>
    <w:p w14:paraId="4E707C85"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14" w:history="1">
        <w:r w:rsidRPr="00F13159">
          <w:rPr>
            <w:rStyle w:val="Hyperlink"/>
            <w:b w:val="0"/>
            <w:u w:val="none"/>
          </w:rPr>
          <w:t xml:space="preserve">Sơ đồ </w:t>
        </w:r>
        <w:r w:rsidRPr="00F13159">
          <w:rPr>
            <w:rStyle w:val="Hyperlink"/>
            <w:b w:val="0"/>
            <w:iCs/>
            <w:u w:val="none"/>
          </w:rPr>
          <w:t>3.51. Sơ đồ hoạt động chức năng thanh toán</w:t>
        </w:r>
        <w:r w:rsidRPr="00F13159">
          <w:rPr>
            <w:b w:val="0"/>
            <w:webHidden/>
          </w:rPr>
          <w:tab/>
          <w:t>75</w:t>
        </w:r>
      </w:hyperlink>
    </w:p>
    <w:p w14:paraId="4C65D188"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17" w:history="1">
        <w:r w:rsidRPr="00F13159">
          <w:rPr>
            <w:rStyle w:val="Hyperlink"/>
            <w:b w:val="0"/>
            <w:u w:val="none"/>
          </w:rPr>
          <w:t>Sơ đồ 3.52. Sơ đồ tuần tự đăng nhập</w:t>
        </w:r>
        <w:r w:rsidRPr="00F13159">
          <w:rPr>
            <w:b w:val="0"/>
            <w:webHidden/>
          </w:rPr>
          <w:tab/>
          <w:t>75</w:t>
        </w:r>
      </w:hyperlink>
    </w:p>
    <w:p w14:paraId="792438BA"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18" w:history="1">
        <w:r w:rsidRPr="00F13159">
          <w:rPr>
            <w:rStyle w:val="Hyperlink"/>
            <w:b w:val="0"/>
            <w:u w:val="none"/>
          </w:rPr>
          <w:t>Sơ đồ 3.53. Sơ đồ tuần tự quản lý thể loại</w:t>
        </w:r>
        <w:r w:rsidRPr="00F13159">
          <w:rPr>
            <w:b w:val="0"/>
            <w:webHidden/>
          </w:rPr>
          <w:tab/>
          <w:t>76</w:t>
        </w:r>
      </w:hyperlink>
    </w:p>
    <w:p w14:paraId="7DA12E1A"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19" w:history="1">
        <w:r w:rsidRPr="00F13159">
          <w:rPr>
            <w:rStyle w:val="Hyperlink"/>
            <w:b w:val="0"/>
            <w:u w:val="none"/>
          </w:rPr>
          <w:t>Sơ đồ 3.54. Sơ đồ tuần tự quản lý nhà cung cấp</w:t>
        </w:r>
        <w:r w:rsidRPr="00F13159">
          <w:rPr>
            <w:b w:val="0"/>
            <w:webHidden/>
          </w:rPr>
          <w:tab/>
          <w:t>77</w:t>
        </w:r>
      </w:hyperlink>
    </w:p>
    <w:p w14:paraId="2B72A970"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20" w:history="1">
        <w:r w:rsidRPr="00F13159">
          <w:rPr>
            <w:rStyle w:val="Hyperlink"/>
            <w:b w:val="0"/>
            <w:u w:val="none"/>
          </w:rPr>
          <w:t>Sơ đồ 3.55. Sơ đồ tuần tự quản lý hóa đơn</w:t>
        </w:r>
        <w:r w:rsidRPr="00F13159">
          <w:rPr>
            <w:b w:val="0"/>
            <w:webHidden/>
          </w:rPr>
          <w:tab/>
          <w:t>78</w:t>
        </w:r>
      </w:hyperlink>
    </w:p>
    <w:p w14:paraId="68DAE941"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21" w:history="1">
        <w:r w:rsidRPr="00F13159">
          <w:rPr>
            <w:rStyle w:val="Hyperlink"/>
            <w:b w:val="0"/>
            <w:u w:val="none"/>
          </w:rPr>
          <w:t>Sơ đồ 3.56. Sơ đồ tuần tự quản lý tài khoản</w:t>
        </w:r>
        <w:r w:rsidRPr="00F13159">
          <w:rPr>
            <w:b w:val="0"/>
            <w:webHidden/>
          </w:rPr>
          <w:tab/>
          <w:t>80</w:t>
        </w:r>
      </w:hyperlink>
    </w:p>
    <w:p w14:paraId="31334BF7"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22" w:history="1">
        <w:r w:rsidRPr="00F13159">
          <w:rPr>
            <w:rStyle w:val="Hyperlink"/>
            <w:b w:val="0"/>
            <w:u w:val="none"/>
          </w:rPr>
          <w:t>Sơ đồ 3.57. Sơ đồ tuần tự quản lý sản phẩm</w:t>
        </w:r>
        <w:r w:rsidRPr="00F13159">
          <w:rPr>
            <w:b w:val="0"/>
            <w:webHidden/>
          </w:rPr>
          <w:tab/>
          <w:t>81</w:t>
        </w:r>
      </w:hyperlink>
    </w:p>
    <w:p w14:paraId="17F6050B"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23" w:history="1">
        <w:r w:rsidRPr="00F13159">
          <w:rPr>
            <w:rStyle w:val="Hyperlink"/>
            <w:b w:val="0"/>
            <w:u w:val="none"/>
          </w:rPr>
          <w:t>Sơ đồ 3.58. Sơ đồ tuần tự các chức năng trong giỏ hàng</w:t>
        </w:r>
        <w:r w:rsidRPr="00F13159">
          <w:rPr>
            <w:b w:val="0"/>
            <w:webHidden/>
          </w:rPr>
          <w:tab/>
          <w:t>82</w:t>
        </w:r>
      </w:hyperlink>
    </w:p>
    <w:p w14:paraId="542C4751" w14:textId="77777777" w:rsidR="003E1C5B" w:rsidRPr="00F13159" w:rsidRDefault="003E1C5B" w:rsidP="003E1C5B">
      <w:pPr>
        <w:pStyle w:val="TOC1"/>
        <w:rPr>
          <w:rFonts w:asciiTheme="minorHAnsi" w:eastAsiaTheme="minorEastAsia" w:hAnsiTheme="minorHAnsi" w:cstheme="minorBidi"/>
          <w:b w:val="0"/>
          <w:sz w:val="22"/>
          <w:szCs w:val="22"/>
          <w:lang w:eastAsia="en-US" w:bidi="ar-SA"/>
        </w:rPr>
      </w:pPr>
      <w:hyperlink w:anchor="_Toc71670924" w:history="1">
        <w:r w:rsidRPr="00F13159">
          <w:rPr>
            <w:rStyle w:val="Hyperlink"/>
            <w:b w:val="0"/>
            <w:u w:val="none"/>
          </w:rPr>
          <w:t>Sơ đồ 3.59. Sơ đồ tuần tự các chức năng thanh toán</w:t>
        </w:r>
        <w:r w:rsidRPr="00F13159">
          <w:rPr>
            <w:b w:val="0"/>
            <w:webHidden/>
          </w:rPr>
          <w:tab/>
          <w:t>83</w:t>
        </w:r>
      </w:hyperlink>
    </w:p>
    <w:p w14:paraId="41B8E3D7" w14:textId="77777777" w:rsidR="003E1C5B" w:rsidRPr="00F13159" w:rsidRDefault="003E1C5B" w:rsidP="003E1C5B">
      <w:pPr>
        <w:pStyle w:val="TOC1"/>
        <w:rPr>
          <w:rFonts w:eastAsiaTheme="minorEastAsia"/>
          <w:b w:val="0"/>
        </w:rPr>
      </w:pPr>
      <w:hyperlink w:anchor="_Toc71670942" w:history="1">
        <w:r w:rsidRPr="00F13159">
          <w:rPr>
            <w:rStyle w:val="Hyperlink"/>
            <w:b w:val="0"/>
            <w:u w:val="none"/>
          </w:rPr>
          <w:t>Sơ đồ 3.60. Sơ đồ lớp đối tượng</w:t>
        </w:r>
        <w:r w:rsidRPr="00F13159">
          <w:rPr>
            <w:b w:val="0"/>
            <w:webHidden/>
          </w:rPr>
          <w:tab/>
          <w:t>92</w:t>
        </w:r>
      </w:hyperlink>
    </w:p>
    <w:p w14:paraId="36B2055F" w14:textId="31BDE297" w:rsidR="000B5B6D" w:rsidRPr="00FA2F80" w:rsidRDefault="000B5B6D" w:rsidP="003E1C5B">
      <w:pPr>
        <w:pStyle w:val="TOC1"/>
      </w:pPr>
    </w:p>
    <w:p w14:paraId="68534EDA" w14:textId="37BC746B" w:rsidR="00B31C11" w:rsidRPr="000B5B6D" w:rsidRDefault="00B31C11" w:rsidP="003E1C5B">
      <w:pPr>
        <w:pStyle w:val="TOC1"/>
        <w:rPr>
          <w:rFonts w:asciiTheme="minorHAnsi" w:eastAsiaTheme="minorEastAsia" w:hAnsiTheme="minorHAnsi" w:cstheme="minorBidi"/>
          <w:sz w:val="22"/>
          <w:szCs w:val="22"/>
        </w:rPr>
      </w:pPr>
      <w:r>
        <w:br w:type="page"/>
      </w:r>
    </w:p>
    <w:p w14:paraId="53151C08" w14:textId="462DDBBA" w:rsidR="00B30B89" w:rsidRPr="00F143CB" w:rsidRDefault="00B30B89" w:rsidP="00CB3266">
      <w:pPr>
        <w:pStyle w:val="phn"/>
        <w:spacing w:line="360" w:lineRule="auto"/>
        <w:rPr>
          <w:rFonts w:ascii="Times New Roman" w:hAnsi="Times New Roman"/>
          <w:sz w:val="28"/>
          <w:szCs w:val="28"/>
        </w:rPr>
      </w:pPr>
      <w:bookmarkStart w:id="17" w:name="_Toc71672217"/>
      <w:r w:rsidRPr="00F143CB">
        <w:rPr>
          <w:rFonts w:ascii="Times New Roman" w:hAnsi="Times New Roman"/>
          <w:sz w:val="28"/>
          <w:szCs w:val="28"/>
        </w:rPr>
        <w:lastRenderedPageBreak/>
        <w:t>DANH MỤC TỪ VIẾT TẮT</w:t>
      </w:r>
      <w:bookmarkEnd w:id="17"/>
    </w:p>
    <w:tbl>
      <w:tblPr>
        <w:tblStyle w:val="TableGrid"/>
        <w:tblW w:w="9103" w:type="dxa"/>
        <w:tblLook w:val="04A0" w:firstRow="1" w:lastRow="0" w:firstColumn="1" w:lastColumn="0" w:noHBand="0" w:noVBand="1"/>
      </w:tblPr>
      <w:tblGrid>
        <w:gridCol w:w="997"/>
        <w:gridCol w:w="2862"/>
        <w:gridCol w:w="5244"/>
      </w:tblGrid>
      <w:tr w:rsidR="00B30B89" w14:paraId="0B663532" w14:textId="77777777" w:rsidTr="00B753A7">
        <w:trPr>
          <w:trHeight w:val="378"/>
        </w:trPr>
        <w:tc>
          <w:tcPr>
            <w:tcW w:w="997" w:type="dxa"/>
            <w:shd w:val="clear" w:color="auto" w:fill="FFFFFF" w:themeFill="background1"/>
          </w:tcPr>
          <w:p w14:paraId="6BE146D4" w14:textId="77777777" w:rsidR="00B30B89" w:rsidRDefault="00B30B89" w:rsidP="00F45AE4">
            <w:pPr>
              <w:spacing w:line="360" w:lineRule="auto"/>
              <w:jc w:val="center"/>
              <w:rPr>
                <w:rFonts w:ascii="Times New Roman" w:eastAsia="NSimSun" w:hAnsi="Times New Roman"/>
                <w:b/>
                <w:kern w:val="2"/>
                <w:sz w:val="32"/>
                <w:szCs w:val="28"/>
                <w:lang w:val="en-US" w:eastAsia="vi-VN" w:bidi="hi-IN"/>
              </w:rPr>
            </w:pPr>
            <w:r>
              <w:rPr>
                <w:rFonts w:ascii="Times New Roman" w:eastAsia="NSimSun" w:hAnsi="Times New Roman"/>
                <w:b/>
                <w:kern w:val="2"/>
                <w:sz w:val="32"/>
                <w:szCs w:val="28"/>
                <w:lang w:val="en-US" w:eastAsia="vi-VN" w:bidi="hi-IN"/>
              </w:rPr>
              <w:t>STT</w:t>
            </w:r>
          </w:p>
        </w:tc>
        <w:tc>
          <w:tcPr>
            <w:tcW w:w="2862" w:type="dxa"/>
            <w:shd w:val="clear" w:color="auto" w:fill="FFFFFF" w:themeFill="background1"/>
          </w:tcPr>
          <w:p w14:paraId="3C6730BF" w14:textId="77777777" w:rsidR="00B30B89" w:rsidRDefault="00B30B89" w:rsidP="00F45AE4">
            <w:pPr>
              <w:spacing w:line="360" w:lineRule="auto"/>
              <w:jc w:val="center"/>
              <w:rPr>
                <w:rFonts w:ascii="Times New Roman" w:eastAsia="NSimSun" w:hAnsi="Times New Roman"/>
                <w:b/>
                <w:kern w:val="2"/>
                <w:sz w:val="32"/>
                <w:szCs w:val="28"/>
                <w:lang w:val="en-US" w:eastAsia="vi-VN" w:bidi="hi-IN"/>
              </w:rPr>
            </w:pPr>
            <w:r>
              <w:rPr>
                <w:rFonts w:ascii="Times New Roman" w:eastAsia="NSimSun" w:hAnsi="Times New Roman"/>
                <w:b/>
                <w:kern w:val="2"/>
                <w:sz w:val="32"/>
                <w:szCs w:val="28"/>
                <w:lang w:val="en-US" w:eastAsia="vi-VN" w:bidi="hi-IN"/>
              </w:rPr>
              <w:t>Từ viết tắt</w:t>
            </w:r>
          </w:p>
        </w:tc>
        <w:tc>
          <w:tcPr>
            <w:tcW w:w="5244" w:type="dxa"/>
            <w:shd w:val="clear" w:color="auto" w:fill="FFFFFF" w:themeFill="background1"/>
          </w:tcPr>
          <w:p w14:paraId="5DC5E16F" w14:textId="77777777" w:rsidR="00B30B89" w:rsidRDefault="00B30B89" w:rsidP="00F45AE4">
            <w:pPr>
              <w:spacing w:line="360" w:lineRule="auto"/>
              <w:jc w:val="center"/>
              <w:rPr>
                <w:rFonts w:ascii="Times New Roman" w:eastAsia="NSimSun" w:hAnsi="Times New Roman"/>
                <w:b/>
                <w:kern w:val="2"/>
                <w:sz w:val="32"/>
                <w:szCs w:val="28"/>
                <w:lang w:val="en-US" w:eastAsia="vi-VN" w:bidi="hi-IN"/>
              </w:rPr>
            </w:pPr>
            <w:r>
              <w:rPr>
                <w:rFonts w:ascii="Times New Roman" w:eastAsia="NSimSun" w:hAnsi="Times New Roman"/>
                <w:b/>
                <w:kern w:val="2"/>
                <w:sz w:val="32"/>
                <w:szCs w:val="28"/>
                <w:lang w:val="en-US" w:eastAsia="vi-VN" w:bidi="hi-IN"/>
              </w:rPr>
              <w:t>Mô tả</w:t>
            </w:r>
          </w:p>
        </w:tc>
      </w:tr>
      <w:tr w:rsidR="00B30B89" w14:paraId="5ABC496E" w14:textId="77777777" w:rsidTr="00B753A7">
        <w:trPr>
          <w:trHeight w:val="378"/>
        </w:trPr>
        <w:tc>
          <w:tcPr>
            <w:tcW w:w="997" w:type="dxa"/>
            <w:shd w:val="clear" w:color="auto" w:fill="FFFFFF" w:themeFill="background1"/>
          </w:tcPr>
          <w:p w14:paraId="6B1378C8" w14:textId="77777777" w:rsidR="00B30B89" w:rsidRPr="0008163F" w:rsidRDefault="00B30B89" w:rsidP="00F45AE4">
            <w:pPr>
              <w:spacing w:line="360" w:lineRule="auto"/>
              <w:jc w:val="center"/>
              <w:rPr>
                <w:rFonts w:ascii="Times New Roman" w:eastAsia="NSimSun" w:hAnsi="Times New Roman"/>
                <w:kern w:val="2"/>
                <w:sz w:val="32"/>
                <w:szCs w:val="28"/>
                <w:lang w:val="en-US" w:eastAsia="vi-VN" w:bidi="hi-IN"/>
              </w:rPr>
            </w:pPr>
            <w:r w:rsidRPr="0008163F">
              <w:rPr>
                <w:rFonts w:ascii="Times New Roman" w:eastAsia="NSimSun" w:hAnsi="Times New Roman"/>
                <w:kern w:val="2"/>
                <w:sz w:val="32"/>
                <w:szCs w:val="28"/>
                <w:lang w:val="en-US" w:eastAsia="vi-VN" w:bidi="hi-IN"/>
              </w:rPr>
              <w:t>1</w:t>
            </w:r>
          </w:p>
        </w:tc>
        <w:tc>
          <w:tcPr>
            <w:tcW w:w="2862" w:type="dxa"/>
            <w:shd w:val="clear" w:color="auto" w:fill="FFFFFF" w:themeFill="background1"/>
          </w:tcPr>
          <w:p w14:paraId="650D84A5" w14:textId="77777777" w:rsidR="00B30B89" w:rsidRPr="0008163F"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PHP</w:t>
            </w:r>
          </w:p>
        </w:tc>
        <w:tc>
          <w:tcPr>
            <w:tcW w:w="5244" w:type="dxa"/>
            <w:shd w:val="clear" w:color="auto" w:fill="FFFFFF" w:themeFill="background1"/>
          </w:tcPr>
          <w:p w14:paraId="52A68EAC"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sidRPr="00336668">
              <w:rPr>
                <w:rFonts w:ascii="Times New Roman" w:hAnsi="Times New Roman"/>
                <w:sz w:val="28"/>
              </w:rPr>
              <w:t>Hypertext Preprocessor</w:t>
            </w:r>
          </w:p>
        </w:tc>
      </w:tr>
      <w:tr w:rsidR="00B30B89" w14:paraId="43EE948E" w14:textId="77777777" w:rsidTr="00B753A7">
        <w:trPr>
          <w:trHeight w:val="391"/>
        </w:trPr>
        <w:tc>
          <w:tcPr>
            <w:tcW w:w="997" w:type="dxa"/>
            <w:shd w:val="clear" w:color="auto" w:fill="FFFFFF" w:themeFill="background1"/>
          </w:tcPr>
          <w:p w14:paraId="0459DEDA" w14:textId="7777777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2</w:t>
            </w:r>
          </w:p>
        </w:tc>
        <w:tc>
          <w:tcPr>
            <w:tcW w:w="2862" w:type="dxa"/>
            <w:shd w:val="clear" w:color="auto" w:fill="FFFFFF" w:themeFill="background1"/>
          </w:tcPr>
          <w:p w14:paraId="06C6F52A" w14:textId="77777777" w:rsidR="00B30B89" w:rsidRDefault="00B30B89" w:rsidP="00F45AE4">
            <w:pPr>
              <w:spacing w:line="360" w:lineRule="auto"/>
              <w:jc w:val="center"/>
              <w:rPr>
                <w:rFonts w:ascii="Times New Roman" w:hAnsi="Times New Roman"/>
                <w:sz w:val="28"/>
                <w:szCs w:val="28"/>
                <w:lang w:val="en-US" w:eastAsia="vi-VN"/>
              </w:rPr>
            </w:pPr>
            <w:r w:rsidRPr="002E6E11">
              <w:rPr>
                <w:rFonts w:ascii="Times New Roman" w:hAnsi="Times New Roman"/>
                <w:sz w:val="28"/>
                <w:szCs w:val="28"/>
                <w:lang w:eastAsia="vi-VN"/>
              </w:rPr>
              <w:t>CSDL</w:t>
            </w:r>
          </w:p>
        </w:tc>
        <w:tc>
          <w:tcPr>
            <w:tcW w:w="5244" w:type="dxa"/>
            <w:shd w:val="clear" w:color="auto" w:fill="FFFFFF" w:themeFill="background1"/>
          </w:tcPr>
          <w:p w14:paraId="19B806EE"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Cơ sở dữ liệu</w:t>
            </w:r>
          </w:p>
        </w:tc>
      </w:tr>
      <w:tr w:rsidR="00B30B89" w14:paraId="00A2DD26" w14:textId="77777777" w:rsidTr="00B753A7">
        <w:trPr>
          <w:trHeight w:val="378"/>
        </w:trPr>
        <w:tc>
          <w:tcPr>
            <w:tcW w:w="997" w:type="dxa"/>
            <w:shd w:val="clear" w:color="auto" w:fill="FFFFFF" w:themeFill="background1"/>
          </w:tcPr>
          <w:p w14:paraId="32C5D8FD" w14:textId="7777777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3</w:t>
            </w:r>
          </w:p>
        </w:tc>
        <w:tc>
          <w:tcPr>
            <w:tcW w:w="2862" w:type="dxa"/>
            <w:shd w:val="clear" w:color="auto" w:fill="FFFFFF" w:themeFill="background1"/>
          </w:tcPr>
          <w:p w14:paraId="6B222DBC" w14:textId="77777777" w:rsidR="00B30B89" w:rsidRPr="00C27FD4" w:rsidRDefault="00B30B89" w:rsidP="00F45AE4">
            <w:pPr>
              <w:spacing w:line="360" w:lineRule="auto"/>
              <w:jc w:val="center"/>
              <w:rPr>
                <w:rFonts w:ascii="Times New Roman" w:hAnsi="Times New Roman"/>
                <w:sz w:val="28"/>
                <w:szCs w:val="28"/>
              </w:rPr>
            </w:pPr>
            <w:r>
              <w:rPr>
                <w:rFonts w:ascii="Times New Roman" w:hAnsi="Times New Roman"/>
                <w:sz w:val="28"/>
                <w:szCs w:val="28"/>
              </w:rPr>
              <w:t>TNHH</w:t>
            </w:r>
          </w:p>
        </w:tc>
        <w:tc>
          <w:tcPr>
            <w:tcW w:w="5244" w:type="dxa"/>
            <w:shd w:val="clear" w:color="auto" w:fill="FFFFFF" w:themeFill="background1"/>
          </w:tcPr>
          <w:p w14:paraId="19417E9C"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Trách nhiệm hữu hạn</w:t>
            </w:r>
          </w:p>
        </w:tc>
      </w:tr>
      <w:tr w:rsidR="00B30B89" w14:paraId="1DA87DAB" w14:textId="77777777" w:rsidTr="00B753A7">
        <w:trPr>
          <w:trHeight w:val="378"/>
        </w:trPr>
        <w:tc>
          <w:tcPr>
            <w:tcW w:w="997" w:type="dxa"/>
            <w:shd w:val="clear" w:color="auto" w:fill="FFFFFF" w:themeFill="background1"/>
          </w:tcPr>
          <w:p w14:paraId="030AB04F" w14:textId="7777777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4</w:t>
            </w:r>
          </w:p>
        </w:tc>
        <w:tc>
          <w:tcPr>
            <w:tcW w:w="2862" w:type="dxa"/>
            <w:shd w:val="clear" w:color="auto" w:fill="FFFFFF" w:themeFill="background1"/>
          </w:tcPr>
          <w:p w14:paraId="4C1A6E56" w14:textId="77777777" w:rsidR="00B30B89" w:rsidRDefault="00E52D95" w:rsidP="00F45AE4">
            <w:pPr>
              <w:spacing w:line="360" w:lineRule="auto"/>
              <w:jc w:val="center"/>
              <w:rPr>
                <w:rFonts w:ascii="Times New Roman" w:hAnsi="Times New Roman"/>
                <w:sz w:val="28"/>
                <w:szCs w:val="28"/>
              </w:rPr>
            </w:pPr>
            <w:hyperlink r:id="rId12" w:tooltip="CNTT" w:history="1">
              <w:r w:rsidR="00B30B89" w:rsidRPr="00430580">
                <w:rPr>
                  <w:rStyle w:val="Hyperlink"/>
                  <w:rFonts w:ascii="Times New Roman" w:hAnsi="Times New Roman"/>
                  <w:color w:val="auto"/>
                  <w:sz w:val="28"/>
                  <w:szCs w:val="28"/>
                  <w:u w:val="none"/>
                </w:rPr>
                <w:t>CNTT</w:t>
              </w:r>
            </w:hyperlink>
            <w:r w:rsidR="00B30B89" w:rsidRPr="00B56636">
              <w:rPr>
                <w:rFonts w:ascii="Times New Roman" w:hAnsi="Times New Roman"/>
                <w:sz w:val="28"/>
                <w:szCs w:val="28"/>
              </w:rPr>
              <w:t>-TT</w:t>
            </w:r>
          </w:p>
        </w:tc>
        <w:tc>
          <w:tcPr>
            <w:tcW w:w="5244" w:type="dxa"/>
            <w:shd w:val="clear" w:color="auto" w:fill="FFFFFF" w:themeFill="background1"/>
          </w:tcPr>
          <w:p w14:paraId="2D07C1F4" w14:textId="77777777" w:rsidR="00B30B89" w:rsidRPr="0008163F" w:rsidRDefault="00B30B89"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Công nghệ thông tin và truyền thông</w:t>
            </w:r>
          </w:p>
        </w:tc>
      </w:tr>
      <w:tr w:rsidR="00B30B89" w14:paraId="75FF31C6" w14:textId="77777777" w:rsidTr="00B753A7">
        <w:trPr>
          <w:trHeight w:val="378"/>
        </w:trPr>
        <w:tc>
          <w:tcPr>
            <w:tcW w:w="997" w:type="dxa"/>
            <w:shd w:val="clear" w:color="auto" w:fill="FFFFFF" w:themeFill="background1"/>
          </w:tcPr>
          <w:p w14:paraId="63E9BC4C" w14:textId="1A1D4F23"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5</w:t>
            </w:r>
          </w:p>
        </w:tc>
        <w:tc>
          <w:tcPr>
            <w:tcW w:w="2862" w:type="dxa"/>
            <w:shd w:val="clear" w:color="auto" w:fill="FFFFFF" w:themeFill="background1"/>
          </w:tcPr>
          <w:p w14:paraId="18E98BC6" w14:textId="6293A931" w:rsidR="00B30B89" w:rsidRPr="00B30B89" w:rsidRDefault="00E52D95" w:rsidP="00F45AE4">
            <w:pPr>
              <w:spacing w:line="360" w:lineRule="auto"/>
              <w:jc w:val="center"/>
              <w:rPr>
                <w:rFonts w:ascii="Times New Roman" w:hAnsi="Times New Roman"/>
                <w:lang w:val="en-US"/>
              </w:rPr>
            </w:pPr>
            <w:hyperlink r:id="rId13" w:tooltip="CNTT" w:history="1">
              <w:r w:rsidR="00B30B89">
                <w:rPr>
                  <w:rStyle w:val="Hyperlink"/>
                  <w:rFonts w:ascii="Times New Roman" w:hAnsi="Times New Roman"/>
                  <w:sz w:val="28"/>
                  <w:szCs w:val="28"/>
                  <w:lang w:val="en-US"/>
                </w:rPr>
                <w:t>API</w:t>
              </w:r>
            </w:hyperlink>
          </w:p>
        </w:tc>
        <w:tc>
          <w:tcPr>
            <w:tcW w:w="5244" w:type="dxa"/>
            <w:shd w:val="clear" w:color="auto" w:fill="FFFFFF" w:themeFill="background1"/>
          </w:tcPr>
          <w:p w14:paraId="52A3EE70" w14:textId="028D5AD8" w:rsid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Application Programming Interface</w:t>
            </w:r>
          </w:p>
        </w:tc>
      </w:tr>
      <w:tr w:rsidR="00B30B89" w14:paraId="3BD93229" w14:textId="77777777" w:rsidTr="00B753A7">
        <w:trPr>
          <w:trHeight w:val="378"/>
        </w:trPr>
        <w:tc>
          <w:tcPr>
            <w:tcW w:w="997" w:type="dxa"/>
            <w:shd w:val="clear" w:color="auto" w:fill="FFFFFF" w:themeFill="background1"/>
          </w:tcPr>
          <w:p w14:paraId="7706002C" w14:textId="12DF874C"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6</w:t>
            </w:r>
          </w:p>
        </w:tc>
        <w:tc>
          <w:tcPr>
            <w:tcW w:w="2862" w:type="dxa"/>
            <w:shd w:val="clear" w:color="auto" w:fill="FFFFFF" w:themeFill="background1"/>
          </w:tcPr>
          <w:p w14:paraId="3C4196EA" w14:textId="1FF84CE5" w:rsidR="00B30B89" w:rsidRDefault="00B30B89" w:rsidP="00F45AE4">
            <w:pPr>
              <w:spacing w:line="360" w:lineRule="auto"/>
              <w:jc w:val="center"/>
            </w:pPr>
            <w:r w:rsidRPr="00033F42">
              <w:rPr>
                <w:rFonts w:ascii="Times New Roman" w:hAnsi="Times New Roman"/>
                <w:sz w:val="28"/>
                <w:szCs w:val="28"/>
                <w:lang w:val="en-US"/>
              </w:rPr>
              <w:t>MVC</w:t>
            </w:r>
          </w:p>
        </w:tc>
        <w:tc>
          <w:tcPr>
            <w:tcW w:w="5244" w:type="dxa"/>
            <w:shd w:val="clear" w:color="auto" w:fill="FFFFFF" w:themeFill="background1"/>
          </w:tcPr>
          <w:p w14:paraId="3B475D75" w14:textId="1E2C0FCE"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Model – View – Controller</w:t>
            </w:r>
          </w:p>
        </w:tc>
      </w:tr>
      <w:tr w:rsidR="00B30B89" w14:paraId="4C254F95" w14:textId="77777777" w:rsidTr="00B753A7">
        <w:trPr>
          <w:trHeight w:val="378"/>
        </w:trPr>
        <w:tc>
          <w:tcPr>
            <w:tcW w:w="997" w:type="dxa"/>
            <w:shd w:val="clear" w:color="auto" w:fill="FFFFFF" w:themeFill="background1"/>
          </w:tcPr>
          <w:p w14:paraId="2E1CDD45" w14:textId="141E7DE6"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7</w:t>
            </w:r>
          </w:p>
        </w:tc>
        <w:tc>
          <w:tcPr>
            <w:tcW w:w="2862" w:type="dxa"/>
            <w:shd w:val="clear" w:color="auto" w:fill="FFFFFF" w:themeFill="background1"/>
          </w:tcPr>
          <w:p w14:paraId="24616707" w14:textId="47F01F40" w:rsidR="00B30B89" w:rsidRPr="00033F42" w:rsidRDefault="00B30B89"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HTML</w:t>
            </w:r>
          </w:p>
        </w:tc>
        <w:tc>
          <w:tcPr>
            <w:tcW w:w="5244" w:type="dxa"/>
            <w:shd w:val="clear" w:color="auto" w:fill="FFFFFF" w:themeFill="background1"/>
          </w:tcPr>
          <w:p w14:paraId="47BA2B8B" w14:textId="3CF88411"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Hypertext Markup Language</w:t>
            </w:r>
          </w:p>
        </w:tc>
      </w:tr>
      <w:tr w:rsidR="00B30B89" w14:paraId="536A079F" w14:textId="77777777" w:rsidTr="00B753A7">
        <w:trPr>
          <w:trHeight w:val="378"/>
        </w:trPr>
        <w:tc>
          <w:tcPr>
            <w:tcW w:w="997" w:type="dxa"/>
            <w:shd w:val="clear" w:color="auto" w:fill="FFFFFF" w:themeFill="background1"/>
          </w:tcPr>
          <w:p w14:paraId="7EDA998E" w14:textId="36B6B4D7"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8</w:t>
            </w:r>
          </w:p>
        </w:tc>
        <w:tc>
          <w:tcPr>
            <w:tcW w:w="2862" w:type="dxa"/>
            <w:shd w:val="clear" w:color="auto" w:fill="FFFFFF" w:themeFill="background1"/>
          </w:tcPr>
          <w:p w14:paraId="2341D5BF" w14:textId="76B2582F" w:rsidR="00B30B89" w:rsidRDefault="00B30B89"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MIT</w:t>
            </w:r>
          </w:p>
        </w:tc>
        <w:tc>
          <w:tcPr>
            <w:tcW w:w="5244" w:type="dxa"/>
            <w:shd w:val="clear" w:color="auto" w:fill="FFFFFF" w:themeFill="background1"/>
          </w:tcPr>
          <w:p w14:paraId="2FB1CF4A" w14:textId="57F15E5C"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Massachusetts Institute of Technology</w:t>
            </w:r>
          </w:p>
        </w:tc>
      </w:tr>
      <w:tr w:rsidR="00B30B89" w14:paraId="712EB87B" w14:textId="77777777" w:rsidTr="00B753A7">
        <w:trPr>
          <w:trHeight w:val="378"/>
        </w:trPr>
        <w:tc>
          <w:tcPr>
            <w:tcW w:w="997" w:type="dxa"/>
            <w:shd w:val="clear" w:color="auto" w:fill="FFFFFF" w:themeFill="background1"/>
          </w:tcPr>
          <w:p w14:paraId="7FFBE628" w14:textId="51F5061D" w:rsidR="00B30B89" w:rsidRDefault="00B30B89"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9</w:t>
            </w:r>
          </w:p>
        </w:tc>
        <w:tc>
          <w:tcPr>
            <w:tcW w:w="2862" w:type="dxa"/>
            <w:shd w:val="clear" w:color="auto" w:fill="FFFFFF" w:themeFill="background1"/>
          </w:tcPr>
          <w:p w14:paraId="7DB97C3F" w14:textId="7DD80D30" w:rsidR="00B30B89" w:rsidRDefault="00B30B89"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TDD</w:t>
            </w:r>
          </w:p>
        </w:tc>
        <w:tc>
          <w:tcPr>
            <w:tcW w:w="5244" w:type="dxa"/>
            <w:shd w:val="clear" w:color="auto" w:fill="FFFFFF" w:themeFill="background1"/>
          </w:tcPr>
          <w:p w14:paraId="4FE0767F" w14:textId="4A3C4D2D" w:rsidR="00B30B89" w:rsidRPr="00B30B89" w:rsidRDefault="00B30B89" w:rsidP="00F45AE4">
            <w:pPr>
              <w:spacing w:line="360" w:lineRule="auto"/>
              <w:rPr>
                <w:rFonts w:ascii="Times New Roman" w:eastAsia="NSimSun" w:hAnsi="Times New Roman"/>
                <w:kern w:val="2"/>
                <w:sz w:val="32"/>
                <w:szCs w:val="28"/>
                <w:lang w:val="en-US" w:eastAsia="vi-VN" w:bidi="hi-IN"/>
              </w:rPr>
            </w:pPr>
            <w:r w:rsidRPr="00B30B89">
              <w:rPr>
                <w:rFonts w:ascii="Times New Roman" w:eastAsia="NSimSun" w:hAnsi="Times New Roman"/>
                <w:kern w:val="2"/>
                <w:sz w:val="32"/>
                <w:szCs w:val="28"/>
                <w:lang w:val="en-US" w:eastAsia="vi-VN" w:bidi="hi-IN"/>
              </w:rPr>
              <w:t>Test-Driven Development</w:t>
            </w:r>
          </w:p>
        </w:tc>
      </w:tr>
      <w:tr w:rsidR="009313B2" w14:paraId="26469537" w14:textId="77777777" w:rsidTr="00B753A7">
        <w:trPr>
          <w:trHeight w:val="378"/>
        </w:trPr>
        <w:tc>
          <w:tcPr>
            <w:tcW w:w="997" w:type="dxa"/>
            <w:shd w:val="clear" w:color="auto" w:fill="FFFFFF" w:themeFill="background1"/>
          </w:tcPr>
          <w:p w14:paraId="2D5ABC08" w14:textId="23164D43" w:rsidR="009313B2" w:rsidRDefault="009313B2"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10</w:t>
            </w:r>
          </w:p>
        </w:tc>
        <w:tc>
          <w:tcPr>
            <w:tcW w:w="2862" w:type="dxa"/>
            <w:shd w:val="clear" w:color="auto" w:fill="FFFFFF" w:themeFill="background1"/>
          </w:tcPr>
          <w:p w14:paraId="0CEC39A7" w14:textId="5AFC43BB" w:rsidR="009313B2" w:rsidRDefault="009313B2"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SPA</w:t>
            </w:r>
          </w:p>
        </w:tc>
        <w:tc>
          <w:tcPr>
            <w:tcW w:w="5244" w:type="dxa"/>
            <w:shd w:val="clear" w:color="auto" w:fill="FFFFFF" w:themeFill="background1"/>
          </w:tcPr>
          <w:p w14:paraId="5D6C7EBA" w14:textId="4FD5464D" w:rsidR="009313B2" w:rsidRPr="00B30B89" w:rsidRDefault="009313B2" w:rsidP="00F45AE4">
            <w:pPr>
              <w:spacing w:line="360" w:lineRule="auto"/>
              <w:rPr>
                <w:rFonts w:ascii="Times New Roman" w:eastAsia="NSimSun" w:hAnsi="Times New Roman"/>
                <w:kern w:val="2"/>
                <w:sz w:val="32"/>
                <w:szCs w:val="28"/>
                <w:lang w:val="en-US" w:eastAsia="vi-VN" w:bidi="hi-IN"/>
              </w:rPr>
            </w:pPr>
            <w:r w:rsidRPr="009313B2">
              <w:rPr>
                <w:rFonts w:ascii="Times New Roman" w:eastAsia="NSimSun" w:hAnsi="Times New Roman"/>
                <w:kern w:val="2"/>
                <w:sz w:val="32"/>
                <w:szCs w:val="28"/>
                <w:lang w:val="en-US" w:eastAsia="vi-VN" w:bidi="hi-IN"/>
              </w:rPr>
              <w:t>Single - Page Applications</w:t>
            </w:r>
          </w:p>
        </w:tc>
      </w:tr>
      <w:tr w:rsidR="009313B2" w14:paraId="1F5A6328" w14:textId="77777777" w:rsidTr="00B753A7">
        <w:trPr>
          <w:trHeight w:val="378"/>
        </w:trPr>
        <w:tc>
          <w:tcPr>
            <w:tcW w:w="997" w:type="dxa"/>
            <w:shd w:val="clear" w:color="auto" w:fill="FFFFFF" w:themeFill="background1"/>
          </w:tcPr>
          <w:p w14:paraId="5F9D568F" w14:textId="3C1C64B6" w:rsidR="009313B2" w:rsidRDefault="009313B2" w:rsidP="00F45AE4">
            <w:pPr>
              <w:spacing w:line="360" w:lineRule="auto"/>
              <w:jc w:val="center"/>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11</w:t>
            </w:r>
          </w:p>
        </w:tc>
        <w:tc>
          <w:tcPr>
            <w:tcW w:w="2862" w:type="dxa"/>
            <w:shd w:val="clear" w:color="auto" w:fill="FFFFFF" w:themeFill="background1"/>
          </w:tcPr>
          <w:p w14:paraId="320E9467" w14:textId="555C72B0" w:rsidR="009313B2" w:rsidRDefault="009313B2" w:rsidP="00F45AE4">
            <w:pPr>
              <w:spacing w:line="360" w:lineRule="auto"/>
              <w:jc w:val="center"/>
              <w:rPr>
                <w:rFonts w:ascii="Times New Roman" w:hAnsi="Times New Roman"/>
                <w:sz w:val="28"/>
                <w:szCs w:val="28"/>
                <w:lang w:val="en-US"/>
              </w:rPr>
            </w:pPr>
            <w:r>
              <w:rPr>
                <w:rFonts w:ascii="Times New Roman" w:hAnsi="Times New Roman"/>
                <w:sz w:val="28"/>
                <w:szCs w:val="28"/>
                <w:lang w:val="en-US"/>
              </w:rPr>
              <w:t>SFC</w:t>
            </w:r>
          </w:p>
        </w:tc>
        <w:tc>
          <w:tcPr>
            <w:tcW w:w="5244" w:type="dxa"/>
            <w:shd w:val="clear" w:color="auto" w:fill="FFFFFF" w:themeFill="background1"/>
          </w:tcPr>
          <w:p w14:paraId="745FEED5" w14:textId="4D401AE0" w:rsidR="009313B2" w:rsidRPr="009313B2" w:rsidRDefault="009313B2" w:rsidP="00F45AE4">
            <w:pPr>
              <w:spacing w:line="360" w:lineRule="auto"/>
              <w:rPr>
                <w:rFonts w:ascii="Times New Roman" w:eastAsia="NSimSun" w:hAnsi="Times New Roman"/>
                <w:kern w:val="2"/>
                <w:sz w:val="32"/>
                <w:szCs w:val="28"/>
                <w:lang w:val="en-US" w:eastAsia="vi-VN" w:bidi="hi-IN"/>
              </w:rPr>
            </w:pPr>
            <w:r>
              <w:rPr>
                <w:rFonts w:ascii="Times New Roman" w:eastAsia="NSimSun" w:hAnsi="Times New Roman"/>
                <w:kern w:val="2"/>
                <w:sz w:val="32"/>
                <w:szCs w:val="28"/>
                <w:lang w:val="en-US" w:eastAsia="vi-VN" w:bidi="hi-IN"/>
              </w:rPr>
              <w:t>Single - File - Components</w:t>
            </w:r>
          </w:p>
        </w:tc>
      </w:tr>
    </w:tbl>
    <w:p w14:paraId="5A257921" w14:textId="77777777" w:rsidR="00B30B89" w:rsidRDefault="00B30B89" w:rsidP="00F45AE4">
      <w:pPr>
        <w:pStyle w:val="phn"/>
        <w:spacing w:line="360" w:lineRule="auto"/>
        <w:jc w:val="both"/>
        <w:outlineLvl w:val="9"/>
        <w:rPr>
          <w:rFonts w:ascii="Times New Roman" w:hAnsi="Times New Roman"/>
          <w:szCs w:val="28"/>
        </w:rPr>
      </w:pPr>
    </w:p>
    <w:p w14:paraId="355D1644" w14:textId="3E5D5B8B" w:rsidR="00B30B89" w:rsidRDefault="00B30B89" w:rsidP="00F45AE4">
      <w:pPr>
        <w:spacing w:line="360" w:lineRule="auto"/>
        <w:rPr>
          <w:rFonts w:asciiTheme="minorHAnsi" w:eastAsiaTheme="minorEastAsia" w:hAnsiTheme="minorHAnsi" w:cstheme="minorBidi"/>
          <w:noProof/>
          <w:sz w:val="28"/>
          <w:szCs w:val="28"/>
          <w:lang w:val="en-US"/>
        </w:rPr>
      </w:pPr>
    </w:p>
    <w:p w14:paraId="1E8DA775" w14:textId="77777777" w:rsidR="00F83502" w:rsidRPr="005A4D4A" w:rsidRDefault="00F83502" w:rsidP="00F45AE4">
      <w:pPr>
        <w:pStyle w:val="TableofFigures"/>
        <w:tabs>
          <w:tab w:val="right" w:leader="dot" w:pos="9062"/>
        </w:tabs>
        <w:rPr>
          <w:rFonts w:asciiTheme="minorHAnsi" w:eastAsiaTheme="minorEastAsia" w:hAnsiTheme="minorHAnsi" w:cstheme="minorBidi"/>
          <w:i w:val="0"/>
          <w:iCs w:val="0"/>
          <w:noProof/>
          <w:sz w:val="28"/>
          <w:szCs w:val="28"/>
          <w:lang w:val="en-US"/>
        </w:rPr>
      </w:pPr>
    </w:p>
    <w:p w14:paraId="49DEC012" w14:textId="5C3F7739" w:rsidR="00F83502" w:rsidRDefault="00F83502" w:rsidP="00F45AE4">
      <w:pPr>
        <w:spacing w:line="360" w:lineRule="auto"/>
        <w:rPr>
          <w:rFonts w:ascii="Times New Roman" w:eastAsiaTheme="minorHAnsi" w:hAnsi="Times New Roman"/>
          <w:b/>
          <w:bCs/>
          <w:color w:val="1B1B1B"/>
          <w:spacing w:val="-1"/>
          <w:sz w:val="32"/>
          <w:szCs w:val="28"/>
          <w:shd w:val="clear" w:color="auto" w:fill="FFFFFF"/>
          <w:lang w:val="en-US"/>
        </w:rPr>
      </w:pPr>
      <w:r w:rsidRPr="005A4D4A">
        <w:rPr>
          <w:sz w:val="28"/>
          <w:szCs w:val="28"/>
        </w:rPr>
        <w:fldChar w:fldCharType="end"/>
      </w:r>
    </w:p>
    <w:p w14:paraId="4581179A" w14:textId="42C594AE" w:rsidR="00F143CB" w:rsidRPr="00F143CB" w:rsidRDefault="00B30B89" w:rsidP="00F143CB">
      <w:pPr>
        <w:pStyle w:val="Heading1"/>
        <w:jc w:val="center"/>
        <w:rPr>
          <w:rFonts w:ascii="Times New Roman" w:eastAsiaTheme="minorHAnsi" w:hAnsi="Times New Roman"/>
          <w:b/>
          <w:bCs/>
          <w:color w:val="000000" w:themeColor="text1"/>
          <w:spacing w:val="-1"/>
          <w:szCs w:val="28"/>
          <w:shd w:val="clear" w:color="auto" w:fill="FFFFFF"/>
          <w:lang w:val="en-US"/>
        </w:rPr>
      </w:pPr>
      <w:r>
        <w:br w:type="page"/>
      </w:r>
      <w:bookmarkStart w:id="18" w:name="_Toc41049491"/>
      <w:bookmarkStart w:id="19" w:name="_Toc70426122"/>
      <w:bookmarkStart w:id="20" w:name="_Toc71589174"/>
      <w:bookmarkStart w:id="21" w:name="_Toc71645227"/>
      <w:bookmarkStart w:id="22" w:name="_Toc71672218"/>
      <w:r w:rsidR="00F143CB" w:rsidRPr="00F143CB">
        <w:rPr>
          <w:rFonts w:ascii="Times New Roman" w:hAnsi="Times New Roman"/>
          <w:b/>
          <w:color w:val="000000" w:themeColor="text1"/>
          <w:sz w:val="28"/>
          <w:szCs w:val="28"/>
        </w:rPr>
        <w:lastRenderedPageBreak/>
        <w:t>LỜI NÓI ĐẦ</w:t>
      </w:r>
      <w:bookmarkStart w:id="23" w:name="_Toc410494915"/>
      <w:bookmarkEnd w:id="18"/>
      <w:r w:rsidR="00F143CB" w:rsidRPr="00F143CB">
        <w:rPr>
          <w:rFonts w:ascii="Times New Roman" w:hAnsi="Times New Roman"/>
          <w:b/>
          <w:color w:val="000000" w:themeColor="text1"/>
          <w:sz w:val="28"/>
          <w:szCs w:val="28"/>
        </w:rPr>
        <w:t>U</w:t>
      </w:r>
      <w:bookmarkEnd w:id="19"/>
      <w:bookmarkEnd w:id="20"/>
      <w:bookmarkEnd w:id="21"/>
      <w:bookmarkEnd w:id="22"/>
      <w:bookmarkEnd w:id="23"/>
    </w:p>
    <w:p w14:paraId="04735AC5" w14:textId="77777777" w:rsidR="00F143CB" w:rsidRPr="00B62CCF" w:rsidRDefault="00F143CB" w:rsidP="000B5B6D">
      <w:pPr>
        <w:pStyle w:val="phn"/>
        <w:spacing w:line="360" w:lineRule="auto"/>
        <w:jc w:val="both"/>
        <w:outlineLvl w:val="9"/>
        <w:rPr>
          <w:rFonts w:ascii="Times New Roman" w:hAnsi="Times New Roman"/>
          <w:b w:val="0"/>
          <w:color w:val="FF0000"/>
          <w:sz w:val="28"/>
          <w:szCs w:val="28"/>
        </w:rPr>
      </w:pPr>
      <w:r w:rsidRPr="00B62CCF">
        <w:rPr>
          <w:rFonts w:ascii="Times New Roman" w:hAnsi="Times New Roman"/>
          <w:b w:val="0"/>
          <w:sz w:val="28"/>
          <w:szCs w:val="28"/>
        </w:rPr>
        <w:tab/>
      </w:r>
      <w:bookmarkStart w:id="24" w:name="_Toc70426123"/>
      <w:bookmarkStart w:id="25" w:name="_Toc71589175"/>
      <w:r w:rsidRPr="00B62CCF">
        <w:rPr>
          <w:rFonts w:ascii="Times New Roman" w:hAnsi="Times New Roman"/>
          <w:b w:val="0"/>
          <w:sz w:val="28"/>
          <w:szCs w:val="28"/>
        </w:rPr>
        <w:t>Ngày nay, công nghệ thông tin đã tạo nên một xã hội toàn cầu, nơi mà mọi người có thể tương tác và liên lạc với nhau một các nhanh chóng và hiệu quả.</w:t>
      </w:r>
      <w:r w:rsidRPr="00B62CCF">
        <w:rPr>
          <w:rFonts w:ascii="Times New Roman" w:hAnsi="Times New Roman"/>
          <w:b w:val="0"/>
          <w:color w:val="000000" w:themeColor="text1"/>
          <w:sz w:val="28"/>
          <w:szCs w:val="28"/>
        </w:rPr>
        <w:t xml:space="preserve"> Công nghệ thông tin đã có mặt hầu hết ở nhiều phương diện trong cuộc sống hàng ngày của chúng ta, từ thương mại đến giải trí và thậm trí là cả văn hóa, xã hội và giáo dụ</w:t>
      </w:r>
      <w:r>
        <w:rPr>
          <w:rFonts w:ascii="Times New Roman" w:hAnsi="Times New Roman"/>
          <w:b w:val="0"/>
          <w:color w:val="000000" w:themeColor="text1"/>
          <w:sz w:val="28"/>
          <w:szCs w:val="28"/>
        </w:rPr>
        <w:t>c…</w:t>
      </w:r>
      <w:r w:rsidRPr="00B62CCF">
        <w:rPr>
          <w:rFonts w:ascii="Times New Roman" w:hAnsi="Times New Roman"/>
          <w:b w:val="0"/>
          <w:color w:val="000000" w:themeColor="text1"/>
          <w:sz w:val="28"/>
          <w:szCs w:val="28"/>
        </w:rPr>
        <w:t>chúng đã thực hiện được những công việc với tốc độ nhanh hơn, chi phí thấp hơn nhiều so với các cách thức truyền thống.</w:t>
      </w:r>
      <w:bookmarkEnd w:id="24"/>
      <w:bookmarkEnd w:id="25"/>
    </w:p>
    <w:p w14:paraId="586DF9A7" w14:textId="77777777" w:rsidR="00F143CB" w:rsidRPr="00B62CCF" w:rsidRDefault="00F143CB" w:rsidP="00F143CB">
      <w:pPr>
        <w:spacing w:line="360" w:lineRule="auto"/>
        <w:ind w:firstLine="567"/>
        <w:jc w:val="both"/>
        <w:rPr>
          <w:rFonts w:ascii="Times New Roman" w:hAnsi="Times New Roman"/>
          <w:sz w:val="28"/>
          <w:szCs w:val="28"/>
          <w:shd w:val="clear" w:color="auto" w:fill="FFFFFF"/>
        </w:rPr>
      </w:pPr>
      <w:r w:rsidRPr="00B62CCF">
        <w:rPr>
          <w:rFonts w:ascii="Times New Roman" w:hAnsi="Times New Roman"/>
          <w:b/>
          <w:sz w:val="28"/>
          <w:szCs w:val="28"/>
        </w:rPr>
        <w:tab/>
      </w:r>
      <w:r w:rsidRPr="00B62CCF">
        <w:rPr>
          <w:rFonts w:ascii="Times New Roman" w:hAnsi="Times New Roman"/>
          <w:sz w:val="28"/>
          <w:szCs w:val="28"/>
        </w:rPr>
        <w:t>Cùng với mức sống của con người ngày càng được cải thiện một cách đáng kể, do đó nhu cầu ăn mặt, đi lại là thiết yếu.</w:t>
      </w:r>
      <w:r w:rsidRPr="00B62CCF">
        <w:rPr>
          <w:rFonts w:ascii="Times New Roman" w:hAnsi="Times New Roman"/>
          <w:sz w:val="28"/>
          <w:szCs w:val="28"/>
          <w:shd w:val="clear" w:color="auto" w:fill="FFFFFF"/>
        </w:rPr>
        <w:t xml:space="preserve"> Phần lớn khách hàng có nhu cầu mua hàng thì phải đến các cửa hàng, siêu thị hay các trung tâm thương mại để lựa chọn những mặt hàng phù hợp với mình, công việc này tốn kém nhiều thời gian và chi phí đi lại. </w:t>
      </w:r>
      <w:r w:rsidRPr="00B62CCF">
        <w:rPr>
          <w:rFonts w:ascii="Times New Roman" w:hAnsi="Times New Roman"/>
          <w:sz w:val="28"/>
          <w:szCs w:val="28"/>
        </w:rPr>
        <w:t>Chính điều trên, đã thúc đẩy sự phát triển mạnh mẽ của thương mại điện tử trên toàn cầ</w:t>
      </w:r>
      <w:r>
        <w:rPr>
          <w:rFonts w:ascii="Times New Roman" w:hAnsi="Times New Roman"/>
          <w:sz w:val="28"/>
          <w:szCs w:val="28"/>
        </w:rPr>
        <w:t>u, h</w:t>
      </w:r>
      <w:r w:rsidRPr="00B62CCF">
        <w:rPr>
          <w:rFonts w:ascii="Times New Roman" w:hAnsi="Times New Roman"/>
          <w:sz w:val="28"/>
          <w:szCs w:val="28"/>
          <w:shd w:val="clear" w:color="auto" w:fill="FFFFFF"/>
        </w:rPr>
        <w:t xml:space="preserve">ình thức kinh doanh này mang lại rất nhiều lợi ích cho người tiêu dùng cũng như nhà cung cấp. </w:t>
      </w:r>
    </w:p>
    <w:p w14:paraId="0E0F5D74" w14:textId="77777777" w:rsidR="00F143CB" w:rsidRPr="00B62CCF" w:rsidRDefault="00F143CB" w:rsidP="00F143CB">
      <w:pPr>
        <w:pStyle w:val="Standard"/>
        <w:spacing w:before="160" w:after="160" w:line="360" w:lineRule="auto"/>
        <w:ind w:firstLine="567"/>
        <w:jc w:val="both"/>
        <w:rPr>
          <w:rFonts w:ascii="Times New Roman" w:hAnsi="Times New Roman"/>
          <w:sz w:val="28"/>
          <w:szCs w:val="28"/>
        </w:rPr>
      </w:pPr>
      <w:r w:rsidRPr="00B62CCF">
        <w:rPr>
          <w:rFonts w:ascii="Times New Roman" w:hAnsi="Times New Roman" w:cs="Times New Roman"/>
          <w:sz w:val="28"/>
          <w:szCs w:val="28"/>
          <w:lang w:eastAsia="vi-VN"/>
        </w:rPr>
        <w:t xml:space="preserve">Xuất phát từ nhu cầu đó kết hợp với quá trình thực tập tại công ty Lab 8 TMA Bình Định, được sự quan tâm giúp đỡ của quý công ty, đặc biệt là anh </w:t>
      </w:r>
      <w:r w:rsidRPr="001972DA">
        <w:rPr>
          <w:rFonts w:ascii="Times New Roman" w:hAnsi="Times New Roman" w:cs="Times New Roman"/>
          <w:sz w:val="28"/>
          <w:szCs w:val="28"/>
          <w:lang w:eastAsia="vi-VN"/>
        </w:rPr>
        <w:t xml:space="preserve">Phạm </w:t>
      </w:r>
      <w:r>
        <w:rPr>
          <w:rFonts w:ascii="Times New Roman" w:hAnsi="Times New Roman" w:cs="Times New Roman"/>
          <w:sz w:val="28"/>
          <w:szCs w:val="28"/>
          <w:lang w:eastAsia="vi-VN"/>
        </w:rPr>
        <w:t>Đình</w:t>
      </w:r>
      <w:r w:rsidRPr="001972DA">
        <w:rPr>
          <w:rFonts w:ascii="Times New Roman" w:hAnsi="Times New Roman" w:cs="Times New Roman"/>
          <w:sz w:val="28"/>
          <w:szCs w:val="28"/>
          <w:lang w:eastAsia="vi-VN"/>
        </w:rPr>
        <w:t xml:space="preserve"> Hồng </w:t>
      </w:r>
      <w:r w:rsidRPr="00B62CCF">
        <w:rPr>
          <w:rFonts w:ascii="Times New Roman" w:hAnsi="Times New Roman" w:cs="Times New Roman"/>
          <w:sz w:val="28"/>
          <w:szCs w:val="28"/>
          <w:lang w:eastAsia="vi-VN"/>
        </w:rPr>
        <w:t xml:space="preserve">(người hướng dẫn chúng của em) và các kiến thức đã được học ở trường và trong quá trình đi thực tập. Vì vậy, chúng em đã chọn đề tài </w:t>
      </w:r>
      <w:r w:rsidRPr="00A054AF">
        <w:rPr>
          <w:rFonts w:ascii="Times New Roman" w:hAnsi="Times New Roman" w:cs="Times New Roman"/>
          <w:i/>
          <w:sz w:val="28"/>
          <w:szCs w:val="28"/>
          <w:lang w:eastAsia="vi-VN"/>
        </w:rPr>
        <w:t>“</w:t>
      </w:r>
      <w:r>
        <w:rPr>
          <w:rFonts w:ascii="Times New Roman" w:hAnsi="Times New Roman" w:cs="Times New Roman"/>
          <w:i/>
          <w:sz w:val="28"/>
          <w:szCs w:val="28"/>
          <w:lang w:eastAsia="vi-VN"/>
        </w:rPr>
        <w:t>Shoes E-commerce Website</w:t>
      </w:r>
      <w:r w:rsidRPr="00A054AF">
        <w:rPr>
          <w:rFonts w:ascii="Times New Roman" w:hAnsi="Times New Roman" w:cs="Times New Roman"/>
          <w:i/>
          <w:sz w:val="28"/>
          <w:szCs w:val="28"/>
          <w:lang w:eastAsia="vi-VN"/>
        </w:rPr>
        <w:t>”.</w:t>
      </w:r>
    </w:p>
    <w:p w14:paraId="7E80E030" w14:textId="77777777" w:rsidR="00F143CB" w:rsidRDefault="00F143CB" w:rsidP="00F143CB">
      <w:pPr>
        <w:rPr>
          <w:rFonts w:ascii="Times New Roman" w:eastAsia="NSimSun" w:hAnsi="Times New Roman"/>
          <w:kern w:val="2"/>
          <w:sz w:val="28"/>
          <w:szCs w:val="28"/>
          <w:lang w:val="en-US" w:eastAsia="vi-VN" w:bidi="hi-IN"/>
        </w:rPr>
      </w:pPr>
      <w:r>
        <w:rPr>
          <w:rFonts w:ascii="Times New Roman" w:hAnsi="Times New Roman"/>
          <w:b/>
          <w:sz w:val="28"/>
          <w:szCs w:val="28"/>
        </w:rPr>
        <w:br w:type="page"/>
      </w:r>
    </w:p>
    <w:p w14:paraId="5FC28D59" w14:textId="6C6E5658" w:rsidR="009D4E4F" w:rsidRPr="00F143CB" w:rsidRDefault="009D4E4F" w:rsidP="00702BE1">
      <w:pPr>
        <w:pStyle w:val="lydo"/>
        <w:numPr>
          <w:ilvl w:val="0"/>
          <w:numId w:val="0"/>
        </w:numPr>
        <w:jc w:val="center"/>
        <w:outlineLvl w:val="0"/>
      </w:pPr>
      <w:bookmarkStart w:id="26" w:name="_Toc71589176"/>
      <w:bookmarkStart w:id="27" w:name="_Toc71645228"/>
      <w:bookmarkStart w:id="28" w:name="_Toc71672219"/>
      <w:r w:rsidRPr="00F143CB">
        <w:lastRenderedPageBreak/>
        <w:t>GIỚI THIỆU ĐỀ TÀI</w:t>
      </w:r>
      <w:bookmarkEnd w:id="26"/>
      <w:bookmarkEnd w:id="27"/>
      <w:bookmarkEnd w:id="28"/>
    </w:p>
    <w:p w14:paraId="45B58100" w14:textId="0719548F" w:rsidR="009D4E4F" w:rsidRPr="00A36DD0" w:rsidRDefault="009D4E4F" w:rsidP="004B70B9">
      <w:pPr>
        <w:pStyle w:val="lydo"/>
        <w:numPr>
          <w:ilvl w:val="0"/>
          <w:numId w:val="65"/>
        </w:numPr>
        <w:outlineLvl w:val="1"/>
      </w:pPr>
      <w:bookmarkStart w:id="29" w:name="_Toc71589177"/>
      <w:bookmarkStart w:id="30" w:name="_Toc71645229"/>
      <w:bookmarkStart w:id="31" w:name="_Toc71672220"/>
      <w:r w:rsidRPr="00A36DD0">
        <w:t>Lý do chọn đề tài</w:t>
      </w:r>
      <w:bookmarkEnd w:id="29"/>
      <w:bookmarkEnd w:id="30"/>
      <w:bookmarkEnd w:id="31"/>
    </w:p>
    <w:p w14:paraId="4175D507" w14:textId="0DEDD491" w:rsidR="00033F42" w:rsidRPr="00F07AC7" w:rsidRDefault="00033F42" w:rsidP="00F07AC7">
      <w:pPr>
        <w:pStyle w:val="lydo"/>
        <w:numPr>
          <w:ilvl w:val="0"/>
          <w:numId w:val="0"/>
        </w:numPr>
        <w:ind w:left="360"/>
        <w:rPr>
          <w:b w:val="0"/>
        </w:rPr>
      </w:pPr>
      <w:bookmarkStart w:id="32" w:name="_Toc40819748"/>
      <w:r w:rsidRPr="00F07AC7">
        <w:rPr>
          <w:b w:val="0"/>
          <w:lang w:eastAsia="vi-VN"/>
        </w:rPr>
        <w:tab/>
        <w:t>Hiện nay với sự phát triển mạnh mẽ của công nghệ thông tin và các dịch vụ chăm sóc con ngườ</w:t>
      </w:r>
      <w:r w:rsidR="00316AF9">
        <w:rPr>
          <w:b w:val="0"/>
          <w:lang w:eastAsia="vi-VN"/>
        </w:rPr>
        <w:t xml:space="preserve">i ngày càng nâng cao, </w:t>
      </w:r>
      <w:r w:rsidRPr="00F07AC7">
        <w:rPr>
          <w:b w:val="0"/>
          <w:lang w:eastAsia="vi-VN"/>
        </w:rPr>
        <w:t>con người ta ngày càng mong muốn có được những sự phục vụ tốt hơn về tất cả các mặt đời sống và xã hội, trong đó nhu cầu mua sắm trực tuyến qua mạng ngày càng phổ biến rộng rãi để khách hàng luôn có được sự lựa chọn tốt nhất ngay tại nhà của mình mà không phải mất nhiều thời gian.</w:t>
      </w:r>
    </w:p>
    <w:p w14:paraId="607A479B" w14:textId="68D897D7" w:rsidR="00033F42" w:rsidRPr="00F07AC7" w:rsidRDefault="00033F42" w:rsidP="00F07AC7">
      <w:pPr>
        <w:pStyle w:val="lydo"/>
        <w:numPr>
          <w:ilvl w:val="0"/>
          <w:numId w:val="0"/>
        </w:numPr>
        <w:ind w:left="360"/>
        <w:rPr>
          <w:b w:val="0"/>
        </w:rPr>
      </w:pPr>
      <w:r w:rsidRPr="00F07AC7">
        <w:rPr>
          <w:b w:val="0"/>
          <w:lang w:eastAsia="vi-VN"/>
        </w:rPr>
        <w:tab/>
        <w:t>Để việc mua bán hàng hóa tại nhà bằng cách đặt hàng và thanh toán qua internet của khách hàng được thực hiện một cách dễ dàng và thuận lợi hơn, phục vụ nhu cầu ngày càng cao của khách v</w:t>
      </w:r>
      <w:r w:rsidRPr="00F07AC7">
        <w:rPr>
          <w:b w:val="0"/>
        </w:rPr>
        <w:t>à giúp họ tiết kiệm thời gian, chi phí trong việc đi lại mà còn giúp giới thiệu, quảng bá sản phẩm hiệu quả hơn giúp cho việc kinh doanh, buôn bán, trao đổi thuận lợi.</w:t>
      </w:r>
    </w:p>
    <w:p w14:paraId="4E19EBE3" w14:textId="6E0BAF89" w:rsidR="00033F42" w:rsidRPr="00F07AC7" w:rsidRDefault="00033F42" w:rsidP="00F07AC7">
      <w:pPr>
        <w:pStyle w:val="lydo"/>
        <w:numPr>
          <w:ilvl w:val="0"/>
          <w:numId w:val="0"/>
        </w:numPr>
        <w:ind w:left="360"/>
        <w:rPr>
          <w:b w:val="0"/>
          <w:lang w:eastAsia="vi-VN"/>
        </w:rPr>
      </w:pPr>
      <w:r w:rsidRPr="00F07AC7">
        <w:rPr>
          <w:b w:val="0"/>
          <w:lang w:eastAsia="vi-VN"/>
        </w:rPr>
        <w:tab/>
        <w:t xml:space="preserve">Vì vậy, </w:t>
      </w:r>
      <w:r w:rsidRPr="00F07AC7">
        <w:rPr>
          <w:b w:val="0"/>
          <w:lang w:val="vi-VN" w:eastAsia="vi-VN"/>
        </w:rPr>
        <w:t xml:space="preserve">chúng </w:t>
      </w:r>
      <w:r w:rsidRPr="00F07AC7">
        <w:rPr>
          <w:b w:val="0"/>
          <w:lang w:eastAsia="vi-VN"/>
        </w:rPr>
        <w:t xml:space="preserve">em quyết định chọn đề tài </w:t>
      </w:r>
      <w:r w:rsidRPr="00F07AC7">
        <w:rPr>
          <w:b w:val="0"/>
          <w:i/>
          <w:lang w:eastAsia="vi-VN"/>
        </w:rPr>
        <w:t>“</w:t>
      </w:r>
      <w:r w:rsidR="00834B7A" w:rsidRPr="00834B7A">
        <w:rPr>
          <w:b w:val="0"/>
          <w:i/>
          <w:lang w:eastAsia="vi-VN"/>
        </w:rPr>
        <w:t>Shoes E-commerce Website</w:t>
      </w:r>
      <w:r w:rsidRPr="00F07AC7">
        <w:rPr>
          <w:b w:val="0"/>
          <w:i/>
          <w:lang w:eastAsia="vi-VN"/>
        </w:rPr>
        <w:t>”</w:t>
      </w:r>
      <w:r w:rsidRPr="00F07AC7">
        <w:rPr>
          <w:b w:val="0"/>
          <w:lang w:eastAsia="vi-VN"/>
        </w:rPr>
        <w:t xml:space="preserve"> với mong muốn website này sẽ </w:t>
      </w:r>
      <w:r w:rsidRPr="00F07AC7">
        <w:rPr>
          <w:b w:val="0"/>
        </w:rPr>
        <w:t>giảm được chi phí quảng cáo cho sản phẩm và thuận tiện trong việc quản lý sản phẩm từ đó mang lại hiệu quả kinh tế cao hơn</w:t>
      </w:r>
      <w:r w:rsidRPr="00F07AC7">
        <w:rPr>
          <w:b w:val="0"/>
          <w:lang w:eastAsia="vi-VN"/>
        </w:rPr>
        <w:t>.</w:t>
      </w:r>
    </w:p>
    <w:p w14:paraId="0284AF4A" w14:textId="438F9894" w:rsidR="000743ED" w:rsidRPr="00F07AC7" w:rsidRDefault="00F07AC7" w:rsidP="004B70B9">
      <w:pPr>
        <w:pStyle w:val="lydo"/>
        <w:numPr>
          <w:ilvl w:val="0"/>
          <w:numId w:val="0"/>
        </w:numPr>
        <w:ind w:left="360"/>
        <w:outlineLvl w:val="1"/>
        <w:rPr>
          <w:lang w:eastAsia="vi-VN"/>
        </w:rPr>
      </w:pPr>
      <w:bookmarkStart w:id="33" w:name="_Toc71589178"/>
      <w:bookmarkStart w:id="34" w:name="_Toc71645230"/>
      <w:bookmarkStart w:id="35" w:name="_Toc71672221"/>
      <w:r w:rsidRPr="00F07AC7">
        <w:t xml:space="preserve">2. </w:t>
      </w:r>
      <w:r w:rsidR="009D4E4F" w:rsidRPr="00F07AC7">
        <w:t>Mục</w:t>
      </w:r>
      <w:r w:rsidR="009D4E4F" w:rsidRPr="00F07AC7">
        <w:rPr>
          <w:noProof/>
        </w:rPr>
        <w:t xml:space="preserve"> tiêu nghiên cứu</w:t>
      </w:r>
      <w:bookmarkStart w:id="36" w:name="_Toc40213918"/>
      <w:bookmarkStart w:id="37" w:name="_Toc40214124"/>
      <w:bookmarkStart w:id="38" w:name="_Toc40819749"/>
      <w:bookmarkEnd w:id="32"/>
      <w:bookmarkEnd w:id="33"/>
      <w:bookmarkEnd w:id="34"/>
      <w:bookmarkEnd w:id="35"/>
    </w:p>
    <w:p w14:paraId="251BCB4E" w14:textId="6427918E" w:rsidR="000743ED" w:rsidRPr="00F07AC7" w:rsidRDefault="009F6AEA" w:rsidP="00F07AC7">
      <w:pPr>
        <w:pStyle w:val="lydo"/>
        <w:numPr>
          <w:ilvl w:val="0"/>
          <w:numId w:val="0"/>
        </w:numPr>
        <w:ind w:left="360" w:firstLine="360"/>
        <w:rPr>
          <w:b w:val="0"/>
          <w:lang w:eastAsia="vi-VN"/>
        </w:rPr>
      </w:pPr>
      <w:r w:rsidRPr="00F07AC7">
        <w:rPr>
          <w:b w:val="0"/>
          <w:lang w:eastAsia="vi-VN"/>
        </w:rPr>
        <w:t xml:space="preserve">Ứng dụng </w:t>
      </w:r>
      <w:r w:rsidR="000743ED" w:rsidRPr="00F07AC7">
        <w:rPr>
          <w:b w:val="0"/>
          <w:lang w:eastAsia="vi-VN"/>
        </w:rPr>
        <w:t xml:space="preserve">Framework </w:t>
      </w:r>
      <w:r w:rsidRPr="00F07AC7">
        <w:rPr>
          <w:b w:val="0"/>
          <w:lang w:eastAsia="vi-VN"/>
        </w:rPr>
        <w:t>Laravel và Vue.js tạo ra một website bán</w:t>
      </w:r>
      <w:r w:rsidR="000743ED" w:rsidRPr="00F07AC7">
        <w:rPr>
          <w:b w:val="0"/>
          <w:lang w:eastAsia="vi-VN"/>
        </w:rPr>
        <w:t xml:space="preserve"> giày</w:t>
      </w:r>
      <w:r w:rsidRPr="00F07AC7">
        <w:rPr>
          <w:b w:val="0"/>
          <w:lang w:eastAsia="vi-VN"/>
        </w:rPr>
        <w:t xml:space="preserve"> và giới thiệu rộng rãi các mặt hàng đến người tiêu dùng với các chi tiết mặt hàng và giá cả một cách nhanh chóng và </w:t>
      </w:r>
      <w:r w:rsidR="000743ED" w:rsidRPr="00F07AC7">
        <w:rPr>
          <w:b w:val="0"/>
          <w:lang w:eastAsia="vi-VN"/>
        </w:rPr>
        <w:t>hiệu quả</w:t>
      </w:r>
      <w:r w:rsidRPr="00F07AC7">
        <w:rPr>
          <w:b w:val="0"/>
          <w:lang w:eastAsia="vi-VN"/>
        </w:rPr>
        <w:t>.</w:t>
      </w:r>
    </w:p>
    <w:p w14:paraId="7D70D750" w14:textId="77777777" w:rsidR="000743ED" w:rsidRPr="00F07AC7" w:rsidRDefault="009F6AEA" w:rsidP="00316AF9">
      <w:pPr>
        <w:pStyle w:val="lydo"/>
        <w:numPr>
          <w:ilvl w:val="0"/>
          <w:numId w:val="88"/>
        </w:numPr>
        <w:rPr>
          <w:b w:val="0"/>
          <w:lang w:eastAsia="vi-VN"/>
        </w:rPr>
      </w:pPr>
      <w:r w:rsidRPr="00F07AC7">
        <w:rPr>
          <w:b w:val="0"/>
          <w:lang w:eastAsia="vi-VN"/>
        </w:rPr>
        <w:t>Giúp cho khách hàng: tìm kiếm và lựa chọn từ xa sản phẩm mình cần, đặt mua hàng, theo dõi đơn hàng của mình, gửi đóng góp ý kiến.</w:t>
      </w:r>
    </w:p>
    <w:p w14:paraId="5CD0DAC4" w14:textId="347EB13D" w:rsidR="000743ED" w:rsidRPr="00F07AC7" w:rsidRDefault="009F6AEA" w:rsidP="00316AF9">
      <w:pPr>
        <w:pStyle w:val="lydo"/>
        <w:numPr>
          <w:ilvl w:val="0"/>
          <w:numId w:val="88"/>
        </w:numPr>
        <w:rPr>
          <w:b w:val="0"/>
        </w:rPr>
      </w:pPr>
      <w:r w:rsidRPr="00F07AC7">
        <w:rPr>
          <w:b w:val="0"/>
          <w:lang w:eastAsia="vi-VN"/>
        </w:rPr>
        <w:t xml:space="preserve">Giúp nhà quản lý: quản lý các sản phẩm một cách dễ dàng, kiểm tra và xử lý </w:t>
      </w:r>
      <w:r w:rsidR="00316AF9">
        <w:rPr>
          <w:b w:val="0"/>
          <w:lang w:eastAsia="vi-VN"/>
        </w:rPr>
        <w:t xml:space="preserve">các </w:t>
      </w:r>
      <w:r w:rsidRPr="00F07AC7">
        <w:rPr>
          <w:b w:val="0"/>
          <w:lang w:eastAsia="vi-VN"/>
        </w:rPr>
        <w:t>đơn đặ</w:t>
      </w:r>
      <w:r w:rsidR="00316AF9">
        <w:rPr>
          <w:b w:val="0"/>
          <w:lang w:eastAsia="vi-VN"/>
        </w:rPr>
        <w:t>t hàng</w:t>
      </w:r>
      <w:r w:rsidRPr="00F07AC7">
        <w:rPr>
          <w:b w:val="0"/>
          <w:lang w:eastAsia="vi-VN"/>
        </w:rPr>
        <w:t>.</w:t>
      </w:r>
    </w:p>
    <w:p w14:paraId="1B587591" w14:textId="3D11AEC5" w:rsidR="009D4E4F" w:rsidRPr="00A36DD0" w:rsidRDefault="00F07AC7" w:rsidP="004B70B9">
      <w:pPr>
        <w:pStyle w:val="lydo"/>
        <w:numPr>
          <w:ilvl w:val="0"/>
          <w:numId w:val="0"/>
        </w:numPr>
        <w:ind w:left="360"/>
        <w:outlineLvl w:val="1"/>
        <w:rPr>
          <w:lang w:eastAsia="vi-VN"/>
        </w:rPr>
      </w:pPr>
      <w:bookmarkStart w:id="39" w:name="_Toc71589179"/>
      <w:bookmarkStart w:id="40" w:name="_Toc71645231"/>
      <w:bookmarkStart w:id="41" w:name="_Toc71672222"/>
      <w:r>
        <w:t xml:space="preserve">3. </w:t>
      </w:r>
      <w:r w:rsidR="009D4E4F" w:rsidRPr="00A36DD0">
        <w:t>Đối tượng và phạm vi nghiên cứu</w:t>
      </w:r>
      <w:bookmarkEnd w:id="36"/>
      <w:bookmarkEnd w:id="37"/>
      <w:bookmarkEnd w:id="38"/>
      <w:bookmarkEnd w:id="39"/>
      <w:bookmarkEnd w:id="40"/>
      <w:bookmarkEnd w:id="41"/>
    </w:p>
    <w:p w14:paraId="2BA2F7C5" w14:textId="44FFD23F" w:rsidR="009D4E4F" w:rsidRPr="00A36DD0" w:rsidRDefault="00F07AC7" w:rsidP="004B70B9">
      <w:pPr>
        <w:pStyle w:val="lydo"/>
        <w:numPr>
          <w:ilvl w:val="0"/>
          <w:numId w:val="0"/>
        </w:numPr>
        <w:ind w:left="360"/>
        <w:outlineLvl w:val="2"/>
      </w:pPr>
      <w:bookmarkStart w:id="42" w:name="_Toc71589180"/>
      <w:bookmarkStart w:id="43" w:name="_Toc71645232"/>
      <w:bookmarkStart w:id="44" w:name="_Toc71672223"/>
      <w:r>
        <w:t xml:space="preserve">3.1. </w:t>
      </w:r>
      <w:r w:rsidR="009D4E4F" w:rsidRPr="00A36DD0">
        <w:t>Đối tượng nghiên cứu</w:t>
      </w:r>
      <w:bookmarkEnd w:id="42"/>
      <w:bookmarkEnd w:id="43"/>
      <w:bookmarkEnd w:id="44"/>
    </w:p>
    <w:p w14:paraId="26080DF8" w14:textId="77777777" w:rsidR="009F6AEA" w:rsidRPr="00F07AC7" w:rsidRDefault="002457B9" w:rsidP="00BF25EC">
      <w:pPr>
        <w:pStyle w:val="lydo"/>
        <w:numPr>
          <w:ilvl w:val="0"/>
          <w:numId w:val="4"/>
        </w:numPr>
        <w:rPr>
          <w:b w:val="0"/>
        </w:rPr>
      </w:pPr>
      <w:bookmarkStart w:id="45" w:name="_Toc40213920"/>
      <w:bookmarkStart w:id="46" w:name="_Toc40214126"/>
      <w:bookmarkStart w:id="47" w:name="_Toc40819751"/>
      <w:r w:rsidRPr="00F07AC7">
        <w:rPr>
          <w:b w:val="0"/>
        </w:rPr>
        <w:t>Tài liệu về thương mại điện tử.</w:t>
      </w:r>
    </w:p>
    <w:p w14:paraId="679F66AE" w14:textId="77777777" w:rsidR="009D4E4F" w:rsidRPr="00F07AC7" w:rsidRDefault="002457B9" w:rsidP="00BF25EC">
      <w:pPr>
        <w:pStyle w:val="lydo"/>
        <w:numPr>
          <w:ilvl w:val="0"/>
          <w:numId w:val="4"/>
        </w:numPr>
        <w:rPr>
          <w:b w:val="0"/>
        </w:rPr>
      </w:pPr>
      <w:r w:rsidRPr="00F07AC7">
        <w:rPr>
          <w:b w:val="0"/>
          <w:lang w:eastAsia="vi-VN"/>
        </w:rPr>
        <w:t>Ngôn ngữ lập trình</w:t>
      </w:r>
      <w:r w:rsidR="005076FE" w:rsidRPr="00F07AC7">
        <w:rPr>
          <w:b w:val="0"/>
          <w:lang w:eastAsia="vi-VN"/>
        </w:rPr>
        <w:t xml:space="preserve"> </w:t>
      </w:r>
      <w:r w:rsidR="009D4E4F" w:rsidRPr="00F07AC7">
        <w:rPr>
          <w:b w:val="0"/>
          <w:lang w:eastAsia="vi-VN"/>
        </w:rPr>
        <w:t>PHP</w:t>
      </w:r>
    </w:p>
    <w:p w14:paraId="6932FDF8" w14:textId="77777777" w:rsidR="005076FE" w:rsidRPr="00F07AC7" w:rsidRDefault="005076FE" w:rsidP="00BF25EC">
      <w:pPr>
        <w:pStyle w:val="lydo"/>
        <w:numPr>
          <w:ilvl w:val="0"/>
          <w:numId w:val="4"/>
        </w:numPr>
        <w:rPr>
          <w:b w:val="0"/>
        </w:rPr>
      </w:pPr>
      <w:r w:rsidRPr="00F07AC7">
        <w:rPr>
          <w:b w:val="0"/>
          <w:lang w:eastAsia="vi-VN"/>
        </w:rPr>
        <w:t>Vue.js Framework</w:t>
      </w:r>
    </w:p>
    <w:p w14:paraId="64460E59" w14:textId="68BC8792" w:rsidR="009D4E4F" w:rsidRPr="00F07AC7" w:rsidRDefault="00316AF9" w:rsidP="00BF25EC">
      <w:pPr>
        <w:pStyle w:val="lydo"/>
        <w:numPr>
          <w:ilvl w:val="0"/>
          <w:numId w:val="4"/>
        </w:numPr>
        <w:rPr>
          <w:b w:val="0"/>
        </w:rPr>
      </w:pPr>
      <w:r>
        <w:rPr>
          <w:b w:val="0"/>
          <w:lang w:eastAsia="vi-VN"/>
        </w:rPr>
        <w:t>Laravel Framework</w:t>
      </w:r>
    </w:p>
    <w:p w14:paraId="6EA164D0" w14:textId="77777777" w:rsidR="009D4E4F" w:rsidRPr="00F07AC7" w:rsidRDefault="002457B9" w:rsidP="00BF25EC">
      <w:pPr>
        <w:pStyle w:val="lydo"/>
        <w:numPr>
          <w:ilvl w:val="0"/>
          <w:numId w:val="4"/>
        </w:numPr>
        <w:rPr>
          <w:b w:val="0"/>
        </w:rPr>
      </w:pPr>
      <w:r w:rsidRPr="00F07AC7">
        <w:rPr>
          <w:b w:val="0"/>
          <w:lang w:eastAsia="vi-VN"/>
        </w:rPr>
        <w:lastRenderedPageBreak/>
        <w:t>Cơ sở dữ liệu</w:t>
      </w:r>
      <w:r w:rsidR="009D4E4F" w:rsidRPr="00F07AC7">
        <w:rPr>
          <w:b w:val="0"/>
          <w:lang w:eastAsia="vi-VN"/>
        </w:rPr>
        <w:t xml:space="preserve"> MySQL</w:t>
      </w:r>
    </w:p>
    <w:p w14:paraId="40A582C3" w14:textId="77777777" w:rsidR="009D4E4F" w:rsidRPr="00F07AC7" w:rsidRDefault="009D4E4F" w:rsidP="00BF25EC">
      <w:pPr>
        <w:pStyle w:val="lydo"/>
        <w:numPr>
          <w:ilvl w:val="0"/>
          <w:numId w:val="4"/>
        </w:numPr>
        <w:rPr>
          <w:b w:val="0"/>
        </w:rPr>
      </w:pPr>
      <w:r w:rsidRPr="00F07AC7">
        <w:rPr>
          <w:b w:val="0"/>
          <w:lang w:eastAsia="vi-VN"/>
        </w:rPr>
        <w:t>Restful API, cách sử dụng Postman để test API.</w:t>
      </w:r>
    </w:p>
    <w:p w14:paraId="28964EC7" w14:textId="77777777" w:rsidR="009D4E4F" w:rsidRPr="00F07AC7" w:rsidRDefault="009D4E4F" w:rsidP="00BF25EC">
      <w:pPr>
        <w:pStyle w:val="lydo"/>
        <w:numPr>
          <w:ilvl w:val="0"/>
          <w:numId w:val="4"/>
        </w:numPr>
        <w:rPr>
          <w:b w:val="0"/>
        </w:rPr>
      </w:pPr>
      <w:r w:rsidRPr="00F07AC7">
        <w:rPr>
          <w:b w:val="0"/>
          <w:lang w:eastAsia="vi-VN"/>
        </w:rPr>
        <w:t>GitHub.</w:t>
      </w:r>
    </w:p>
    <w:p w14:paraId="55F8CC6E" w14:textId="2CFAF4A5" w:rsidR="009D4E4F" w:rsidRPr="00F07AC7" w:rsidRDefault="009D4E4F" w:rsidP="00BF25EC">
      <w:pPr>
        <w:pStyle w:val="lydo"/>
        <w:numPr>
          <w:ilvl w:val="0"/>
          <w:numId w:val="4"/>
        </w:numPr>
        <w:rPr>
          <w:b w:val="0"/>
          <w:lang w:eastAsia="vi-VN"/>
        </w:rPr>
      </w:pPr>
      <w:r w:rsidRPr="00F07AC7">
        <w:rPr>
          <w:b w:val="0"/>
          <w:lang w:eastAsia="vi-VN"/>
        </w:rPr>
        <w:t>Json web token</w:t>
      </w:r>
      <w:bookmarkEnd w:id="45"/>
      <w:bookmarkEnd w:id="46"/>
      <w:bookmarkEnd w:id="47"/>
    </w:p>
    <w:p w14:paraId="02A3AAAC" w14:textId="0846CDE3" w:rsidR="000743ED" w:rsidRPr="00F07AC7" w:rsidRDefault="002610AC" w:rsidP="00BF25EC">
      <w:pPr>
        <w:pStyle w:val="lydo"/>
        <w:numPr>
          <w:ilvl w:val="0"/>
          <w:numId w:val="4"/>
        </w:numPr>
        <w:rPr>
          <w:b w:val="0"/>
          <w:lang w:eastAsia="vi-VN"/>
        </w:rPr>
      </w:pPr>
      <w:r w:rsidRPr="00F07AC7">
        <w:rPr>
          <w:b w:val="0"/>
          <w:lang w:eastAsia="vi-VN"/>
        </w:rPr>
        <w:t>Bootstrap vue</w:t>
      </w:r>
    </w:p>
    <w:p w14:paraId="1F553FA1" w14:textId="3F87F51B" w:rsidR="00033F42" w:rsidRPr="00F07AC7" w:rsidRDefault="00033F42" w:rsidP="00BF25EC">
      <w:pPr>
        <w:pStyle w:val="lydo"/>
        <w:numPr>
          <w:ilvl w:val="0"/>
          <w:numId w:val="4"/>
        </w:numPr>
        <w:rPr>
          <w:b w:val="0"/>
        </w:rPr>
      </w:pPr>
      <w:r w:rsidRPr="00F07AC7">
        <w:rPr>
          <w:b w:val="0"/>
          <w:lang w:eastAsia="vi-VN"/>
        </w:rPr>
        <w:t>Nghiệp vụ quản lí website bán hàng</w:t>
      </w:r>
    </w:p>
    <w:p w14:paraId="323A7916" w14:textId="7A6FEB2A" w:rsidR="009D4E4F" w:rsidRPr="00A36DD0" w:rsidRDefault="00F07AC7" w:rsidP="004B70B9">
      <w:pPr>
        <w:pStyle w:val="lydo"/>
        <w:numPr>
          <w:ilvl w:val="0"/>
          <w:numId w:val="0"/>
        </w:numPr>
        <w:ind w:left="720" w:hanging="360"/>
        <w:outlineLvl w:val="2"/>
      </w:pPr>
      <w:bookmarkStart w:id="48" w:name="_Toc71589181"/>
      <w:bookmarkStart w:id="49" w:name="_Toc71645233"/>
      <w:bookmarkStart w:id="50" w:name="_Toc71672224"/>
      <w:r>
        <w:t xml:space="preserve">3.2. </w:t>
      </w:r>
      <w:r w:rsidR="009D4E4F" w:rsidRPr="00A36DD0">
        <w:t>Phạm vi nghiên cứu</w:t>
      </w:r>
      <w:bookmarkEnd w:id="48"/>
      <w:bookmarkEnd w:id="49"/>
      <w:bookmarkEnd w:id="50"/>
    </w:p>
    <w:p w14:paraId="08440B7A" w14:textId="77777777" w:rsidR="008D4FC4" w:rsidRPr="00F07AC7" w:rsidRDefault="008D4FC4" w:rsidP="00BF25EC">
      <w:pPr>
        <w:pStyle w:val="lydo"/>
        <w:numPr>
          <w:ilvl w:val="0"/>
          <w:numId w:val="3"/>
        </w:numPr>
        <w:rPr>
          <w:b w:val="0"/>
        </w:rPr>
      </w:pPr>
      <w:r w:rsidRPr="00F07AC7">
        <w:rPr>
          <w:b w:val="0"/>
        </w:rPr>
        <w:t>Lĩnh vực kinh doanh hàng hóa nói chung và kinh doanh buôn bán giày nói riêng.</w:t>
      </w:r>
    </w:p>
    <w:p w14:paraId="7AA51386" w14:textId="162FBD5E" w:rsidR="002457B9" w:rsidRPr="00F07AC7" w:rsidRDefault="002457B9" w:rsidP="008053C8">
      <w:pPr>
        <w:pStyle w:val="lydo"/>
        <w:numPr>
          <w:ilvl w:val="0"/>
          <w:numId w:val="3"/>
        </w:numPr>
        <w:rPr>
          <w:b w:val="0"/>
        </w:rPr>
      </w:pPr>
      <w:r w:rsidRPr="00F07AC7">
        <w:rPr>
          <w:b w:val="0"/>
        </w:rPr>
        <w:t xml:space="preserve">Đề tài thực hiện để giải quyết việc bán </w:t>
      </w:r>
      <w:r w:rsidR="008D4FC4" w:rsidRPr="00F07AC7">
        <w:rPr>
          <w:b w:val="0"/>
        </w:rPr>
        <w:t>giày</w:t>
      </w:r>
      <w:r w:rsidRPr="00F07AC7">
        <w:rPr>
          <w:b w:val="0"/>
        </w:rPr>
        <w:t xml:space="preserve"> trực tuyến </w:t>
      </w:r>
      <w:r w:rsidR="00834B7A">
        <w:rPr>
          <w:b w:val="0"/>
        </w:rPr>
        <w:t>trên website</w:t>
      </w:r>
    </w:p>
    <w:p w14:paraId="29EAF032" w14:textId="77777777" w:rsidR="009D4E4F" w:rsidRPr="00F07AC7" w:rsidRDefault="009D4E4F" w:rsidP="00BF25EC">
      <w:pPr>
        <w:pStyle w:val="lydo"/>
        <w:numPr>
          <w:ilvl w:val="0"/>
          <w:numId w:val="3"/>
        </w:numPr>
        <w:rPr>
          <w:b w:val="0"/>
        </w:rPr>
      </w:pPr>
      <w:r w:rsidRPr="00F07AC7">
        <w:rPr>
          <w:b w:val="0"/>
        </w:rPr>
        <w:t>Quy trình bán hàng online trong những năm gần đây.</w:t>
      </w:r>
    </w:p>
    <w:p w14:paraId="350D7306" w14:textId="6D68DBB1" w:rsidR="009D4E4F" w:rsidRPr="00F07AC7" w:rsidRDefault="009D4E4F" w:rsidP="00BF25EC">
      <w:pPr>
        <w:pStyle w:val="lydo"/>
        <w:numPr>
          <w:ilvl w:val="0"/>
          <w:numId w:val="3"/>
        </w:numPr>
        <w:rPr>
          <w:b w:val="0"/>
        </w:rPr>
      </w:pPr>
      <w:r w:rsidRPr="00F07AC7">
        <w:rPr>
          <w:b w:val="0"/>
        </w:rPr>
        <w:t>Ngôn ngữ PHP, framework Laravel</w:t>
      </w:r>
      <w:r w:rsidR="00F63973" w:rsidRPr="00F07AC7">
        <w:rPr>
          <w:b w:val="0"/>
        </w:rPr>
        <w:t>, Vue.js</w:t>
      </w:r>
      <w:r w:rsidRPr="00F07AC7">
        <w:rPr>
          <w:b w:val="0"/>
        </w:rPr>
        <w:t xml:space="preserve"> và hệ quản trị </w:t>
      </w:r>
      <w:r w:rsidR="000743ED" w:rsidRPr="00F07AC7">
        <w:rPr>
          <w:b w:val="0"/>
        </w:rPr>
        <w:t xml:space="preserve">CSDL </w:t>
      </w:r>
      <w:r w:rsidRPr="00F07AC7">
        <w:rPr>
          <w:b w:val="0"/>
        </w:rPr>
        <w:t>M</w:t>
      </w:r>
      <w:r w:rsidR="000743ED" w:rsidRPr="00F07AC7">
        <w:rPr>
          <w:b w:val="0"/>
        </w:rPr>
        <w:t>y</w:t>
      </w:r>
      <w:r w:rsidRPr="00F07AC7">
        <w:rPr>
          <w:b w:val="0"/>
        </w:rPr>
        <w:t>SQL.</w:t>
      </w:r>
    </w:p>
    <w:p w14:paraId="6002843F" w14:textId="02ACA923" w:rsidR="009D4E4F" w:rsidRPr="00A36DD0" w:rsidRDefault="00F07AC7" w:rsidP="004B70B9">
      <w:pPr>
        <w:pStyle w:val="lydo"/>
        <w:numPr>
          <w:ilvl w:val="0"/>
          <w:numId w:val="0"/>
        </w:numPr>
        <w:ind w:left="720" w:hanging="360"/>
        <w:outlineLvl w:val="1"/>
      </w:pPr>
      <w:bookmarkStart w:id="51" w:name="_Toc40213921"/>
      <w:bookmarkStart w:id="52" w:name="_Toc40214127"/>
      <w:bookmarkStart w:id="53" w:name="_Toc40819752"/>
      <w:bookmarkStart w:id="54" w:name="_Toc71589182"/>
      <w:bookmarkStart w:id="55" w:name="_Toc71645234"/>
      <w:bookmarkStart w:id="56" w:name="_Toc71672225"/>
      <w:r>
        <w:t xml:space="preserve">4. </w:t>
      </w:r>
      <w:r w:rsidR="009D4E4F" w:rsidRPr="00A36DD0">
        <w:t>Phương pháp nghiên cứu</w:t>
      </w:r>
      <w:bookmarkEnd w:id="51"/>
      <w:bookmarkEnd w:id="52"/>
      <w:bookmarkEnd w:id="53"/>
      <w:bookmarkEnd w:id="54"/>
      <w:bookmarkEnd w:id="55"/>
      <w:bookmarkEnd w:id="56"/>
    </w:p>
    <w:p w14:paraId="5B984146" w14:textId="77777777" w:rsidR="008D4FC4" w:rsidRPr="00033F42" w:rsidRDefault="009D4E4F" w:rsidP="00F07AC7">
      <w:pPr>
        <w:pStyle w:val="ListParagraph"/>
        <w:numPr>
          <w:ilvl w:val="0"/>
          <w:numId w:val="61"/>
        </w:numPr>
        <w:spacing w:after="0" w:line="360" w:lineRule="auto"/>
        <w:ind w:left="1440"/>
        <w:jc w:val="both"/>
        <w:rPr>
          <w:rFonts w:ascii="Times New Roman" w:hAnsi="Times New Roman"/>
          <w:bCs/>
          <w:i/>
          <w:iCs/>
          <w:sz w:val="28"/>
          <w:szCs w:val="28"/>
        </w:rPr>
      </w:pPr>
      <w:r w:rsidRPr="00033F42">
        <w:rPr>
          <w:rFonts w:ascii="Times New Roman" w:hAnsi="Times New Roman"/>
          <w:bCs/>
          <w:i/>
          <w:iCs/>
          <w:sz w:val="28"/>
          <w:szCs w:val="28"/>
        </w:rPr>
        <w:t>Phương pháp nghiên cứu lý thuyết</w:t>
      </w:r>
    </w:p>
    <w:p w14:paraId="7B0CF2D7" w14:textId="77777777" w:rsidR="008D4FC4" w:rsidRPr="00033F42" w:rsidRDefault="008D4FC4"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lang w:val="en-US"/>
        </w:rPr>
        <w:t>Nắm vững kĩ thuật thiết kế hệ thống thông tin.</w:t>
      </w:r>
    </w:p>
    <w:p w14:paraId="3ACD2F32" w14:textId="77777777" w:rsidR="009D4E4F" w:rsidRPr="00033F42" w:rsidRDefault="009D4E4F"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rPr>
        <w:t>Phương pháp phân tích và tổng hợp lý thuyết</w:t>
      </w:r>
      <w:r w:rsidR="008D4FC4" w:rsidRPr="00033F42">
        <w:rPr>
          <w:rFonts w:ascii="Times New Roman" w:hAnsi="Times New Roman"/>
          <w:sz w:val="28"/>
          <w:szCs w:val="28"/>
          <w:lang w:val="en-US"/>
        </w:rPr>
        <w:t>.</w:t>
      </w:r>
    </w:p>
    <w:p w14:paraId="6C986C33" w14:textId="2A028778" w:rsidR="008D4FC4" w:rsidRPr="00033F42" w:rsidRDefault="008D4FC4"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lang w:val="en-US"/>
        </w:rPr>
        <w:t>Nắm vững k</w:t>
      </w:r>
      <w:r w:rsidR="0029615F" w:rsidRPr="00033F42">
        <w:rPr>
          <w:rFonts w:ascii="Times New Roman" w:hAnsi="Times New Roman"/>
          <w:sz w:val="28"/>
          <w:szCs w:val="28"/>
          <w:lang w:val="en-US"/>
        </w:rPr>
        <w:t>ỹ</w:t>
      </w:r>
      <w:r w:rsidRPr="00033F42">
        <w:rPr>
          <w:rFonts w:ascii="Times New Roman" w:hAnsi="Times New Roman"/>
          <w:sz w:val="28"/>
          <w:szCs w:val="28"/>
          <w:lang w:val="en-US"/>
        </w:rPr>
        <w:t xml:space="preserve"> thuật lập trình theo mô hình MVC.</w:t>
      </w:r>
    </w:p>
    <w:p w14:paraId="2E7BD4F8" w14:textId="77777777" w:rsidR="008D4FC4" w:rsidRPr="00033F42" w:rsidRDefault="008D4FC4"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lang w:val="en-US"/>
        </w:rPr>
        <w:t>Nắm vững các phương pháp tổ chức, phân tích và thiết kế cơ sở dữ liệu.</w:t>
      </w:r>
    </w:p>
    <w:p w14:paraId="5FA5EC0F" w14:textId="77777777" w:rsidR="009D4E4F" w:rsidRPr="00033F42" w:rsidRDefault="009D4E4F"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rPr>
        <w:t>Phân tích các lý thuyết cần tìm hiểu về các đối tượng: PHP, Laravel,</w:t>
      </w:r>
      <w:r w:rsidR="00F91995" w:rsidRPr="00033F42">
        <w:rPr>
          <w:rFonts w:ascii="Times New Roman" w:hAnsi="Times New Roman"/>
          <w:sz w:val="28"/>
          <w:szCs w:val="28"/>
          <w:lang w:val="en-US"/>
        </w:rPr>
        <w:t xml:space="preserve"> Vue.js,</w:t>
      </w:r>
      <w:r w:rsidRPr="00033F42">
        <w:rPr>
          <w:rFonts w:ascii="Times New Roman" w:hAnsi="Times New Roman"/>
          <w:sz w:val="28"/>
          <w:szCs w:val="28"/>
        </w:rPr>
        <w:t xml:space="preserve"> MySQL</w:t>
      </w:r>
      <w:r w:rsidRPr="00033F42">
        <w:rPr>
          <w:rFonts w:ascii="Times New Roman" w:hAnsi="Times New Roman"/>
          <w:sz w:val="28"/>
          <w:szCs w:val="28"/>
          <w:lang w:val="en-US"/>
        </w:rPr>
        <w:t xml:space="preserve"> </w:t>
      </w:r>
      <w:r w:rsidRPr="00033F42">
        <w:rPr>
          <w:rFonts w:ascii="Times New Roman" w:hAnsi="Times New Roman"/>
          <w:sz w:val="28"/>
          <w:szCs w:val="28"/>
        </w:rPr>
        <w:t>và tổng hợp lại những tài liệu đã được phân tích để hình thành một hệ thống lý quyết mới bám sát hơn vào các đối tượng trên.</w:t>
      </w:r>
    </w:p>
    <w:p w14:paraId="34F5B59E" w14:textId="264C0118" w:rsidR="00033F42" w:rsidRDefault="009D4E4F" w:rsidP="00F07AC7">
      <w:pPr>
        <w:pStyle w:val="ListParagraph"/>
        <w:numPr>
          <w:ilvl w:val="0"/>
          <w:numId w:val="62"/>
        </w:numPr>
        <w:spacing w:after="0" w:line="360" w:lineRule="auto"/>
        <w:ind w:left="1800"/>
        <w:jc w:val="both"/>
        <w:rPr>
          <w:rFonts w:ascii="Times New Roman" w:hAnsi="Times New Roman"/>
          <w:sz w:val="28"/>
          <w:szCs w:val="28"/>
        </w:rPr>
      </w:pPr>
      <w:r w:rsidRPr="00033F42">
        <w:rPr>
          <w:rFonts w:ascii="Times New Roman" w:hAnsi="Times New Roman"/>
          <w:sz w:val="28"/>
          <w:szCs w:val="28"/>
        </w:rPr>
        <w:t>Phương pháp phân loại và hệ thống hóa lý thuyết</w:t>
      </w:r>
      <w:r w:rsidR="003D0DCA">
        <w:rPr>
          <w:rFonts w:ascii="Times New Roman" w:hAnsi="Times New Roman"/>
          <w:sz w:val="28"/>
          <w:szCs w:val="28"/>
          <w:lang w:val="en-US"/>
        </w:rPr>
        <w:t>.</w:t>
      </w:r>
    </w:p>
    <w:p w14:paraId="5DB68FEA" w14:textId="5929D5A3" w:rsidR="00EB1CF3" w:rsidRPr="00033F42" w:rsidRDefault="009D4E4F" w:rsidP="00F07AC7">
      <w:pPr>
        <w:pStyle w:val="ListParagraph"/>
        <w:spacing w:after="0" w:line="360" w:lineRule="auto"/>
        <w:ind w:left="1440" w:firstLine="360"/>
        <w:jc w:val="both"/>
        <w:rPr>
          <w:rFonts w:ascii="Times New Roman" w:hAnsi="Times New Roman"/>
          <w:sz w:val="28"/>
          <w:szCs w:val="28"/>
        </w:rPr>
      </w:pPr>
      <w:r w:rsidRPr="00033F42">
        <w:rPr>
          <w:rFonts w:ascii="Times New Roman" w:hAnsi="Times New Roman"/>
          <w:sz w:val="28"/>
          <w:szCs w:val="28"/>
        </w:rPr>
        <w:t xml:space="preserve">Quá nhiều tài liệu liên quan đến các đối tượng nói trên nên </w:t>
      </w:r>
      <w:r w:rsidRPr="00033F42">
        <w:rPr>
          <w:rFonts w:ascii="Times New Roman" w:hAnsi="Times New Roman"/>
          <w:sz w:val="28"/>
          <w:szCs w:val="28"/>
          <w:lang w:val="en-US"/>
        </w:rPr>
        <w:t xml:space="preserve">chúng </w:t>
      </w:r>
      <w:r w:rsidRPr="00033F42">
        <w:rPr>
          <w:rFonts w:ascii="Times New Roman" w:hAnsi="Times New Roman"/>
          <w:sz w:val="28"/>
          <w:szCs w:val="28"/>
        </w:rPr>
        <w:t>em dùng phương pháp này để chọn lọc, phân loại và hệ thống hóa chúng thành những chủ đề liên quan để dễ dàng tìm hiểu.</w:t>
      </w:r>
    </w:p>
    <w:p w14:paraId="3FBBDC6C" w14:textId="77777777" w:rsidR="009D4E4F" w:rsidRPr="00033F42" w:rsidRDefault="009D4E4F" w:rsidP="00F07AC7">
      <w:pPr>
        <w:pStyle w:val="ListParagraph"/>
        <w:numPr>
          <w:ilvl w:val="0"/>
          <w:numId w:val="60"/>
        </w:numPr>
        <w:spacing w:after="0" w:line="360" w:lineRule="auto"/>
        <w:ind w:left="1440"/>
        <w:jc w:val="both"/>
        <w:rPr>
          <w:rFonts w:ascii="Times New Roman" w:hAnsi="Times New Roman"/>
          <w:bCs/>
          <w:i/>
          <w:iCs/>
          <w:sz w:val="28"/>
          <w:szCs w:val="28"/>
        </w:rPr>
      </w:pPr>
      <w:r w:rsidRPr="00033F42">
        <w:rPr>
          <w:rFonts w:ascii="Times New Roman" w:hAnsi="Times New Roman"/>
          <w:bCs/>
          <w:i/>
          <w:iCs/>
          <w:sz w:val="28"/>
          <w:szCs w:val="28"/>
        </w:rPr>
        <w:t>Phương pháp nghiên cứu thực tiễn</w:t>
      </w:r>
    </w:p>
    <w:p w14:paraId="25CC1555" w14:textId="0AF19CB1" w:rsidR="009D4E4F" w:rsidRPr="00033F42" w:rsidRDefault="009D4E4F" w:rsidP="00F07AC7">
      <w:pPr>
        <w:pStyle w:val="ListParagraph"/>
        <w:numPr>
          <w:ilvl w:val="0"/>
          <w:numId w:val="63"/>
        </w:numPr>
        <w:spacing w:after="0" w:line="360" w:lineRule="auto"/>
        <w:ind w:left="1800"/>
        <w:jc w:val="both"/>
        <w:rPr>
          <w:rFonts w:ascii="Times New Roman" w:hAnsi="Times New Roman"/>
          <w:sz w:val="28"/>
          <w:szCs w:val="28"/>
        </w:rPr>
      </w:pPr>
      <w:r w:rsidRPr="00033F42">
        <w:rPr>
          <w:rFonts w:ascii="Times New Roman" w:hAnsi="Times New Roman"/>
          <w:sz w:val="28"/>
          <w:szCs w:val="28"/>
        </w:rPr>
        <w:lastRenderedPageBreak/>
        <w:t>Phương pháp điều tra</w:t>
      </w:r>
      <w:r w:rsidR="00033F42" w:rsidRPr="00033F42">
        <w:rPr>
          <w:rFonts w:ascii="Times New Roman" w:hAnsi="Times New Roman"/>
          <w:sz w:val="28"/>
          <w:szCs w:val="28"/>
        </w:rPr>
        <w:t xml:space="preserve">: </w:t>
      </w:r>
      <w:r w:rsidRPr="00033F42">
        <w:rPr>
          <w:rFonts w:ascii="Times New Roman" w:hAnsi="Times New Roman"/>
          <w:sz w:val="28"/>
          <w:szCs w:val="28"/>
        </w:rPr>
        <w:t xml:space="preserve">Tiếp cận với những cửa hàng đã có website bán </w:t>
      </w:r>
      <w:r w:rsidRPr="00033F42">
        <w:rPr>
          <w:rFonts w:ascii="Times New Roman" w:hAnsi="Times New Roman"/>
          <w:sz w:val="28"/>
          <w:szCs w:val="28"/>
          <w:lang w:val="en-US"/>
        </w:rPr>
        <w:t>giày</w:t>
      </w:r>
      <w:r w:rsidRPr="00033F42">
        <w:rPr>
          <w:rFonts w:ascii="Times New Roman" w:hAnsi="Times New Roman"/>
          <w:sz w:val="28"/>
          <w:szCs w:val="28"/>
        </w:rPr>
        <w:t xml:space="preserve"> online để đặt những câu hỏi về quá trình xây dựng một website bán giày online.</w:t>
      </w:r>
    </w:p>
    <w:p w14:paraId="40A6BFD9" w14:textId="1EA27315" w:rsidR="009D4E4F" w:rsidRPr="00033F42" w:rsidRDefault="009D4E4F" w:rsidP="00F07AC7">
      <w:pPr>
        <w:pStyle w:val="ListParagraph"/>
        <w:numPr>
          <w:ilvl w:val="0"/>
          <w:numId w:val="63"/>
        </w:numPr>
        <w:spacing w:after="0" w:line="360" w:lineRule="auto"/>
        <w:ind w:left="1800"/>
        <w:jc w:val="both"/>
        <w:rPr>
          <w:rFonts w:ascii="Times New Roman" w:hAnsi="Times New Roman"/>
          <w:sz w:val="28"/>
          <w:szCs w:val="28"/>
        </w:rPr>
      </w:pPr>
      <w:r w:rsidRPr="00033F42">
        <w:rPr>
          <w:rFonts w:ascii="Times New Roman" w:hAnsi="Times New Roman"/>
          <w:sz w:val="28"/>
          <w:szCs w:val="28"/>
        </w:rPr>
        <w:t>Phương pháp thực nghiệm khoa học</w:t>
      </w:r>
      <w:r w:rsidR="00033F42" w:rsidRPr="00033F42">
        <w:rPr>
          <w:rFonts w:ascii="Times New Roman" w:hAnsi="Times New Roman"/>
          <w:sz w:val="28"/>
          <w:szCs w:val="28"/>
        </w:rPr>
        <w:t xml:space="preserve">: </w:t>
      </w:r>
      <w:r w:rsidRPr="00033F42">
        <w:rPr>
          <w:rFonts w:ascii="Times New Roman" w:hAnsi="Times New Roman"/>
          <w:sz w:val="28"/>
          <w:szCs w:val="28"/>
        </w:rPr>
        <w:t>Áp dụng các thông tin  đã điều tra được vào thực tế để kiểm chứng và chỉnh sửa lại cho phù hợp với mục tiêu đặt ra.</w:t>
      </w:r>
    </w:p>
    <w:p w14:paraId="581ABBAD" w14:textId="2532C30F" w:rsidR="009D4E4F" w:rsidRPr="003D0DCA" w:rsidRDefault="00F07AC7" w:rsidP="004B70B9">
      <w:pPr>
        <w:pStyle w:val="lydo"/>
        <w:numPr>
          <w:ilvl w:val="0"/>
          <w:numId w:val="0"/>
        </w:numPr>
        <w:ind w:left="720" w:hanging="360"/>
        <w:outlineLvl w:val="1"/>
      </w:pPr>
      <w:bookmarkStart w:id="57" w:name="_Toc71589183"/>
      <w:bookmarkStart w:id="58" w:name="_Toc71645235"/>
      <w:bookmarkStart w:id="59" w:name="_Toc71672226"/>
      <w:r>
        <w:rPr>
          <w:lang w:eastAsia="vi-VN"/>
        </w:rPr>
        <w:t xml:space="preserve">5. </w:t>
      </w:r>
      <w:r w:rsidR="008053C8">
        <w:rPr>
          <w:lang w:eastAsia="vi-VN"/>
        </w:rPr>
        <w:t>Bố cục dự kiến</w:t>
      </w:r>
      <w:bookmarkEnd w:id="57"/>
      <w:bookmarkEnd w:id="58"/>
      <w:bookmarkEnd w:id="59"/>
    </w:p>
    <w:p w14:paraId="149EBF81" w14:textId="77777777" w:rsidR="009D4E4F" w:rsidRPr="00CC0ECA" w:rsidRDefault="009D4E4F" w:rsidP="00CC0ECA">
      <w:pPr>
        <w:pStyle w:val="lydo"/>
        <w:numPr>
          <w:ilvl w:val="0"/>
          <w:numId w:val="0"/>
        </w:numPr>
        <w:ind w:left="720"/>
        <w:rPr>
          <w:b w:val="0"/>
        </w:rPr>
      </w:pPr>
      <w:r w:rsidRPr="00CC0ECA">
        <w:rPr>
          <w:b w:val="0"/>
        </w:rPr>
        <w:t>Nội dung đề tài thực tập tốt nghiệp gồm 2 phần:</w:t>
      </w:r>
    </w:p>
    <w:p w14:paraId="292581AB" w14:textId="77777777" w:rsidR="009D4E4F" w:rsidRPr="00CC0ECA" w:rsidRDefault="009D4E4F" w:rsidP="00CC0ECA">
      <w:pPr>
        <w:pStyle w:val="lydo"/>
        <w:numPr>
          <w:ilvl w:val="0"/>
          <w:numId w:val="0"/>
        </w:numPr>
        <w:ind w:left="1440"/>
        <w:rPr>
          <w:b w:val="0"/>
        </w:rPr>
      </w:pPr>
      <w:r w:rsidRPr="00CC0ECA">
        <w:rPr>
          <w:b w:val="0"/>
        </w:rPr>
        <w:t>Phần 1. Giới thiệu về cơ quan thực tập.</w:t>
      </w:r>
    </w:p>
    <w:p w14:paraId="6B555299" w14:textId="0A4D4F84" w:rsidR="009D4E4F" w:rsidRPr="00CC0ECA" w:rsidRDefault="009D4E4F" w:rsidP="008053C8">
      <w:pPr>
        <w:pStyle w:val="lydo"/>
        <w:numPr>
          <w:ilvl w:val="0"/>
          <w:numId w:val="0"/>
        </w:numPr>
        <w:ind w:left="1440"/>
        <w:rPr>
          <w:b w:val="0"/>
        </w:rPr>
      </w:pPr>
      <w:r w:rsidRPr="00CC0ECA">
        <w:rPr>
          <w:b w:val="0"/>
        </w:rPr>
        <w:t>Phần 2. Nội dung đề tài.</w:t>
      </w:r>
    </w:p>
    <w:p w14:paraId="02129EF7" w14:textId="1A7DE376" w:rsidR="000F12DB" w:rsidRPr="00CC0ECA" w:rsidRDefault="009D4E4F" w:rsidP="00CC0ECA">
      <w:pPr>
        <w:pStyle w:val="lydo"/>
        <w:numPr>
          <w:ilvl w:val="0"/>
          <w:numId w:val="0"/>
        </w:numPr>
        <w:ind w:left="720"/>
        <w:rPr>
          <w:rStyle w:val="fontstyle01"/>
          <w:rFonts w:eastAsia="NSimSun"/>
          <w:b w:val="0"/>
          <w:lang w:val="vi-VN" w:eastAsia="vi-VN"/>
        </w:rPr>
      </w:pPr>
      <w:r w:rsidRPr="00CC0ECA">
        <w:rPr>
          <w:rStyle w:val="fontstyle01"/>
          <w:rFonts w:eastAsia="NSimSun"/>
          <w:b w:val="0"/>
          <w:lang w:eastAsia="vi-VN"/>
        </w:rPr>
        <w:t xml:space="preserve"> </w:t>
      </w:r>
      <w:r w:rsidR="003D0DCA" w:rsidRPr="00CC0ECA">
        <w:rPr>
          <w:rStyle w:val="fontstyle01"/>
          <w:rFonts w:eastAsia="NSimSun"/>
          <w:b w:val="0"/>
          <w:lang w:eastAsia="vi-VN"/>
        </w:rPr>
        <w:tab/>
      </w:r>
      <w:r w:rsidR="008053C8">
        <w:rPr>
          <w:rStyle w:val="fontstyle01"/>
          <w:rFonts w:eastAsia="NSimSun"/>
          <w:b w:val="0"/>
          <w:lang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1: </w:t>
      </w:r>
      <w:r w:rsidR="000F12DB" w:rsidRPr="00CC0ECA">
        <w:rPr>
          <w:rStyle w:val="fontstyle01"/>
          <w:rFonts w:eastAsia="NSimSun"/>
          <w:b w:val="0"/>
          <w:lang w:val="vi-VN" w:eastAsia="vi-VN"/>
        </w:rPr>
        <w:t>Tổng quan đề tài</w:t>
      </w:r>
    </w:p>
    <w:p w14:paraId="56B8746C" w14:textId="4EC77E18" w:rsidR="000F12DB" w:rsidRPr="00CC0ECA" w:rsidRDefault="000F12DB" w:rsidP="00CC0ECA">
      <w:pPr>
        <w:pStyle w:val="lydo"/>
        <w:numPr>
          <w:ilvl w:val="0"/>
          <w:numId w:val="0"/>
        </w:numPr>
        <w:ind w:left="720"/>
        <w:rPr>
          <w:b w:val="0"/>
          <w:lang w:eastAsia="vi-VN"/>
        </w:rPr>
      </w:pPr>
      <w:r w:rsidRPr="00CC0ECA">
        <w:rPr>
          <w:rStyle w:val="fontstyle01"/>
          <w:rFonts w:eastAsia="NSimSun"/>
          <w:b w:val="0"/>
          <w:lang w:val="vi-VN" w:eastAsia="vi-VN"/>
        </w:rPr>
        <w:t xml:space="preserve"> </w:t>
      </w:r>
      <w:r w:rsidR="003D0DCA" w:rsidRPr="00CC0ECA">
        <w:rPr>
          <w:rStyle w:val="fontstyle01"/>
          <w:rFonts w:eastAsia="NSimSun"/>
          <w:b w:val="0"/>
          <w:lang w:val="vi-VN" w:eastAsia="vi-VN"/>
        </w:rPr>
        <w:tab/>
      </w:r>
      <w:r w:rsidR="008053C8">
        <w:rPr>
          <w:rStyle w:val="fontstyle01"/>
          <w:rFonts w:eastAsia="NSimSun"/>
          <w:b w:val="0"/>
          <w:lang w:val="vi-VN"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w:t>
      </w:r>
      <w:r w:rsidRPr="00CC0ECA">
        <w:rPr>
          <w:rStyle w:val="fontstyle01"/>
          <w:rFonts w:eastAsia="NSimSun"/>
          <w:b w:val="0"/>
          <w:lang w:val="vi-VN" w:eastAsia="vi-VN"/>
        </w:rPr>
        <w:t>2</w:t>
      </w:r>
      <w:r w:rsidRPr="00CC0ECA">
        <w:rPr>
          <w:rStyle w:val="fontstyle01"/>
          <w:rFonts w:eastAsia="NSimSun"/>
          <w:b w:val="0"/>
          <w:lang w:val="id-ID" w:eastAsia="vi-VN"/>
        </w:rPr>
        <w:t xml:space="preserve">: </w:t>
      </w:r>
      <w:r w:rsidRPr="00CC0ECA">
        <w:rPr>
          <w:rStyle w:val="fontstyle01"/>
          <w:rFonts w:eastAsia="NSimSun"/>
          <w:b w:val="0"/>
          <w:lang w:val="vi-VN" w:eastAsia="vi-VN"/>
        </w:rPr>
        <w:t>Cơ sở lý thuyết</w:t>
      </w:r>
    </w:p>
    <w:p w14:paraId="3BABA5D6" w14:textId="0F25B962" w:rsidR="009D4E4F" w:rsidRPr="00CC0ECA" w:rsidRDefault="009D4E4F" w:rsidP="00CC0ECA">
      <w:pPr>
        <w:pStyle w:val="lydo"/>
        <w:numPr>
          <w:ilvl w:val="0"/>
          <w:numId w:val="0"/>
        </w:numPr>
        <w:ind w:left="720"/>
        <w:rPr>
          <w:b w:val="0"/>
        </w:rPr>
      </w:pPr>
      <w:r w:rsidRPr="00CC0ECA">
        <w:rPr>
          <w:rStyle w:val="fontstyle01"/>
          <w:rFonts w:eastAsia="NSimSun"/>
          <w:b w:val="0"/>
          <w:lang w:eastAsia="vi-VN"/>
        </w:rPr>
        <w:t xml:space="preserve"> </w:t>
      </w:r>
      <w:r w:rsidR="003D0DCA" w:rsidRPr="00CC0ECA">
        <w:rPr>
          <w:rStyle w:val="fontstyle01"/>
          <w:rFonts w:eastAsia="NSimSun"/>
          <w:b w:val="0"/>
          <w:lang w:eastAsia="vi-VN"/>
        </w:rPr>
        <w:tab/>
      </w:r>
      <w:r w:rsidR="008053C8">
        <w:rPr>
          <w:rStyle w:val="fontstyle01"/>
          <w:rFonts w:eastAsia="NSimSun"/>
          <w:b w:val="0"/>
          <w:lang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w:t>
      </w:r>
      <w:r w:rsidR="00714B45" w:rsidRPr="00CC0ECA">
        <w:rPr>
          <w:rStyle w:val="fontstyle01"/>
          <w:rFonts w:eastAsia="NSimSun"/>
          <w:b w:val="0"/>
          <w:lang w:val="vi-VN" w:eastAsia="vi-VN"/>
        </w:rPr>
        <w:t>3</w:t>
      </w:r>
      <w:r w:rsidRPr="00CC0ECA">
        <w:rPr>
          <w:rStyle w:val="fontstyle01"/>
          <w:rFonts w:eastAsia="NSimSun"/>
          <w:b w:val="0"/>
          <w:lang w:val="id-ID" w:eastAsia="vi-VN"/>
        </w:rPr>
        <w:t>: Phân tích thiết kế hệ thống</w:t>
      </w:r>
    </w:p>
    <w:p w14:paraId="4305DA69" w14:textId="602D74E1" w:rsidR="009D4E4F" w:rsidRPr="009C71B6" w:rsidRDefault="009D4E4F" w:rsidP="00CC0ECA">
      <w:pPr>
        <w:pStyle w:val="lydo"/>
        <w:numPr>
          <w:ilvl w:val="0"/>
          <w:numId w:val="0"/>
        </w:numPr>
        <w:ind w:left="720"/>
        <w:rPr>
          <w:rStyle w:val="fontstyle01"/>
          <w:rFonts w:eastAsia="NSimSun"/>
          <w:b w:val="0"/>
          <w:lang w:eastAsia="vi-VN"/>
        </w:rPr>
      </w:pPr>
      <w:r w:rsidRPr="00CC0ECA">
        <w:rPr>
          <w:rStyle w:val="fontstyle01"/>
          <w:rFonts w:eastAsia="NSimSun"/>
          <w:b w:val="0"/>
          <w:lang w:eastAsia="vi-VN"/>
        </w:rPr>
        <w:t xml:space="preserve"> </w:t>
      </w:r>
      <w:r w:rsidR="003D0DCA" w:rsidRPr="00CC0ECA">
        <w:rPr>
          <w:rStyle w:val="fontstyle01"/>
          <w:rFonts w:eastAsia="NSimSun"/>
          <w:b w:val="0"/>
          <w:lang w:eastAsia="vi-VN"/>
        </w:rPr>
        <w:tab/>
      </w:r>
      <w:r w:rsidR="008053C8">
        <w:rPr>
          <w:rStyle w:val="fontstyle01"/>
          <w:rFonts w:eastAsia="NSimSun"/>
          <w:b w:val="0"/>
          <w:lang w:eastAsia="vi-VN"/>
        </w:rPr>
        <w:tab/>
      </w:r>
      <w:r w:rsidRPr="00CC0ECA">
        <w:rPr>
          <w:rStyle w:val="fontstyle01"/>
          <w:rFonts w:eastAsia="NSimSun"/>
          <w:b w:val="0"/>
          <w:lang w:eastAsia="vi-VN"/>
        </w:rPr>
        <w:t xml:space="preserve">+ </w:t>
      </w:r>
      <w:r w:rsidRPr="00CC0ECA">
        <w:rPr>
          <w:rStyle w:val="fontstyle01"/>
          <w:rFonts w:eastAsia="NSimSun"/>
          <w:b w:val="0"/>
          <w:lang w:val="id-ID" w:eastAsia="vi-VN"/>
        </w:rPr>
        <w:t xml:space="preserve">Chương </w:t>
      </w:r>
      <w:r w:rsidR="00714B45" w:rsidRPr="00CC0ECA">
        <w:rPr>
          <w:rStyle w:val="fontstyle01"/>
          <w:rFonts w:eastAsia="NSimSun"/>
          <w:b w:val="0"/>
          <w:lang w:val="vi-VN" w:eastAsia="vi-VN"/>
        </w:rPr>
        <w:t>4</w:t>
      </w:r>
      <w:r w:rsidRPr="00CC0ECA">
        <w:rPr>
          <w:rStyle w:val="fontstyle01"/>
          <w:rFonts w:eastAsia="NSimSun"/>
          <w:b w:val="0"/>
          <w:lang w:val="id-ID" w:eastAsia="vi-VN"/>
        </w:rPr>
        <w:t>: Xây dự</w:t>
      </w:r>
      <w:r w:rsidR="009C71B6">
        <w:rPr>
          <w:rStyle w:val="fontstyle01"/>
          <w:rFonts w:eastAsia="NSimSun"/>
          <w:b w:val="0"/>
          <w:lang w:val="id-ID" w:eastAsia="vi-VN"/>
        </w:rPr>
        <w:t>ng</w:t>
      </w:r>
      <w:r w:rsidR="009C71B6">
        <w:rPr>
          <w:rStyle w:val="fontstyle01"/>
          <w:rFonts w:eastAsia="NSimSun"/>
          <w:b w:val="0"/>
          <w:lang w:eastAsia="vi-VN"/>
        </w:rPr>
        <w:t xml:space="preserve"> website</w:t>
      </w:r>
      <w:r w:rsidR="005E57CB">
        <w:rPr>
          <w:rStyle w:val="fontstyle01"/>
          <w:rFonts w:eastAsia="NSimSun"/>
          <w:b w:val="0"/>
          <w:lang w:eastAsia="vi-VN"/>
        </w:rPr>
        <w:t xml:space="preserve"> và demo</w:t>
      </w:r>
    </w:p>
    <w:p w14:paraId="5298B58D" w14:textId="40D3662C" w:rsidR="009D4E4F" w:rsidRPr="00CC0ECA" w:rsidRDefault="009D4E4F" w:rsidP="008053C8">
      <w:pPr>
        <w:pStyle w:val="lydo"/>
        <w:numPr>
          <w:ilvl w:val="0"/>
          <w:numId w:val="0"/>
        </w:numPr>
        <w:ind w:left="720" w:firstLine="720"/>
        <w:rPr>
          <w:rStyle w:val="fontstyle01"/>
          <w:rFonts w:eastAsia="NSimSun"/>
          <w:b w:val="0"/>
          <w:lang w:eastAsia="vi-VN"/>
        </w:rPr>
      </w:pPr>
      <w:r w:rsidRPr="00CC0ECA">
        <w:rPr>
          <w:rStyle w:val="fontstyle01"/>
          <w:rFonts w:eastAsia="NSimSun"/>
          <w:b w:val="0"/>
          <w:lang w:eastAsia="vi-VN"/>
        </w:rPr>
        <w:t>Kết luận và hướng phát triển</w:t>
      </w:r>
      <w:r w:rsidR="00B31C11">
        <w:rPr>
          <w:rStyle w:val="fontstyle01"/>
          <w:rFonts w:eastAsia="NSimSun"/>
          <w:b w:val="0"/>
          <w:lang w:eastAsia="vi-VN"/>
        </w:rPr>
        <w:t>.</w:t>
      </w:r>
    </w:p>
    <w:p w14:paraId="4779C008" w14:textId="77777777" w:rsidR="009D4E4F" w:rsidRPr="00B10C3E" w:rsidRDefault="009D4E4F" w:rsidP="009D4E4F">
      <w:pPr>
        <w:rPr>
          <w:rFonts w:ascii="Times New Roman" w:eastAsia="NSimSun" w:hAnsi="Times New Roman"/>
          <w:color w:val="000000"/>
          <w:sz w:val="28"/>
          <w:szCs w:val="28"/>
          <w:lang w:val="en-US" w:eastAsia="vi-VN"/>
        </w:rPr>
      </w:pPr>
      <w:r>
        <w:rPr>
          <w:rStyle w:val="fontstyle01"/>
          <w:rFonts w:eastAsia="NSimSun"/>
          <w:b/>
          <w:lang w:eastAsia="vi-VN"/>
        </w:rPr>
        <w:br w:type="page"/>
      </w:r>
    </w:p>
    <w:p w14:paraId="24C8DCA2" w14:textId="35B364C7" w:rsidR="009D4E4F" w:rsidRPr="00B31C11" w:rsidRDefault="009D4E4F" w:rsidP="004B70B9">
      <w:pPr>
        <w:pStyle w:val="Standard"/>
        <w:spacing w:line="360" w:lineRule="auto"/>
        <w:jc w:val="center"/>
        <w:outlineLvl w:val="0"/>
        <w:rPr>
          <w:rFonts w:ascii="Times New Roman" w:hAnsi="Times New Roman" w:cs="Times New Roman"/>
          <w:b/>
          <w:sz w:val="28"/>
          <w:szCs w:val="28"/>
        </w:rPr>
      </w:pPr>
      <w:bookmarkStart w:id="60" w:name="_Toc71589184"/>
      <w:bookmarkStart w:id="61" w:name="_Toc71645236"/>
      <w:bookmarkStart w:id="62" w:name="_Toc71672227"/>
      <w:r w:rsidRPr="00B31C11">
        <w:rPr>
          <w:rFonts w:ascii="Times New Roman" w:hAnsi="Times New Roman" w:cs="Times New Roman"/>
          <w:b/>
          <w:sz w:val="28"/>
          <w:szCs w:val="28"/>
        </w:rPr>
        <w:lastRenderedPageBreak/>
        <w:t>PHẦN I. GIỚI THIỆU CƠ SỞ THỰC TẬP</w:t>
      </w:r>
      <w:bookmarkEnd w:id="60"/>
      <w:bookmarkEnd w:id="61"/>
      <w:bookmarkEnd w:id="62"/>
    </w:p>
    <w:p w14:paraId="48C4F1A4" w14:textId="796DB13C" w:rsidR="009D4E4F" w:rsidRPr="003D0DCA" w:rsidRDefault="008053C8" w:rsidP="008053C8">
      <w:pPr>
        <w:pStyle w:val="lydo"/>
        <w:numPr>
          <w:ilvl w:val="0"/>
          <w:numId w:val="0"/>
        </w:numPr>
        <w:outlineLvl w:val="1"/>
      </w:pPr>
      <w:bookmarkStart w:id="63" w:name="_Toc71589185"/>
      <w:bookmarkStart w:id="64" w:name="_Toc71645237"/>
      <w:bookmarkStart w:id="65" w:name="_Toc40213925"/>
      <w:bookmarkStart w:id="66" w:name="_Toc40214132"/>
      <w:bookmarkStart w:id="67" w:name="_Toc40819745"/>
      <w:bookmarkStart w:id="68" w:name="_Toc71672228"/>
      <w:r>
        <w:t xml:space="preserve">1. </w:t>
      </w:r>
      <w:r w:rsidR="009D4E4F" w:rsidRPr="003D0DCA">
        <w:t xml:space="preserve">Quá trình hình thành và phát triển của công ty TMA </w:t>
      </w:r>
      <w:r w:rsidR="0029615F" w:rsidRPr="003D0DCA">
        <w:t>S</w:t>
      </w:r>
      <w:r w:rsidR="009D4E4F" w:rsidRPr="003D0DCA">
        <w:t>olutions</w:t>
      </w:r>
      <w:bookmarkEnd w:id="63"/>
      <w:bookmarkEnd w:id="64"/>
      <w:bookmarkEnd w:id="68"/>
    </w:p>
    <w:p w14:paraId="5EADDE51" w14:textId="0661B38A" w:rsidR="009D4E4F" w:rsidRDefault="009D4E4F" w:rsidP="00B753A7">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Công ty: </w:t>
      </w:r>
      <w:r w:rsidR="003A0DD3">
        <w:rPr>
          <w:rFonts w:ascii="Times New Roman" w:hAnsi="Times New Roman" w:cs="Times New Roman"/>
          <w:sz w:val="28"/>
          <w:szCs w:val="28"/>
        </w:rPr>
        <w:t xml:space="preserve">TAM SOLUTIONS BÌNH ĐỊNH </w:t>
      </w:r>
      <w:r>
        <w:rPr>
          <w:rFonts w:ascii="Times New Roman" w:hAnsi="Times New Roman" w:cs="Times New Roman"/>
          <w:sz w:val="28"/>
          <w:szCs w:val="28"/>
          <w:lang w:val="vi-VN"/>
        </w:rPr>
        <w:t>có trụ sở tại</w:t>
      </w:r>
      <w:r w:rsidR="003A0DD3">
        <w:rPr>
          <w:rFonts w:ascii="Times New Roman" w:hAnsi="Times New Roman" w:cs="Times New Roman"/>
          <w:sz w:val="28"/>
          <w:szCs w:val="28"/>
        </w:rPr>
        <w:t>:</w:t>
      </w:r>
      <w:r w:rsidR="00B753A7">
        <w:rPr>
          <w:rFonts w:ascii="Times New Roman" w:hAnsi="Times New Roman" w:cs="Times New Roman"/>
          <w:sz w:val="28"/>
          <w:szCs w:val="28"/>
        </w:rPr>
        <w:t xml:space="preserve"> </w:t>
      </w:r>
      <w:r w:rsidR="008F7993">
        <w:rPr>
          <w:rFonts w:ascii="Times New Roman" w:hAnsi="Times New Roman" w:cs="Times New Roman"/>
          <w:sz w:val="28"/>
          <w:szCs w:val="28"/>
        </w:rPr>
        <w:t xml:space="preserve">Số 12, </w:t>
      </w:r>
      <w:r w:rsidR="00F91995" w:rsidRPr="00FC0E0C">
        <w:rPr>
          <w:rStyle w:val="lrzxr"/>
          <w:rFonts w:ascii="Times New Roman" w:hAnsi="Times New Roman"/>
          <w:color w:val="202124"/>
          <w:sz w:val="28"/>
          <w:szCs w:val="28"/>
          <w:shd w:val="clear" w:color="auto" w:fill="FFFFFF"/>
        </w:rPr>
        <w:t>Đại lộ</w:t>
      </w:r>
      <w:r w:rsidR="00B753A7">
        <w:rPr>
          <w:rStyle w:val="lrzxr"/>
          <w:rFonts w:ascii="Times New Roman" w:hAnsi="Times New Roman"/>
          <w:color w:val="202124"/>
          <w:sz w:val="28"/>
          <w:szCs w:val="28"/>
          <w:shd w:val="clear" w:color="auto" w:fill="FFFFFF"/>
        </w:rPr>
        <w:t xml:space="preserve"> Khoa H</w:t>
      </w:r>
      <w:r w:rsidR="00F91995" w:rsidRPr="00FC0E0C">
        <w:rPr>
          <w:rStyle w:val="lrzxr"/>
          <w:rFonts w:ascii="Times New Roman" w:hAnsi="Times New Roman"/>
          <w:color w:val="202124"/>
          <w:sz w:val="28"/>
          <w:szCs w:val="28"/>
          <w:shd w:val="clear" w:color="auto" w:fill="FFFFFF"/>
        </w:rPr>
        <w:t xml:space="preserve">ọc, </w:t>
      </w:r>
      <w:r w:rsidR="008F7993">
        <w:rPr>
          <w:rStyle w:val="lrzxr"/>
          <w:rFonts w:ascii="Times New Roman" w:hAnsi="Times New Roman"/>
          <w:color w:val="202124"/>
          <w:sz w:val="28"/>
          <w:szCs w:val="28"/>
          <w:shd w:val="clear" w:color="auto" w:fill="FFFFFF"/>
        </w:rPr>
        <w:t>phường Ghềnh Ráng</w:t>
      </w:r>
      <w:r w:rsidR="00F91995" w:rsidRPr="00FC0E0C">
        <w:rPr>
          <w:rStyle w:val="lrzxr"/>
          <w:rFonts w:ascii="Times New Roman" w:hAnsi="Times New Roman"/>
          <w:color w:val="202124"/>
          <w:sz w:val="28"/>
          <w:szCs w:val="28"/>
          <w:shd w:val="clear" w:color="auto" w:fill="FFFFFF"/>
        </w:rPr>
        <w:t xml:space="preserve">, </w:t>
      </w:r>
      <w:r w:rsidR="0029615F">
        <w:rPr>
          <w:rStyle w:val="lrzxr"/>
          <w:rFonts w:ascii="Times New Roman" w:hAnsi="Times New Roman"/>
          <w:color w:val="202124"/>
          <w:sz w:val="28"/>
          <w:szCs w:val="28"/>
          <w:shd w:val="clear" w:color="auto" w:fill="FFFFFF"/>
        </w:rPr>
        <w:t>t</w:t>
      </w:r>
      <w:r w:rsidR="00F91995" w:rsidRPr="00FC0E0C">
        <w:rPr>
          <w:rStyle w:val="lrzxr"/>
          <w:rFonts w:ascii="Times New Roman" w:hAnsi="Times New Roman"/>
          <w:color w:val="202124"/>
          <w:sz w:val="28"/>
          <w:szCs w:val="28"/>
          <w:shd w:val="clear" w:color="auto" w:fill="FFFFFF"/>
        </w:rPr>
        <w:t xml:space="preserve">hành phố Qui Nhơn, </w:t>
      </w:r>
      <w:r w:rsidR="0029615F">
        <w:rPr>
          <w:rStyle w:val="lrzxr"/>
          <w:rFonts w:ascii="Times New Roman" w:hAnsi="Times New Roman"/>
          <w:color w:val="202124"/>
          <w:sz w:val="28"/>
          <w:szCs w:val="28"/>
          <w:shd w:val="clear" w:color="auto" w:fill="FFFFFF"/>
        </w:rPr>
        <w:t xml:space="preserve">tỉnh </w:t>
      </w:r>
      <w:r w:rsidR="00F91995" w:rsidRPr="00FC0E0C">
        <w:rPr>
          <w:rStyle w:val="lrzxr"/>
          <w:rFonts w:ascii="Times New Roman" w:hAnsi="Times New Roman"/>
          <w:color w:val="202124"/>
          <w:sz w:val="28"/>
          <w:szCs w:val="28"/>
          <w:shd w:val="clear" w:color="auto" w:fill="FFFFFF"/>
        </w:rPr>
        <w:t>Bình</w:t>
      </w:r>
      <w:r w:rsidR="0029615F">
        <w:rPr>
          <w:rStyle w:val="lrzxr"/>
          <w:rFonts w:ascii="Times New Roman" w:hAnsi="Times New Roman"/>
          <w:color w:val="202124"/>
          <w:sz w:val="28"/>
          <w:szCs w:val="28"/>
          <w:shd w:val="clear" w:color="auto" w:fill="FFFFFF"/>
        </w:rPr>
        <w:t xml:space="preserve"> </w:t>
      </w:r>
      <w:r w:rsidR="00F91995">
        <w:rPr>
          <w:rStyle w:val="lrzxr"/>
          <w:rFonts w:ascii="Times New Roman" w:hAnsi="Times New Roman"/>
          <w:color w:val="202124"/>
          <w:sz w:val="28"/>
          <w:szCs w:val="28"/>
          <w:shd w:val="clear" w:color="auto" w:fill="FFFFFF"/>
        </w:rPr>
        <w:t>Định.</w:t>
      </w:r>
    </w:p>
    <w:p w14:paraId="4F36A9DC" w14:textId="64AB02FB"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Số điện thoạ</w:t>
      </w:r>
      <w:r w:rsidR="008F7993">
        <w:rPr>
          <w:rFonts w:ascii="Times New Roman" w:hAnsi="Times New Roman" w:cs="Times New Roman"/>
          <w:sz w:val="28"/>
          <w:szCs w:val="28"/>
          <w:lang w:val="vi-VN"/>
        </w:rPr>
        <w:t xml:space="preserve">i: </w:t>
      </w:r>
      <w:r w:rsidR="008F7993">
        <w:rPr>
          <w:rFonts w:ascii="Times New Roman" w:hAnsi="Times New Roman" w:cs="Times New Roman"/>
          <w:sz w:val="28"/>
          <w:szCs w:val="28"/>
        </w:rPr>
        <w:t>(0256)</w:t>
      </w:r>
      <w:r w:rsidR="00B31C11">
        <w:rPr>
          <w:rFonts w:ascii="Times New Roman" w:hAnsi="Times New Roman" w:cs="Times New Roman"/>
          <w:sz w:val="28"/>
          <w:szCs w:val="28"/>
        </w:rPr>
        <w:t xml:space="preserve"> </w:t>
      </w:r>
      <w:r w:rsidR="008F7993">
        <w:rPr>
          <w:rFonts w:ascii="Times New Roman" w:hAnsi="Times New Roman" w:cs="Times New Roman"/>
          <w:sz w:val="28"/>
          <w:szCs w:val="28"/>
        </w:rPr>
        <w:t>389</w:t>
      </w:r>
      <w:r w:rsidR="00B31C11">
        <w:rPr>
          <w:rFonts w:ascii="Times New Roman" w:hAnsi="Times New Roman" w:cs="Times New Roman"/>
          <w:sz w:val="28"/>
          <w:szCs w:val="28"/>
        </w:rPr>
        <w:t xml:space="preserve"> </w:t>
      </w:r>
      <w:r w:rsidR="008F7993">
        <w:rPr>
          <w:rFonts w:ascii="Times New Roman" w:hAnsi="Times New Roman" w:cs="Times New Roman"/>
          <w:sz w:val="28"/>
          <w:szCs w:val="28"/>
        </w:rPr>
        <w:t>8979</w:t>
      </w:r>
      <w:r>
        <w:rPr>
          <w:rFonts w:ascii="Times New Roman" w:hAnsi="Times New Roman" w:cs="Times New Roman"/>
          <w:sz w:val="28"/>
          <w:szCs w:val="28"/>
          <w:lang w:val="vi-VN"/>
        </w:rPr>
        <w:t xml:space="preserve"> </w:t>
      </w:r>
    </w:p>
    <w:p w14:paraId="7F1F2DFE" w14:textId="6BFAADAE"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Trang Web: www.tma</w:t>
      </w:r>
      <w:r w:rsidR="008F7993">
        <w:rPr>
          <w:rFonts w:ascii="Times New Roman" w:hAnsi="Times New Roman" w:cs="Times New Roman"/>
          <w:sz w:val="28"/>
          <w:szCs w:val="28"/>
        </w:rPr>
        <w:t>-binhdinh</w:t>
      </w:r>
      <w:r>
        <w:rPr>
          <w:rFonts w:ascii="Times New Roman" w:hAnsi="Times New Roman" w:cs="Times New Roman"/>
          <w:sz w:val="28"/>
          <w:szCs w:val="28"/>
          <w:lang w:val="vi-VN"/>
        </w:rPr>
        <w:t>.</w:t>
      </w:r>
      <w:r w:rsidR="008F7993">
        <w:rPr>
          <w:rFonts w:ascii="Times New Roman" w:hAnsi="Times New Roman" w:cs="Times New Roman"/>
          <w:sz w:val="28"/>
          <w:szCs w:val="28"/>
        </w:rPr>
        <w:t>vn</w:t>
      </w:r>
      <w:r>
        <w:rPr>
          <w:rFonts w:ascii="Times New Roman" w:hAnsi="Times New Roman" w:cs="Times New Roman"/>
          <w:sz w:val="28"/>
          <w:szCs w:val="28"/>
          <w:lang w:val="vi-VN"/>
        </w:rPr>
        <w:t xml:space="preserve"> </w:t>
      </w:r>
    </w:p>
    <w:p w14:paraId="6A3457A4"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Địa chỉ Email: intern-binhdinh@tma.com.vn</w:t>
      </w:r>
    </w:p>
    <w:p w14:paraId="75131DD8" w14:textId="77777777" w:rsidR="009D4E4F" w:rsidRDefault="009D4E4F" w:rsidP="004D5BD1">
      <w:pPr>
        <w:pStyle w:val="Standard"/>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TMA Solutions (gọi tắt TMA, tiếng Việt: Công ty TNHH Giải Pháp Phần Mềm Tường Minh) là một công ty Việt Nam, kinh doanh các dịch vụ liên quan đến phát triển phần mềm.</w:t>
      </w:r>
    </w:p>
    <w:p w14:paraId="796CDD8D" w14:textId="77777777" w:rsidR="009D4E4F" w:rsidRDefault="009D4E4F" w:rsidP="009D4E4F">
      <w:pPr>
        <w:pStyle w:val="Standard"/>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TMA Solutions được thành lập năm 1997 và nhanh chóng trở thành công ty phần mềm hàng đầu Việt Nam với tốc độ tăng trưởng trung bình hằng năm là hơn 50%. Mục tiêu của TMA là trở thành tập đoàn công nghệ cao hàng đầu và góp phần đưa tên Việt Nam vào bản đồ gia công phần mềm thế giới.</w:t>
      </w:r>
    </w:p>
    <w:p w14:paraId="607C749D"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TMA solutions là công ty:</w:t>
      </w:r>
    </w:p>
    <w:p w14:paraId="219297C2"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Cung cấp các dịch vụ và giải pháp phần mềm cho nhiều lĩnh vực.</w:t>
      </w:r>
    </w:p>
    <w:p w14:paraId="0FD4B676"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Là đối tác tin cậy với những công nghệ mới nhất, khách hàng đến từ 27 quốc gia trên thế giới.</w:t>
      </w:r>
    </w:p>
    <w:p w14:paraId="6E687D32"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Môi trường làm việc chuyên nghiệp, thân thiện với 22 năm kinh nghiệm và các chuẩn chất lượng quốc tế cao như CMMI-L5, TL9000, IOS 9001:2000, IOS 27001:2013.</w:t>
      </w:r>
    </w:p>
    <w:p w14:paraId="3997C713"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Hơn 2600 kỹ sư với 90% có bằng đại học, 10% có bằng thạc sĩ hoặc tiến sĩ, hơn 1/3 kỹ sư có ít nhất 5 năm kinh nghiệm, 40% kỹ sư có kinh nghiệm và thực tập ở nước ngoài.</w:t>
      </w:r>
    </w:p>
    <w:p w14:paraId="0EBCEA90" w14:textId="77777777" w:rsidR="009D4E4F" w:rsidRDefault="009D4E4F" w:rsidP="009D4E4F">
      <w:pPr>
        <w:pStyle w:val="Standard"/>
        <w:spacing w:line="360" w:lineRule="auto"/>
        <w:ind w:firstLine="709"/>
        <w:jc w:val="both"/>
        <w:rPr>
          <w:rFonts w:ascii="Times New Roman" w:hAnsi="Times New Roman" w:cs="Times New Roman"/>
          <w:sz w:val="28"/>
          <w:szCs w:val="28"/>
          <w:lang w:val="vi-VN"/>
        </w:rPr>
      </w:pPr>
      <w:r>
        <w:rPr>
          <w:rFonts w:ascii="Times New Roman" w:hAnsi="Times New Roman" w:cs="Times New Roman"/>
          <w:sz w:val="28"/>
          <w:szCs w:val="28"/>
          <w:lang w:val="vi-VN"/>
        </w:rPr>
        <w:t>- Tiếng Anh là ngôn ngữ chính giao tiếp trong công việc ngoài ra còn có ngôn ngữ khác: Tiếng Nhật, Tiếng Pháp, Tiếng Hoa,…</w:t>
      </w:r>
    </w:p>
    <w:p w14:paraId="007F54CF" w14:textId="77777777" w:rsidR="004F19CD" w:rsidRDefault="004F19CD">
      <w:pPr>
        <w:rPr>
          <w:rFonts w:ascii="Times New Roman" w:eastAsia="NSimSun" w:hAnsi="Times New Roman"/>
          <w:b/>
          <w:kern w:val="3"/>
          <w:sz w:val="28"/>
          <w:szCs w:val="28"/>
          <w:lang w:eastAsia="zh-CN" w:bidi="hi-IN"/>
        </w:rPr>
      </w:pPr>
      <w:r>
        <w:rPr>
          <w:rFonts w:ascii="Times New Roman" w:hAnsi="Times New Roman"/>
          <w:b/>
          <w:sz w:val="28"/>
          <w:szCs w:val="28"/>
        </w:rPr>
        <w:br w:type="page"/>
      </w:r>
    </w:p>
    <w:p w14:paraId="2FE5290C" w14:textId="4570F44F" w:rsidR="009D4E4F" w:rsidRPr="003D0DCA" w:rsidRDefault="008053C8" w:rsidP="008053C8">
      <w:pPr>
        <w:pStyle w:val="lydo"/>
        <w:numPr>
          <w:ilvl w:val="0"/>
          <w:numId w:val="0"/>
        </w:numPr>
        <w:outlineLvl w:val="1"/>
      </w:pPr>
      <w:bookmarkStart w:id="69" w:name="_Toc71589186"/>
      <w:bookmarkStart w:id="70" w:name="_Toc71645238"/>
      <w:bookmarkStart w:id="71" w:name="_Toc71672229"/>
      <w:r>
        <w:lastRenderedPageBreak/>
        <w:t xml:space="preserve">2. </w:t>
      </w:r>
      <w:r w:rsidR="009D4E4F" w:rsidRPr="003D0DCA">
        <w:t>Tổ chức củ</w:t>
      </w:r>
      <w:r w:rsidR="00AB22BD">
        <w:t>a TMA S</w:t>
      </w:r>
      <w:r w:rsidR="009D4E4F" w:rsidRPr="003D0DCA">
        <w:t>olutions</w:t>
      </w:r>
      <w:bookmarkEnd w:id="69"/>
      <w:bookmarkEnd w:id="70"/>
      <w:bookmarkEnd w:id="71"/>
    </w:p>
    <w:p w14:paraId="05646C68" w14:textId="77777777" w:rsidR="009D4E4F" w:rsidRDefault="009D4E4F" w:rsidP="009D4E4F">
      <w:pPr>
        <w:pStyle w:val="Standard"/>
        <w:spacing w:line="360"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Sơ đồ tổ chức của công ty</w:t>
      </w:r>
    </w:p>
    <w:p w14:paraId="789F95DA" w14:textId="5F9FCD2A" w:rsidR="009D4E4F" w:rsidRDefault="006437EB" w:rsidP="009D4E4F">
      <w:pPr>
        <w:pStyle w:val="Standard"/>
        <w:spacing w:line="360" w:lineRule="auto"/>
        <w:jc w:val="center"/>
        <w:rPr>
          <w:rFonts w:ascii="Times New Roman" w:hAnsi="Times New Roman" w:cs="Times New Roman"/>
          <w:sz w:val="28"/>
          <w:szCs w:val="28"/>
          <w:lang w:val="vi-VN"/>
        </w:rPr>
      </w:pPr>
      <w:r>
        <w:object w:dxaOrig="11754" w:dyaOrig="10915" w14:anchorId="513634EE">
          <v:shape id="ole_rId3" o:spid="_x0000_i9666" style="width:393.3pt;height:353.9pt" coordsize="" o:spt="100" adj="0,,0" path="" stroked="f">
            <v:stroke joinstyle="miter"/>
            <v:imagedata r:id="rId14" o:title=""/>
            <v:formulas/>
            <v:path o:connecttype="segments"/>
          </v:shape>
          <o:OLEObject Type="Embed" ProgID="Visio.Drawing.11" ShapeID="ole_rId3" DrawAspect="Content" ObjectID="_1682288362" r:id="rId15"/>
        </w:object>
      </w:r>
    </w:p>
    <w:p w14:paraId="1D44BA01" w14:textId="7735B3BB" w:rsidR="009D4E4F" w:rsidRPr="00B56636" w:rsidRDefault="009D4E4F" w:rsidP="00B31C11">
      <w:pPr>
        <w:pStyle w:val="Standard"/>
        <w:spacing w:line="360" w:lineRule="auto"/>
        <w:jc w:val="center"/>
        <w:outlineLvl w:val="0"/>
        <w:rPr>
          <w:rFonts w:ascii="Times New Roman" w:hAnsi="Times New Roman" w:cs="Times New Roman"/>
          <w:i/>
          <w:sz w:val="28"/>
          <w:szCs w:val="28"/>
          <w:lang w:val="vi-VN"/>
        </w:rPr>
      </w:pPr>
      <w:bookmarkStart w:id="72" w:name="_Toc71589187"/>
      <w:bookmarkStart w:id="73" w:name="_Toc71668477"/>
      <w:bookmarkStart w:id="74" w:name="_Toc71670804"/>
      <w:bookmarkStart w:id="75" w:name="_Toc71672230"/>
      <w:r w:rsidRPr="00B56636">
        <w:rPr>
          <w:rFonts w:ascii="Times New Roman" w:hAnsi="Times New Roman" w:cs="Times New Roman"/>
          <w:i/>
          <w:sz w:val="28"/>
          <w:szCs w:val="28"/>
          <w:lang w:val="vi-VN"/>
        </w:rPr>
        <w:t>Hình 1.</w:t>
      </w:r>
      <w:r w:rsidR="00B31C11">
        <w:rPr>
          <w:rFonts w:ascii="Times New Roman" w:hAnsi="Times New Roman" w:cs="Times New Roman"/>
          <w:i/>
          <w:sz w:val="28"/>
          <w:szCs w:val="28"/>
        </w:rPr>
        <w:t>1.</w:t>
      </w:r>
      <w:r w:rsidRPr="00B56636">
        <w:rPr>
          <w:rFonts w:ascii="Times New Roman" w:hAnsi="Times New Roman" w:cs="Times New Roman"/>
          <w:i/>
          <w:sz w:val="28"/>
          <w:szCs w:val="28"/>
          <w:lang w:val="vi-VN"/>
        </w:rPr>
        <w:t xml:space="preserve"> Sơ đồ tổ chức công ty</w:t>
      </w:r>
      <w:bookmarkEnd w:id="72"/>
      <w:bookmarkEnd w:id="73"/>
      <w:bookmarkEnd w:id="74"/>
      <w:bookmarkEnd w:id="75"/>
    </w:p>
    <w:p w14:paraId="70A08683" w14:textId="77777777" w:rsidR="009D4E4F" w:rsidRDefault="009D4E4F" w:rsidP="009D4E4F">
      <w:pPr>
        <w:pStyle w:val="Standard"/>
        <w:spacing w:line="360" w:lineRule="auto"/>
        <w:jc w:val="both"/>
        <w:rPr>
          <w:rFonts w:ascii="Times New Roman" w:hAnsi="Times New Roman" w:cs="Times New Roman"/>
          <w:sz w:val="28"/>
          <w:szCs w:val="28"/>
          <w:lang w:val="vi-VN"/>
        </w:rPr>
      </w:pPr>
    </w:p>
    <w:p w14:paraId="59553ABC" w14:textId="402BA520" w:rsidR="009D4E4F" w:rsidRDefault="004D5BD1" w:rsidP="004D5BD1">
      <w:pPr>
        <w:pStyle w:val="Standard"/>
        <w:spacing w:line="360" w:lineRule="auto"/>
        <w:jc w:val="both"/>
        <w:outlineLvl w:val="1"/>
        <w:rPr>
          <w:rFonts w:ascii="Times New Roman" w:hAnsi="Times New Roman" w:cs="Times New Roman"/>
          <w:b/>
          <w:sz w:val="28"/>
          <w:szCs w:val="28"/>
          <w:lang w:val="vi-VN"/>
        </w:rPr>
      </w:pPr>
      <w:bookmarkStart w:id="76" w:name="_Toc71589188"/>
      <w:bookmarkStart w:id="77" w:name="_Toc71645240"/>
      <w:bookmarkStart w:id="78" w:name="_Toc71672231"/>
      <w:r>
        <w:rPr>
          <w:rFonts w:ascii="Times New Roman" w:hAnsi="Times New Roman" w:cs="Times New Roman"/>
          <w:b/>
          <w:sz w:val="28"/>
          <w:szCs w:val="28"/>
        </w:rPr>
        <w:t xml:space="preserve">3. </w:t>
      </w:r>
      <w:r w:rsidR="009D4E4F">
        <w:rPr>
          <w:rFonts w:ascii="Times New Roman" w:hAnsi="Times New Roman" w:cs="Times New Roman"/>
          <w:b/>
          <w:sz w:val="28"/>
          <w:szCs w:val="28"/>
          <w:lang w:val="vi-VN"/>
        </w:rPr>
        <w:t>Chức năng và nhiệm vụ của các phòng ban</w:t>
      </w:r>
      <w:bookmarkEnd w:id="76"/>
      <w:bookmarkEnd w:id="77"/>
      <w:bookmarkEnd w:id="78"/>
    </w:p>
    <w:p w14:paraId="35BB34E9"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Hội đồng thành viên và ban giám đốc: bao gồm các thành viên góp vốn, là cơ quan quyết định cao nhất của công ty. Chức năng chính là đảm bảo định hướng phát triển, các quyết định mang tính chiến lược, đảm bảo quy mô, cơ cấu chất lượng và các hoạt động quản lý đạt hiệu quả.</w:t>
      </w:r>
    </w:p>
    <w:p w14:paraId="69E996B9"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 xml:space="preserve">Trung tâm phát triển phần mềm: cơ cấu được xây dụng theo ma trận bao gồm tổ chức theo Division và tổ chức theo chuyên môn. Trong đó, tổ chức theo Division đóng vai trò chủ đạo và tổ chức theo chuyên môn đóng vai trò hổ trợ. </w:t>
      </w:r>
    </w:p>
    <w:p w14:paraId="41482D5F"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nhân sự - đào tạo: chịu trách nhiệm quản lý, tuyển dụng, khai thác và đào tạo nguồn nhân lực hợp lý hiệu quả nhất.</w:t>
      </w:r>
    </w:p>
    <w:p w14:paraId="09015A26"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Pr>
          <w:rFonts w:ascii="Times New Roman" w:hAnsi="Times New Roman" w:cs="Times New Roman"/>
          <w:sz w:val="28"/>
          <w:szCs w:val="28"/>
          <w:lang w:val="vi-VN"/>
        </w:rPr>
        <w:tab/>
        <w:t>Bộ phận hành chính – tổng hợp: chịu trách nhiệm quản lý văn phòng, tài sản, văn thư và các thủ tục hành chính trong công ty hợp lý hiệu quả nhất.</w:t>
      </w:r>
    </w:p>
    <w:p w14:paraId="13EC25F8" w14:textId="77777777" w:rsidR="009D4E4F" w:rsidRDefault="009D4E4F" w:rsidP="009D4E4F">
      <w:pPr>
        <w:pStyle w:val="Standard"/>
        <w:spacing w:line="360" w:lineRule="auto"/>
        <w:jc w:val="both"/>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kế toán: chịu trách nhiệm thu nhận, xử lý và cung cấp các thông tin về toàn bộ tài sản, sự vận động của tài sản nhằm cung cấp thông tin hữu ích cho việc ra các quyết định kinh tế và đánh giá hiệu quả các hoạt động trong doanh nghiệp.</w:t>
      </w:r>
    </w:p>
    <w:p w14:paraId="65795D7A"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quản trị tài chính: chịu trách nhiệm tổng hợp, phân tích, đánh giá thực trạng về tài chính. Đề xuất và thực hiện các chiến lược tài chính ngắn và dài hạn cho công ty.</w:t>
      </w:r>
    </w:p>
    <w:p w14:paraId="7C040EF9"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đảm bảo chất lượng: chịu trách nhiệm nghiên cứu, ban hành, hướng dẫn và đảm bảo thực hiên các chính sách chất lượng, mục tiêu chất lượng của công ty.</w:t>
      </w:r>
    </w:p>
    <w:p w14:paraId="42BF57C0"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quản trị hệ thống: chịu trách nhiệm quản trị hệ thống trong công ty, hỗ trợ hiệu quả cho các hoạt động của trung tâm, bộ phận, phòng, ban công ty.</w:t>
      </w:r>
    </w:p>
    <w:p w14:paraId="41962CCD" w14:textId="77777777" w:rsidR="009D4E4F"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Bộ phận truyền thông – văn hóa: chịu trách nhiệm cố vấn, hoạch định kế hoạch đối nội - đối ngoại của công ty nhằm mục đích xây dựng thành công hình ảnh của công ty.</w:t>
      </w:r>
    </w:p>
    <w:p w14:paraId="39419C53" w14:textId="77777777" w:rsidR="009D4E4F" w:rsidRPr="00B56636" w:rsidRDefault="009D4E4F" w:rsidP="009D4E4F">
      <w:pPr>
        <w:pStyle w:val="Standard"/>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sz w:val="28"/>
          <w:szCs w:val="28"/>
          <w:lang w:val="vi-VN"/>
        </w:rPr>
        <w:tab/>
        <w:t>Ban tư vấn chiến lược: là một ban trực thuộc quản lý của Ban Giám Đốc, chịu trách nhiệm tiếp thị sản phẩm, xây dựng thương hiệu cho sản phẩm và cho công ty, nghiên cứu thị trường, khai thác khách hàng và đảm bảo doanh thu cho công ty theo kế hoạch đề ra.</w:t>
      </w:r>
    </w:p>
    <w:p w14:paraId="2516EC8D" w14:textId="3D9B13C8" w:rsidR="009D4E4F" w:rsidRPr="003D0DCA" w:rsidRDefault="004D5BD1" w:rsidP="004D5BD1">
      <w:pPr>
        <w:pStyle w:val="lydo"/>
        <w:numPr>
          <w:ilvl w:val="0"/>
          <w:numId w:val="0"/>
        </w:numPr>
        <w:outlineLvl w:val="1"/>
      </w:pPr>
      <w:bookmarkStart w:id="79" w:name="_Toc71589189"/>
      <w:bookmarkStart w:id="80" w:name="_Toc71645241"/>
      <w:bookmarkStart w:id="81" w:name="_Toc71672232"/>
      <w:r>
        <w:t xml:space="preserve">4. </w:t>
      </w:r>
      <w:r w:rsidR="009D4E4F" w:rsidRPr="003D0DCA">
        <w:t>Các thành tựu</w:t>
      </w:r>
      <w:bookmarkEnd w:id="65"/>
      <w:bookmarkEnd w:id="66"/>
      <w:bookmarkEnd w:id="67"/>
      <w:bookmarkEnd w:id="79"/>
      <w:bookmarkEnd w:id="80"/>
      <w:bookmarkEnd w:id="81"/>
    </w:p>
    <w:p w14:paraId="7B7DB33D"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Bằng Khen của </w:t>
      </w:r>
      <w:hyperlink r:id="rId16" w:tooltip="Bộ Thông tin và Truyền thông" w:history="1">
        <w:r w:rsidRPr="00B06BBD">
          <w:rPr>
            <w:rStyle w:val="Hyperlink"/>
            <w:rFonts w:ascii="Times New Roman" w:hAnsi="Times New Roman"/>
            <w:color w:val="000000" w:themeColor="text1"/>
            <w:sz w:val="28"/>
            <w:szCs w:val="28"/>
            <w:u w:val="none"/>
          </w:rPr>
          <w:t>Bộ Thông tin và Truyền thông</w:t>
        </w:r>
      </w:hyperlink>
      <w:r w:rsidRPr="00B06BBD">
        <w:rPr>
          <w:rFonts w:ascii="Times New Roman" w:hAnsi="Times New Roman"/>
          <w:color w:val="000000" w:themeColor="text1"/>
          <w:sz w:val="28"/>
          <w:szCs w:val="28"/>
        </w:rPr>
        <w:t> về thành tích cải tiến chất lượng năm 2007.</w:t>
      </w:r>
    </w:p>
    <w:p w14:paraId="20521915"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Bằng khen của </w:t>
      </w:r>
      <w:hyperlink r:id="rId17" w:tooltip="Ủy ban Nhân dân Thành phố Hồ Chí Minh" w:history="1">
        <w:r w:rsidRPr="00B06BBD">
          <w:rPr>
            <w:rStyle w:val="Hyperlink"/>
            <w:rFonts w:ascii="Times New Roman" w:hAnsi="Times New Roman"/>
            <w:color w:val="000000" w:themeColor="text1"/>
            <w:sz w:val="28"/>
            <w:szCs w:val="28"/>
            <w:u w:val="none"/>
          </w:rPr>
          <w:t>Ủy ban Nhân dân Thành phố Hồ Chí Minh</w:t>
        </w:r>
      </w:hyperlink>
      <w:r w:rsidRPr="00B06BBD">
        <w:rPr>
          <w:rFonts w:ascii="Times New Roman" w:hAnsi="Times New Roman"/>
          <w:color w:val="000000" w:themeColor="text1"/>
          <w:sz w:val="28"/>
          <w:szCs w:val="28"/>
        </w:rPr>
        <w:t>: Đã có thành tích xuất sắc trong lĩnh vực </w:t>
      </w:r>
      <w:hyperlink r:id="rId18" w:tooltip="CNTT" w:history="1">
        <w:r w:rsidRPr="00B06BBD">
          <w:rPr>
            <w:rStyle w:val="Hyperlink"/>
            <w:rFonts w:ascii="Times New Roman" w:hAnsi="Times New Roman"/>
            <w:color w:val="000000" w:themeColor="text1"/>
            <w:sz w:val="28"/>
            <w:szCs w:val="28"/>
            <w:u w:val="none"/>
          </w:rPr>
          <w:t>CNTT</w:t>
        </w:r>
      </w:hyperlink>
      <w:r w:rsidRPr="00B06BBD">
        <w:rPr>
          <w:rFonts w:ascii="Times New Roman" w:hAnsi="Times New Roman"/>
          <w:color w:val="000000" w:themeColor="text1"/>
          <w:sz w:val="28"/>
          <w:szCs w:val="28"/>
        </w:rPr>
        <w:t>-TT, góp phần tích cực vào sự phát triển CNTT-TT của Thành phố (10 năm liên tục từ 2003 đến 2012).</w:t>
      </w:r>
    </w:p>
    <w:p w14:paraId="08990017"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Chứng nhận và cúp của </w:t>
      </w:r>
      <w:hyperlink r:id="rId19" w:tooltip="Hội Tin học Thành phố Hồ Chí Minh" w:history="1">
        <w:r w:rsidRPr="00B06BBD">
          <w:rPr>
            <w:rStyle w:val="Hyperlink"/>
            <w:rFonts w:ascii="Times New Roman" w:hAnsi="Times New Roman"/>
            <w:color w:val="000000" w:themeColor="text1"/>
            <w:sz w:val="28"/>
            <w:szCs w:val="28"/>
            <w:u w:val="none"/>
          </w:rPr>
          <w:t>Hội Tin học Thành phố Hồ Chí Minh</w:t>
        </w:r>
      </w:hyperlink>
      <w:r w:rsidRPr="00B06BBD">
        <w:rPr>
          <w:rFonts w:ascii="Times New Roman" w:hAnsi="Times New Roman"/>
          <w:color w:val="000000" w:themeColor="text1"/>
          <w:sz w:val="28"/>
          <w:szCs w:val="28"/>
        </w:rPr>
        <w:t> (HCA).</w:t>
      </w:r>
    </w:p>
    <w:p w14:paraId="70A53471"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Huy Chương Vàng Xuất khẩu Phần Mềm (15 năm liền từ 2004 đến 2018).</w:t>
      </w:r>
    </w:p>
    <w:p w14:paraId="0CD9B4D6"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lastRenderedPageBreak/>
        <w:t xml:space="preserve">- </w:t>
      </w:r>
      <w:r w:rsidRPr="00B06BBD">
        <w:rPr>
          <w:rFonts w:ascii="Times New Roman" w:hAnsi="Times New Roman"/>
          <w:color w:val="000000" w:themeColor="text1"/>
          <w:sz w:val="28"/>
          <w:szCs w:val="28"/>
        </w:rPr>
        <w:t>Top 5 Đơn Vị Gia Công Xuất khẩu Phần Mềm Hàng Đầu năm 2009, 2010 và 2012.</w:t>
      </w:r>
    </w:p>
    <w:p w14:paraId="16FB2ADF" w14:textId="77777777" w:rsidR="009D4E4F" w:rsidRPr="00B06BBD" w:rsidRDefault="009D4E4F" w:rsidP="009D4E4F">
      <w:pPr>
        <w:spacing w:after="0" w:line="360" w:lineRule="auto"/>
        <w:ind w:firstLine="720"/>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Bằng khen của </w:t>
      </w:r>
      <w:hyperlink r:id="rId20" w:tooltip="VINASA (trang chưa được viết)" w:history="1">
        <w:r w:rsidRPr="00B06BBD">
          <w:rPr>
            <w:rStyle w:val="Hyperlink"/>
            <w:rFonts w:ascii="Times New Roman" w:hAnsi="Times New Roman"/>
            <w:color w:val="000000" w:themeColor="text1"/>
            <w:sz w:val="28"/>
            <w:szCs w:val="28"/>
            <w:u w:val="none"/>
          </w:rPr>
          <w:t>VINASA</w:t>
        </w:r>
      </w:hyperlink>
      <w:r w:rsidRPr="00B06BBD">
        <w:rPr>
          <w:rFonts w:ascii="Times New Roman" w:hAnsi="Times New Roman"/>
          <w:color w:val="000000" w:themeColor="text1"/>
          <w:sz w:val="28"/>
          <w:szCs w:val="28"/>
        </w:rPr>
        <w:t>: Đã có thành tích xuất sắc đóng góp cho hoạt động của Hiệp hội và cho sự phát triển của ngành phần mềm và dịch vụ </w:t>
      </w:r>
      <w:hyperlink r:id="rId21" w:tooltip="Công nghệ thông tin" w:history="1">
        <w:r w:rsidRPr="00B06BBD">
          <w:rPr>
            <w:rStyle w:val="Hyperlink"/>
            <w:rFonts w:ascii="Times New Roman" w:hAnsi="Times New Roman"/>
            <w:color w:val="000000" w:themeColor="text1"/>
            <w:sz w:val="28"/>
            <w:szCs w:val="28"/>
            <w:u w:val="none"/>
          </w:rPr>
          <w:t>công nghệ thông tin</w:t>
        </w:r>
      </w:hyperlink>
      <w:r w:rsidRPr="00B06BBD">
        <w:rPr>
          <w:rFonts w:ascii="Times New Roman" w:hAnsi="Times New Roman"/>
          <w:color w:val="000000" w:themeColor="text1"/>
          <w:sz w:val="28"/>
          <w:szCs w:val="28"/>
        </w:rPr>
        <w:t> VN năm 2012.</w:t>
      </w:r>
    </w:p>
    <w:p w14:paraId="3CA8582C" w14:textId="77777777" w:rsidR="009D4E4F" w:rsidRPr="00B06BBD" w:rsidRDefault="009D4E4F" w:rsidP="009D4E4F">
      <w:pPr>
        <w:spacing w:after="0" w:line="360" w:lineRule="auto"/>
        <w:ind w:firstLine="714"/>
        <w:jc w:val="both"/>
        <w:rPr>
          <w:rFonts w:ascii="Times New Roman" w:hAnsi="Times New Roman"/>
          <w:color w:val="000000" w:themeColor="text1"/>
          <w:sz w:val="28"/>
          <w:szCs w:val="28"/>
        </w:rPr>
      </w:pPr>
      <w:r w:rsidRPr="00B06BBD">
        <w:rPr>
          <w:rFonts w:ascii="Times New Roman" w:hAnsi="Times New Roman"/>
          <w:color w:val="000000" w:themeColor="text1"/>
          <w:sz w:val="28"/>
          <w:szCs w:val="28"/>
          <w:lang w:val="en-US"/>
        </w:rPr>
        <w:t xml:space="preserve">- </w:t>
      </w:r>
      <w:r w:rsidRPr="00B06BBD">
        <w:rPr>
          <w:rFonts w:ascii="Times New Roman" w:hAnsi="Times New Roman"/>
          <w:color w:val="000000" w:themeColor="text1"/>
          <w:sz w:val="28"/>
          <w:szCs w:val="28"/>
        </w:rPr>
        <w:t>Là một trong 15 công ty hàng đầu thế giới trong việc áp dụng hiệu quả quy trình gia công phần mềm (Báo cáo của công ty tư vấn Mỹ Aberdeen, 09/2002).</w:t>
      </w:r>
    </w:p>
    <w:p w14:paraId="214B5B70" w14:textId="77777777" w:rsidR="009D4E4F" w:rsidRDefault="009D4E4F" w:rsidP="009D4E4F">
      <w:pPr>
        <w:rPr>
          <w:rFonts w:ascii="Times New Roman" w:eastAsiaTheme="minorHAnsi" w:hAnsi="Times New Roman"/>
          <w:b/>
          <w:sz w:val="28"/>
          <w:lang w:val="en-US"/>
        </w:rPr>
      </w:pPr>
      <w:r>
        <w:rPr>
          <w:rFonts w:ascii="Times New Roman" w:eastAsiaTheme="minorHAnsi" w:hAnsi="Times New Roman"/>
          <w:b/>
          <w:sz w:val="28"/>
          <w:lang w:val="en-US"/>
        </w:rPr>
        <w:br w:type="page"/>
      </w:r>
    </w:p>
    <w:p w14:paraId="62FFAE27" w14:textId="095260B0" w:rsidR="009D4E4F" w:rsidRPr="00B31C11" w:rsidRDefault="009D4E4F" w:rsidP="00AD500C">
      <w:pPr>
        <w:pStyle w:val="Heading1"/>
        <w:jc w:val="center"/>
        <w:rPr>
          <w:rFonts w:ascii="Times New Roman" w:eastAsiaTheme="minorHAnsi" w:hAnsi="Times New Roman"/>
          <w:b/>
          <w:color w:val="auto"/>
          <w:sz w:val="28"/>
          <w:szCs w:val="28"/>
          <w:lang w:val="en-US"/>
        </w:rPr>
      </w:pPr>
      <w:bookmarkStart w:id="82" w:name="_Toc71589190"/>
      <w:bookmarkStart w:id="83" w:name="_Toc71645242"/>
      <w:bookmarkStart w:id="84" w:name="_Toc71672233"/>
      <w:r w:rsidRPr="00B31C11">
        <w:rPr>
          <w:rFonts w:ascii="Times New Roman" w:eastAsiaTheme="minorHAnsi" w:hAnsi="Times New Roman"/>
          <w:b/>
          <w:color w:val="auto"/>
          <w:sz w:val="28"/>
          <w:szCs w:val="28"/>
          <w:lang w:val="en-US"/>
        </w:rPr>
        <w:lastRenderedPageBreak/>
        <w:t>PHẦN 2. NỘI DUNG ĐỀ TÀI</w:t>
      </w:r>
      <w:bookmarkEnd w:id="82"/>
      <w:bookmarkEnd w:id="83"/>
      <w:bookmarkEnd w:id="84"/>
    </w:p>
    <w:p w14:paraId="3270AA72" w14:textId="2CE59A9A" w:rsidR="001D68D8" w:rsidRPr="00B31C11" w:rsidRDefault="001D68D8" w:rsidP="00AD500C">
      <w:pPr>
        <w:pStyle w:val="Heading1"/>
        <w:jc w:val="center"/>
        <w:rPr>
          <w:rFonts w:ascii="Times New Roman" w:eastAsiaTheme="minorHAnsi" w:hAnsi="Times New Roman"/>
          <w:b/>
          <w:color w:val="auto"/>
          <w:sz w:val="28"/>
          <w:szCs w:val="28"/>
          <w:lang w:val="en-US"/>
        </w:rPr>
      </w:pPr>
      <w:bookmarkStart w:id="85" w:name="_Toc71589191"/>
      <w:bookmarkStart w:id="86" w:name="_Toc71645243"/>
      <w:bookmarkStart w:id="87" w:name="_Toc71672234"/>
      <w:r w:rsidRPr="00B31C11">
        <w:rPr>
          <w:rFonts w:ascii="Times New Roman" w:eastAsiaTheme="minorHAnsi" w:hAnsi="Times New Roman"/>
          <w:b/>
          <w:color w:val="auto"/>
          <w:sz w:val="28"/>
          <w:szCs w:val="28"/>
          <w:lang w:val="en-US"/>
        </w:rPr>
        <w:t>CHƯƠNG 1. TỔNG QUAN ĐỀ TÀI</w:t>
      </w:r>
      <w:bookmarkEnd w:id="85"/>
      <w:bookmarkEnd w:id="86"/>
      <w:bookmarkEnd w:id="87"/>
    </w:p>
    <w:p w14:paraId="6046FC19" w14:textId="6D85370E" w:rsidR="00313290" w:rsidRPr="00313290" w:rsidRDefault="00313290" w:rsidP="00AD500C">
      <w:pPr>
        <w:pStyle w:val="Heading2"/>
      </w:pPr>
      <w:bookmarkStart w:id="88" w:name="_Toc71589192"/>
      <w:bookmarkStart w:id="89" w:name="_Toc71645244"/>
      <w:bookmarkStart w:id="90" w:name="_Toc71672235"/>
      <w:r w:rsidRPr="00313290">
        <w:t>1.1. Mô tả bài toán</w:t>
      </w:r>
      <w:bookmarkEnd w:id="88"/>
      <w:bookmarkEnd w:id="89"/>
      <w:bookmarkEnd w:id="90"/>
    </w:p>
    <w:p w14:paraId="1E424777" w14:textId="55451EC4" w:rsidR="00313290" w:rsidRPr="004D5BD1" w:rsidRDefault="00313290" w:rsidP="00906F9C">
      <w:pPr>
        <w:spacing w:line="360" w:lineRule="auto"/>
        <w:ind w:firstLine="720"/>
        <w:jc w:val="both"/>
        <w:rPr>
          <w:rFonts w:ascii="Times New Roman" w:eastAsia="NSimSun" w:hAnsi="Times New Roman"/>
          <w:bCs/>
          <w:color w:val="000000" w:themeColor="text1"/>
          <w:sz w:val="28"/>
          <w:szCs w:val="28"/>
        </w:rPr>
      </w:pPr>
      <w:r w:rsidRPr="004D5BD1">
        <w:rPr>
          <w:rFonts w:ascii="Times New Roman" w:eastAsia="NSimSun" w:hAnsi="Times New Roman"/>
          <w:bCs/>
          <w:color w:val="000000" w:themeColor="text1"/>
          <w:sz w:val="28"/>
          <w:szCs w:val="28"/>
        </w:rPr>
        <w:t>Hiệ</w:t>
      </w:r>
      <w:r w:rsidR="00834B7A" w:rsidRPr="004D5BD1">
        <w:rPr>
          <w:rFonts w:ascii="Times New Roman" w:eastAsia="NSimSun" w:hAnsi="Times New Roman"/>
          <w:bCs/>
          <w:color w:val="000000" w:themeColor="text1"/>
          <w:sz w:val="28"/>
          <w:szCs w:val="28"/>
        </w:rPr>
        <w:t>n nay,</w:t>
      </w:r>
      <w:r w:rsidRPr="004D5BD1">
        <w:rPr>
          <w:rFonts w:ascii="Times New Roman" w:eastAsia="NSimSun" w:hAnsi="Times New Roman"/>
          <w:bCs/>
          <w:color w:val="000000" w:themeColor="text1"/>
          <w:sz w:val="28"/>
          <w:szCs w:val="28"/>
        </w:rPr>
        <w:t xml:space="preserve"> </w:t>
      </w:r>
      <w:r w:rsidR="00834B7A" w:rsidRPr="004D5BD1">
        <w:rPr>
          <w:rFonts w:ascii="Times New Roman" w:eastAsia="NSimSun" w:hAnsi="Times New Roman"/>
          <w:bCs/>
          <w:color w:val="000000" w:themeColor="text1"/>
          <w:sz w:val="28"/>
          <w:szCs w:val="28"/>
          <w:lang w:val="en-US"/>
        </w:rPr>
        <w:t>thương mại điện tử đang ngày càng phát triển mạnh mẽ</w:t>
      </w:r>
      <w:r w:rsidR="00143288" w:rsidRPr="004D5BD1">
        <w:rPr>
          <w:rFonts w:ascii="Times New Roman" w:eastAsia="NSimSun" w:hAnsi="Times New Roman"/>
          <w:bCs/>
          <w:color w:val="000000" w:themeColor="text1"/>
          <w:sz w:val="28"/>
          <w:szCs w:val="28"/>
          <w:lang w:val="en-US"/>
        </w:rPr>
        <w:t>,</w:t>
      </w:r>
      <w:r w:rsidR="00834B7A" w:rsidRPr="004D5BD1">
        <w:rPr>
          <w:rFonts w:ascii="Times New Roman" w:eastAsia="NSimSun" w:hAnsi="Times New Roman"/>
          <w:bCs/>
          <w:color w:val="000000" w:themeColor="text1"/>
          <w:sz w:val="28"/>
          <w:szCs w:val="28"/>
          <w:lang w:val="en-US"/>
        </w:rPr>
        <w:t xml:space="preserve"> đ</w:t>
      </w:r>
      <w:r w:rsidR="00143288" w:rsidRPr="004D5BD1">
        <w:rPr>
          <w:rFonts w:ascii="Times New Roman" w:eastAsia="NSimSun" w:hAnsi="Times New Roman"/>
          <w:bCs/>
          <w:color w:val="000000" w:themeColor="text1"/>
          <w:sz w:val="28"/>
          <w:szCs w:val="28"/>
          <w:lang w:val="en-US"/>
        </w:rPr>
        <w:t xml:space="preserve">ể phục vụ nhu cầu mua hàng của khách hàng và </w:t>
      </w:r>
      <w:r w:rsidR="00834B7A" w:rsidRPr="004D5BD1">
        <w:rPr>
          <w:rFonts w:ascii="Times New Roman" w:hAnsi="Times New Roman"/>
          <w:color w:val="000000" w:themeColor="text1"/>
          <w:sz w:val="28"/>
        </w:rPr>
        <w:t xml:space="preserve">giúp </w:t>
      </w:r>
      <w:r w:rsidR="00143288" w:rsidRPr="004D5BD1">
        <w:rPr>
          <w:rFonts w:ascii="Times New Roman" w:hAnsi="Times New Roman"/>
          <w:color w:val="000000" w:themeColor="text1"/>
          <w:sz w:val="28"/>
          <w:lang w:val="en-US"/>
        </w:rPr>
        <w:t xml:space="preserve">người bán </w:t>
      </w:r>
      <w:r w:rsidR="00834B7A" w:rsidRPr="004D5BD1">
        <w:rPr>
          <w:rFonts w:ascii="Times New Roman" w:hAnsi="Times New Roman"/>
          <w:color w:val="000000" w:themeColor="text1"/>
          <w:sz w:val="28"/>
        </w:rPr>
        <w:t>giới thiệu, quảng bá sản phẩm hiệu quả hơn giúp cho việc kinh doanh, buôn bán, trao đổi thuận lợi</w:t>
      </w:r>
      <w:r w:rsidR="004D5BD1">
        <w:rPr>
          <w:rFonts w:ascii="Times New Roman" w:hAnsi="Times New Roman"/>
          <w:color w:val="000000" w:themeColor="text1"/>
          <w:sz w:val="28"/>
          <w:lang w:val="en-US"/>
        </w:rPr>
        <w:t xml:space="preserve"> thì cần có một website để </w:t>
      </w:r>
      <w:r w:rsidR="00B31C11">
        <w:rPr>
          <w:rFonts w:ascii="Times New Roman" w:hAnsi="Times New Roman"/>
          <w:color w:val="000000" w:themeColor="text1"/>
          <w:sz w:val="28"/>
          <w:lang w:val="en-US"/>
        </w:rPr>
        <w:t>đáp ứng các nhu cầu</w:t>
      </w:r>
      <w:r w:rsidR="004D5BD1">
        <w:rPr>
          <w:rFonts w:ascii="Times New Roman" w:hAnsi="Times New Roman"/>
          <w:color w:val="000000" w:themeColor="text1"/>
          <w:sz w:val="28"/>
          <w:lang w:val="en-US"/>
        </w:rPr>
        <w:t xml:space="preserve"> trên</w:t>
      </w:r>
      <w:r w:rsidR="00834B7A" w:rsidRPr="004D5BD1">
        <w:rPr>
          <w:rFonts w:ascii="Times New Roman" w:hAnsi="Times New Roman"/>
          <w:color w:val="000000" w:themeColor="text1"/>
          <w:sz w:val="28"/>
        </w:rPr>
        <w:t>.</w:t>
      </w:r>
    </w:p>
    <w:p w14:paraId="29E675C5" w14:textId="69676587" w:rsidR="00313290" w:rsidRPr="00313290" w:rsidRDefault="00313290" w:rsidP="00614A37">
      <w:pPr>
        <w:pStyle w:val="ListParagraph"/>
        <w:numPr>
          <w:ilvl w:val="0"/>
          <w:numId w:val="64"/>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Đối với khách hàng: Gặp khó khăn trong tìm kiếm sản phẩm, thông tin của sản phẩm tại cửa hàng, không có thời gian để</w:t>
      </w:r>
      <w:r w:rsidR="00834B7A">
        <w:rPr>
          <w:rFonts w:ascii="Times New Roman" w:eastAsia="NSimSun" w:hAnsi="Times New Roman"/>
          <w:bCs/>
          <w:color w:val="000000" w:themeColor="text1"/>
          <w:sz w:val="28"/>
          <w:szCs w:val="28"/>
          <w:lang w:val="en-US"/>
        </w:rPr>
        <w:t xml:space="preserve"> đi</w:t>
      </w:r>
      <w:r w:rsidRPr="00313290">
        <w:rPr>
          <w:rFonts w:ascii="Times New Roman" w:eastAsia="NSimSun" w:hAnsi="Times New Roman"/>
          <w:bCs/>
          <w:color w:val="000000" w:themeColor="text1"/>
          <w:sz w:val="28"/>
          <w:szCs w:val="28"/>
        </w:rPr>
        <w:t xml:space="preserve"> mua sắm.</w:t>
      </w:r>
    </w:p>
    <w:p w14:paraId="34D0C324" w14:textId="3EC12A05" w:rsidR="00313290" w:rsidRPr="00313290" w:rsidRDefault="00313290" w:rsidP="00614A37">
      <w:pPr>
        <w:pStyle w:val="ListParagraph"/>
        <w:numPr>
          <w:ilvl w:val="0"/>
          <w:numId w:val="64"/>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Đối với</w:t>
      </w:r>
      <w:r w:rsidR="00B753A7">
        <w:rPr>
          <w:rFonts w:ascii="Times New Roman" w:eastAsia="NSimSun" w:hAnsi="Times New Roman"/>
          <w:bCs/>
          <w:color w:val="000000" w:themeColor="text1"/>
          <w:sz w:val="28"/>
          <w:szCs w:val="28"/>
          <w:lang w:val="en-US"/>
        </w:rPr>
        <w:t xml:space="preserve"> người bán</w:t>
      </w:r>
      <w:r w:rsidRPr="00313290">
        <w:rPr>
          <w:rFonts w:ascii="Times New Roman" w:eastAsia="NSimSun" w:hAnsi="Times New Roman"/>
          <w:bCs/>
          <w:color w:val="000000" w:themeColor="text1"/>
          <w:sz w:val="28"/>
          <w:szCs w:val="28"/>
        </w:rPr>
        <w:t>: Gặp khó khăn trong việc giới thiệu sản phẩm đối với các khách hàng ở xa, lượng khách hàng không đảm bảo và ít được khách hàng biết đến. Việc quản lí hàng hóa</w:t>
      </w:r>
      <w:r w:rsidR="00B753A7" w:rsidRPr="00313290">
        <w:rPr>
          <w:rFonts w:ascii="Times New Roman" w:eastAsia="NSimSun" w:hAnsi="Times New Roman"/>
          <w:bCs/>
          <w:color w:val="000000" w:themeColor="text1"/>
          <w:sz w:val="28"/>
          <w:szCs w:val="28"/>
        </w:rPr>
        <w:t xml:space="preserve"> qua excel hay word</w:t>
      </w:r>
      <w:r w:rsidRPr="00313290">
        <w:rPr>
          <w:rFonts w:ascii="Times New Roman" w:eastAsia="NSimSun" w:hAnsi="Times New Roman"/>
          <w:bCs/>
          <w:color w:val="000000" w:themeColor="text1"/>
          <w:sz w:val="28"/>
          <w:szCs w:val="28"/>
        </w:rPr>
        <w:t xml:space="preserve"> gặp nhiề</w:t>
      </w:r>
      <w:r w:rsidR="00B753A7">
        <w:rPr>
          <w:rFonts w:ascii="Times New Roman" w:eastAsia="NSimSun" w:hAnsi="Times New Roman"/>
          <w:bCs/>
          <w:color w:val="000000" w:themeColor="text1"/>
          <w:sz w:val="28"/>
          <w:szCs w:val="28"/>
        </w:rPr>
        <w:t>u khó khăn</w:t>
      </w:r>
      <w:r w:rsidRPr="00313290">
        <w:rPr>
          <w:rFonts w:ascii="Times New Roman" w:eastAsia="NSimSun" w:hAnsi="Times New Roman"/>
          <w:bCs/>
          <w:color w:val="000000" w:themeColor="text1"/>
          <w:sz w:val="28"/>
          <w:szCs w:val="28"/>
        </w:rPr>
        <w:t xml:space="preserve">, quản lí các nguồn hàng từ nhà cung cấp hay quản lí nhân viên cũng gặp nhiều bất tiện. </w:t>
      </w:r>
    </w:p>
    <w:p w14:paraId="47DB0AE7" w14:textId="770E6103" w:rsidR="00313290" w:rsidRPr="00906F9C" w:rsidRDefault="00313290" w:rsidP="00906F9C">
      <w:pPr>
        <w:spacing w:line="360" w:lineRule="auto"/>
        <w:ind w:firstLine="720"/>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Đề tài xây dựng </w:t>
      </w:r>
      <w:r w:rsidR="00B31C11">
        <w:rPr>
          <w:rFonts w:ascii="Times New Roman" w:eastAsia="NSimSun" w:hAnsi="Times New Roman"/>
          <w:bCs/>
          <w:color w:val="000000" w:themeColor="text1"/>
          <w:sz w:val="28"/>
          <w:szCs w:val="28"/>
          <w:lang w:val="en-US"/>
        </w:rPr>
        <w:t xml:space="preserve">một </w:t>
      </w:r>
      <w:r w:rsidRPr="00906F9C">
        <w:rPr>
          <w:rFonts w:ascii="Times New Roman" w:eastAsia="NSimSun" w:hAnsi="Times New Roman"/>
          <w:bCs/>
          <w:color w:val="000000" w:themeColor="text1"/>
          <w:sz w:val="28"/>
          <w:szCs w:val="28"/>
        </w:rPr>
        <w:t xml:space="preserve">website thương mại điện tử mua bán, cụ thể là bán giày sẽ giúp </w:t>
      </w:r>
      <w:r w:rsidR="00143288">
        <w:rPr>
          <w:rFonts w:ascii="Times New Roman" w:eastAsia="NSimSun" w:hAnsi="Times New Roman"/>
          <w:bCs/>
          <w:color w:val="000000" w:themeColor="text1"/>
          <w:sz w:val="28"/>
          <w:szCs w:val="28"/>
          <w:lang w:val="en-US"/>
        </w:rPr>
        <w:t>người bán</w:t>
      </w:r>
      <w:r w:rsidRPr="00906F9C">
        <w:rPr>
          <w:rFonts w:ascii="Times New Roman" w:eastAsia="NSimSun" w:hAnsi="Times New Roman"/>
          <w:bCs/>
          <w:color w:val="000000" w:themeColor="text1"/>
          <w:sz w:val="28"/>
          <w:szCs w:val="28"/>
        </w:rPr>
        <w:t xml:space="preserve"> dễ dàng quả</w:t>
      </w:r>
      <w:r w:rsidR="00B31C11">
        <w:rPr>
          <w:rFonts w:ascii="Times New Roman" w:eastAsia="NSimSun" w:hAnsi="Times New Roman"/>
          <w:bCs/>
          <w:color w:val="000000" w:themeColor="text1"/>
          <w:sz w:val="28"/>
          <w:szCs w:val="28"/>
        </w:rPr>
        <w:t>n lí nhanh chóng,</w:t>
      </w:r>
      <w:r w:rsidRPr="00906F9C">
        <w:rPr>
          <w:rFonts w:ascii="Times New Roman" w:eastAsia="NSimSun" w:hAnsi="Times New Roman"/>
          <w:bCs/>
          <w:color w:val="000000" w:themeColor="text1"/>
          <w:sz w:val="28"/>
          <w:szCs w:val="28"/>
        </w:rPr>
        <w:t xml:space="preserve"> đạt hiệu quả</w:t>
      </w:r>
      <w:r w:rsidR="00B31C11">
        <w:rPr>
          <w:rFonts w:ascii="Times New Roman" w:eastAsia="NSimSun" w:hAnsi="Times New Roman"/>
          <w:bCs/>
          <w:color w:val="000000" w:themeColor="text1"/>
          <w:sz w:val="28"/>
          <w:szCs w:val="28"/>
        </w:rPr>
        <w:t xml:space="preserve"> và </w:t>
      </w:r>
      <w:r w:rsidR="00B31C11">
        <w:rPr>
          <w:rFonts w:ascii="Times New Roman" w:eastAsia="NSimSun" w:hAnsi="Times New Roman"/>
          <w:bCs/>
          <w:color w:val="000000" w:themeColor="text1"/>
          <w:sz w:val="28"/>
          <w:szCs w:val="28"/>
          <w:lang w:val="en-US"/>
        </w:rPr>
        <w:t>dễ dàng</w:t>
      </w:r>
      <w:r w:rsidRPr="00906F9C">
        <w:rPr>
          <w:rFonts w:ascii="Times New Roman" w:eastAsia="NSimSun" w:hAnsi="Times New Roman"/>
          <w:bCs/>
          <w:color w:val="000000" w:themeColor="text1"/>
          <w:sz w:val="28"/>
          <w:szCs w:val="28"/>
        </w:rPr>
        <w:t xml:space="preserve"> giới thiệu rộng rãi đến khách hàng.</w:t>
      </w:r>
    </w:p>
    <w:p w14:paraId="393E1D0E" w14:textId="48BD53C6" w:rsidR="00313290" w:rsidRPr="00B753A7" w:rsidRDefault="00B31C11" w:rsidP="00B753A7">
      <w:pPr>
        <w:spacing w:line="360" w:lineRule="auto"/>
        <w:jc w:val="both"/>
        <w:rPr>
          <w:rFonts w:ascii="Times New Roman" w:eastAsia="NSimSun" w:hAnsi="Times New Roman"/>
          <w:bCs/>
          <w:iCs/>
          <w:color w:val="000000" w:themeColor="text1"/>
          <w:sz w:val="28"/>
          <w:szCs w:val="28"/>
        </w:rPr>
      </w:pPr>
      <w:r w:rsidRPr="00B753A7">
        <w:rPr>
          <w:rFonts w:ascii="Times New Roman" w:eastAsia="NSimSun" w:hAnsi="Times New Roman"/>
          <w:bCs/>
          <w:iCs/>
          <w:color w:val="000000" w:themeColor="text1"/>
          <w:sz w:val="28"/>
          <w:szCs w:val="28"/>
        </w:rPr>
        <w:t>Website bán giày</w:t>
      </w:r>
      <w:r w:rsidR="00313290" w:rsidRPr="00B753A7">
        <w:rPr>
          <w:rFonts w:ascii="Times New Roman" w:eastAsia="NSimSun" w:hAnsi="Times New Roman"/>
          <w:bCs/>
          <w:iCs/>
          <w:color w:val="000000" w:themeColor="text1"/>
          <w:sz w:val="28"/>
          <w:szCs w:val="28"/>
        </w:rPr>
        <w:t xml:space="preserve"> thực hiện được các nhiệm vụ sau:</w:t>
      </w:r>
    </w:p>
    <w:p w14:paraId="1EED7376" w14:textId="378388D8" w:rsidR="00313290" w:rsidRPr="00313290" w:rsidRDefault="00313290"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Quản lý nhà cung cấp, sản phẩm, thể loại, hóa đơn, nhân viên với các chức năng thêm,</w:t>
      </w:r>
      <w:r w:rsidR="00906F9C">
        <w:rPr>
          <w:rFonts w:ascii="Times New Roman" w:eastAsia="NSimSun" w:hAnsi="Times New Roman"/>
          <w:bCs/>
          <w:color w:val="000000" w:themeColor="text1"/>
          <w:sz w:val="28"/>
          <w:szCs w:val="28"/>
        </w:rPr>
        <w:t xml:space="preserve"> </w:t>
      </w:r>
      <w:r w:rsidRPr="00313290">
        <w:rPr>
          <w:rFonts w:ascii="Times New Roman" w:eastAsia="NSimSun" w:hAnsi="Times New Roman"/>
          <w:bCs/>
          <w:color w:val="000000" w:themeColor="text1"/>
          <w:sz w:val="28"/>
          <w:szCs w:val="28"/>
        </w:rPr>
        <w:t>sửa, xóa</w:t>
      </w:r>
      <w:r w:rsidR="00906F9C">
        <w:rPr>
          <w:rFonts w:ascii="Times New Roman" w:eastAsia="NSimSun" w:hAnsi="Times New Roman"/>
          <w:bCs/>
          <w:color w:val="000000" w:themeColor="text1"/>
          <w:sz w:val="28"/>
          <w:szCs w:val="28"/>
        </w:rPr>
        <w:t>, tìm kiếm,..</w:t>
      </w:r>
      <w:r w:rsidRPr="00313290">
        <w:rPr>
          <w:rFonts w:ascii="Times New Roman" w:eastAsia="NSimSun" w:hAnsi="Times New Roman"/>
          <w:bCs/>
          <w:color w:val="000000" w:themeColor="text1"/>
          <w:sz w:val="28"/>
          <w:szCs w:val="28"/>
        </w:rPr>
        <w:t>.</w:t>
      </w:r>
    </w:p>
    <w:p w14:paraId="16733363" w14:textId="75F2EC6D" w:rsidR="00313290" w:rsidRDefault="00313290"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Tìm kiếm theo sản phẩm, thể loại, nhà cung cấp, hóa đơn và nhân viên</w:t>
      </w:r>
      <w:r w:rsidR="00906F9C">
        <w:rPr>
          <w:rFonts w:ascii="Times New Roman" w:eastAsia="NSimSun" w:hAnsi="Times New Roman"/>
          <w:bCs/>
          <w:color w:val="000000" w:themeColor="text1"/>
          <w:sz w:val="28"/>
          <w:szCs w:val="28"/>
        </w:rPr>
        <w:t>.</w:t>
      </w:r>
    </w:p>
    <w:p w14:paraId="03650D4F" w14:textId="250C090D" w:rsidR="00B31C11" w:rsidRPr="00313290" w:rsidRDefault="00B31C11"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Pr>
          <w:rFonts w:ascii="Times New Roman" w:eastAsia="NSimSun" w:hAnsi="Times New Roman"/>
          <w:bCs/>
          <w:color w:val="000000" w:themeColor="text1"/>
          <w:sz w:val="28"/>
          <w:szCs w:val="28"/>
          <w:lang w:val="en-US"/>
        </w:rPr>
        <w:t>Phân quyền cho quản trị viên và nhân viên.</w:t>
      </w:r>
    </w:p>
    <w:p w14:paraId="5C87154F" w14:textId="37D5BB90" w:rsidR="00313290" w:rsidRPr="00313290" w:rsidRDefault="00313290"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Khi khách hàng thêm sản phẩm vào giỏ hàng, khách hàng có thể xem chi tiết giỏ hàng và tiến hành đặt hàng, khách hàng nhập thông tin và tiến hành thanh toán với hai hình thức thanh toán là trả tiền mặt và chuyển khoản.</w:t>
      </w:r>
    </w:p>
    <w:p w14:paraId="45496851" w14:textId="0A475CBC" w:rsidR="00313290" w:rsidRPr="00313290" w:rsidRDefault="004D5BD1" w:rsidP="00614A37">
      <w:pPr>
        <w:pStyle w:val="ListParagraph"/>
        <w:numPr>
          <w:ilvl w:val="0"/>
          <w:numId w:val="53"/>
        </w:numPr>
        <w:spacing w:line="360" w:lineRule="auto"/>
        <w:jc w:val="both"/>
        <w:rPr>
          <w:rFonts w:ascii="Times New Roman" w:eastAsia="NSimSun" w:hAnsi="Times New Roman"/>
          <w:bCs/>
          <w:color w:val="000000" w:themeColor="text1"/>
          <w:sz w:val="28"/>
          <w:szCs w:val="28"/>
        </w:rPr>
      </w:pPr>
      <w:r>
        <w:rPr>
          <w:rFonts w:ascii="Times New Roman" w:eastAsia="NSimSun" w:hAnsi="Times New Roman"/>
          <w:bCs/>
          <w:color w:val="000000" w:themeColor="text1"/>
          <w:sz w:val="28"/>
          <w:szCs w:val="28"/>
          <w:lang w:val="en-US"/>
        </w:rPr>
        <w:t>Cho phép khách hàng thay đổi số lượng sản phẩm, xóa sản phẩm và xóa tất cả sản phẩm trong giỏ hàng</w:t>
      </w:r>
      <w:r w:rsidR="00313290" w:rsidRPr="00313290">
        <w:rPr>
          <w:rFonts w:ascii="Times New Roman" w:eastAsia="NSimSun" w:hAnsi="Times New Roman"/>
          <w:bCs/>
          <w:color w:val="000000" w:themeColor="text1"/>
          <w:sz w:val="28"/>
          <w:szCs w:val="28"/>
        </w:rPr>
        <w:t>.</w:t>
      </w:r>
    </w:p>
    <w:p w14:paraId="2C33C57E" w14:textId="23D655B3" w:rsidR="00313290" w:rsidRPr="00313290" w:rsidRDefault="00313290" w:rsidP="00AD500C">
      <w:pPr>
        <w:pStyle w:val="Heading2"/>
      </w:pPr>
      <w:bookmarkStart w:id="91" w:name="_Toc71589193"/>
      <w:bookmarkStart w:id="92" w:name="_Toc71645245"/>
      <w:bookmarkStart w:id="93" w:name="_Toc71672236"/>
      <w:r w:rsidRPr="00313290">
        <w:lastRenderedPageBreak/>
        <w:t>1.2. Yêu cầu đặt ra</w:t>
      </w:r>
      <w:bookmarkEnd w:id="91"/>
      <w:bookmarkEnd w:id="92"/>
      <w:bookmarkEnd w:id="93"/>
    </w:p>
    <w:p w14:paraId="592C32FC" w14:textId="16ADFD96" w:rsidR="00313290" w:rsidRPr="00313290" w:rsidRDefault="00313290" w:rsidP="00906F9C">
      <w:pPr>
        <w:spacing w:line="360" w:lineRule="auto"/>
        <w:ind w:firstLine="720"/>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Yêu cầu bài toán đặ</w:t>
      </w:r>
      <w:r w:rsidR="00B31C11">
        <w:rPr>
          <w:rFonts w:ascii="Times New Roman" w:eastAsia="NSimSun" w:hAnsi="Times New Roman"/>
          <w:bCs/>
          <w:color w:val="000000" w:themeColor="text1"/>
          <w:sz w:val="28"/>
          <w:szCs w:val="28"/>
        </w:rPr>
        <w:t>t ra là xây dựng</w:t>
      </w:r>
      <w:r w:rsidRPr="00313290">
        <w:rPr>
          <w:rFonts w:ascii="Times New Roman" w:eastAsia="NSimSun" w:hAnsi="Times New Roman"/>
          <w:bCs/>
          <w:color w:val="000000" w:themeColor="text1"/>
          <w:sz w:val="28"/>
          <w:szCs w:val="28"/>
        </w:rPr>
        <w:t xml:space="preserve"> website thương mại điển tử bán giày bằng ngôn ngữ lập trình PHP dự</w:t>
      </w:r>
      <w:r w:rsidR="00DC3E0B">
        <w:rPr>
          <w:rFonts w:ascii="Times New Roman" w:eastAsia="NSimSun" w:hAnsi="Times New Roman"/>
          <w:bCs/>
          <w:color w:val="000000" w:themeColor="text1"/>
          <w:sz w:val="28"/>
          <w:szCs w:val="28"/>
        </w:rPr>
        <w:t xml:space="preserve">a trên Laravel Framework </w:t>
      </w:r>
      <w:r w:rsidRPr="00313290">
        <w:rPr>
          <w:rFonts w:ascii="Times New Roman" w:eastAsia="NSimSun" w:hAnsi="Times New Roman"/>
          <w:bCs/>
          <w:color w:val="000000" w:themeColor="text1"/>
          <w:sz w:val="28"/>
          <w:szCs w:val="28"/>
        </w:rPr>
        <w:t>và phần thiết kế giao diện sử dụng Vue.js. Do vậy, quản lí hệ thống cũng đòi hỏi nhiều yêu cầu, đặt biệt là phải bám sát được với thực tế. Vì thế cả giao diện admin và người dùng phải đảm bảo được các yêu cầu sau:</w:t>
      </w:r>
    </w:p>
    <w:p w14:paraId="0FACE0F1" w14:textId="77777777" w:rsidR="00313290" w:rsidRPr="00906F9C" w:rsidRDefault="00313290" w:rsidP="00614A37">
      <w:pPr>
        <w:pStyle w:val="ListParagraph"/>
        <w:numPr>
          <w:ilvl w:val="0"/>
          <w:numId w:val="54"/>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Hiệu năng:</w:t>
      </w:r>
    </w:p>
    <w:p w14:paraId="763E2689" w14:textId="15B030D6" w:rsidR="00313290" w:rsidRPr="00906F9C" w:rsidRDefault="00313290" w:rsidP="00614A37">
      <w:pPr>
        <w:pStyle w:val="ListParagraph"/>
        <w:numPr>
          <w:ilvl w:val="0"/>
          <w:numId w:val="55"/>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Đảm bảo được tính ổn định của trang web khi vận hành, không được xảy ra lỗi trong quá trình sử dụng.</w:t>
      </w:r>
    </w:p>
    <w:p w14:paraId="49593D52" w14:textId="7A690347" w:rsidR="00313290" w:rsidRPr="00906F9C" w:rsidRDefault="00313290" w:rsidP="00614A37">
      <w:pPr>
        <w:pStyle w:val="ListParagraph"/>
        <w:numPr>
          <w:ilvl w:val="0"/>
          <w:numId w:val="55"/>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Phải đáp ứng được khả năng nhiều người truy cập cùng một lúc.</w:t>
      </w:r>
    </w:p>
    <w:p w14:paraId="7F924DD3" w14:textId="6EE8BAA3" w:rsidR="00313290" w:rsidRPr="00906F9C" w:rsidRDefault="00313290" w:rsidP="00614A37">
      <w:pPr>
        <w:pStyle w:val="ListParagraph"/>
        <w:numPr>
          <w:ilvl w:val="0"/>
          <w:numId w:val="55"/>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Giao diện phải d</w:t>
      </w:r>
      <w:r w:rsidR="00DC3E0B">
        <w:rPr>
          <w:rFonts w:ascii="Times New Roman" w:eastAsia="NSimSun" w:hAnsi="Times New Roman"/>
          <w:bCs/>
          <w:color w:val="000000" w:themeColor="text1"/>
          <w:sz w:val="28"/>
          <w:szCs w:val="28"/>
        </w:rPr>
        <w:t>ễ</w:t>
      </w:r>
      <w:r w:rsidRPr="00906F9C">
        <w:rPr>
          <w:rFonts w:ascii="Times New Roman" w:eastAsia="NSimSun" w:hAnsi="Times New Roman"/>
          <w:bCs/>
          <w:color w:val="000000" w:themeColor="text1"/>
          <w:sz w:val="28"/>
          <w:szCs w:val="28"/>
        </w:rPr>
        <w:t xml:space="preserve"> sử dụng và hổ trợ người sử dụng một cách tốt nhất, hiệu năng của trang web phải nhanh và đạt hiệu quả tốt, từ đó mang lại cảm giác trải nghiệm tốt cho người sử dụng.</w:t>
      </w:r>
    </w:p>
    <w:p w14:paraId="2AC08C18" w14:textId="6979A1C7" w:rsidR="00313290" w:rsidRPr="00906F9C" w:rsidRDefault="00313290" w:rsidP="00614A37">
      <w:pPr>
        <w:pStyle w:val="ListParagraph"/>
        <w:numPr>
          <w:ilvl w:val="0"/>
          <w:numId w:val="55"/>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Tự động xử lý tính toán.</w:t>
      </w:r>
    </w:p>
    <w:p w14:paraId="37CB32AF" w14:textId="77777777" w:rsidR="00313290" w:rsidRPr="00906F9C" w:rsidRDefault="00313290" w:rsidP="00614A37">
      <w:pPr>
        <w:pStyle w:val="ListParagraph"/>
        <w:numPr>
          <w:ilvl w:val="0"/>
          <w:numId w:val="54"/>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 xml:space="preserve">Tính bảo mật: </w:t>
      </w:r>
    </w:p>
    <w:p w14:paraId="096445BC" w14:textId="1CC7DA7E" w:rsidR="00313290" w:rsidRPr="00906F9C" w:rsidRDefault="00313290" w:rsidP="00614A37">
      <w:pPr>
        <w:pStyle w:val="ListParagraph"/>
        <w:numPr>
          <w:ilvl w:val="0"/>
          <w:numId w:val="56"/>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Đảm bảo tính bảo mật cho các tài khoản quản trị</w:t>
      </w:r>
      <w:r w:rsidR="00DC3E0B">
        <w:rPr>
          <w:rFonts w:ascii="Times New Roman" w:eastAsia="NSimSun" w:hAnsi="Times New Roman"/>
          <w:bCs/>
          <w:color w:val="000000" w:themeColor="text1"/>
          <w:sz w:val="28"/>
          <w:szCs w:val="28"/>
        </w:rPr>
        <w:t xml:space="preserve"> viên,</w:t>
      </w:r>
      <w:r w:rsidRPr="00906F9C">
        <w:rPr>
          <w:rFonts w:ascii="Times New Roman" w:eastAsia="NSimSun" w:hAnsi="Times New Roman"/>
          <w:bCs/>
          <w:color w:val="000000" w:themeColor="text1"/>
          <w:sz w:val="28"/>
          <w:szCs w:val="28"/>
        </w:rPr>
        <w:t xml:space="preserve"> nhân viên</w:t>
      </w:r>
      <w:r w:rsidR="00DC3E0B">
        <w:rPr>
          <w:rFonts w:ascii="Times New Roman" w:eastAsia="NSimSun" w:hAnsi="Times New Roman"/>
          <w:bCs/>
          <w:color w:val="000000" w:themeColor="text1"/>
          <w:sz w:val="28"/>
          <w:szCs w:val="28"/>
          <w:lang w:val="en-US"/>
        </w:rPr>
        <w:t xml:space="preserve"> và khách hàng</w:t>
      </w:r>
      <w:r w:rsidRPr="00906F9C">
        <w:rPr>
          <w:rFonts w:ascii="Times New Roman" w:eastAsia="NSimSun" w:hAnsi="Times New Roman"/>
          <w:bCs/>
          <w:color w:val="000000" w:themeColor="text1"/>
          <w:sz w:val="28"/>
          <w:szCs w:val="28"/>
        </w:rPr>
        <w:t>.</w:t>
      </w:r>
    </w:p>
    <w:p w14:paraId="66D3EED3" w14:textId="730F470B" w:rsidR="00313290" w:rsidRPr="00906F9C" w:rsidRDefault="00313290" w:rsidP="00DC3E0B">
      <w:pPr>
        <w:pStyle w:val="ListParagraph"/>
        <w:numPr>
          <w:ilvl w:val="0"/>
          <w:numId w:val="56"/>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Tài khoản quản trị viên có nhiệm vụ tạo tài khoản và phân quyền cho tài khoản.</w:t>
      </w:r>
    </w:p>
    <w:p w14:paraId="6B7DF0F6" w14:textId="7B2BA8D4" w:rsidR="00313290" w:rsidRPr="00313290" w:rsidRDefault="00313290" w:rsidP="00DC3E0B">
      <w:pPr>
        <w:pStyle w:val="Heading2"/>
      </w:pPr>
      <w:bookmarkStart w:id="94" w:name="_Toc71589194"/>
      <w:bookmarkStart w:id="95" w:name="_Toc71645246"/>
      <w:bookmarkStart w:id="96" w:name="_Toc71672237"/>
      <w:r w:rsidRPr="00313290">
        <w:t>1.3. Hướng giải quyết vấn đề</w:t>
      </w:r>
      <w:bookmarkEnd w:id="94"/>
      <w:bookmarkEnd w:id="95"/>
      <w:bookmarkEnd w:id="96"/>
    </w:p>
    <w:p w14:paraId="4A68A1EC" w14:textId="5D5549E2" w:rsidR="00DC3E0B" w:rsidRPr="00313290" w:rsidRDefault="00DC3E0B" w:rsidP="00DC3E0B">
      <w:pPr>
        <w:spacing w:line="360" w:lineRule="auto"/>
        <w:ind w:firstLine="720"/>
        <w:jc w:val="both"/>
        <w:rPr>
          <w:rFonts w:ascii="Times New Roman" w:eastAsia="NSimSun" w:hAnsi="Times New Roman"/>
          <w:bCs/>
          <w:color w:val="000000" w:themeColor="text1"/>
          <w:sz w:val="28"/>
          <w:szCs w:val="28"/>
        </w:rPr>
      </w:pPr>
      <w:r w:rsidRPr="00DC3E0B">
        <w:rPr>
          <w:rFonts w:ascii="Times New Roman" w:eastAsia="NSimSun" w:hAnsi="Times New Roman"/>
          <w:bCs/>
          <w:color w:val="000000" w:themeColor="text1"/>
          <w:sz w:val="28"/>
          <w:szCs w:val="28"/>
        </w:rPr>
        <w:t>Thị trường kinh doanh các mặt hàng thời trang như quần áo, giày dép, phụ kiện luôn luôn sôi động. Đặc biệt là kinh doanh giày dép thời trang online có nhiều tiềm năng và có thể mang lại lợi nhuận cao do cắt giảm các chi phí mặt bằng đáng kể.</w:t>
      </w:r>
    </w:p>
    <w:p w14:paraId="51DD7A45" w14:textId="5532CE75" w:rsidR="00313290" w:rsidRPr="00313290" w:rsidRDefault="00313290" w:rsidP="00906F9C">
      <w:pPr>
        <w:spacing w:line="360" w:lineRule="auto"/>
        <w:ind w:firstLine="720"/>
        <w:jc w:val="both"/>
        <w:rPr>
          <w:rFonts w:ascii="Times New Roman" w:eastAsia="NSimSun" w:hAnsi="Times New Roman"/>
          <w:bCs/>
          <w:color w:val="000000" w:themeColor="text1"/>
          <w:sz w:val="28"/>
          <w:szCs w:val="28"/>
        </w:rPr>
      </w:pPr>
      <w:r w:rsidRPr="00313290">
        <w:rPr>
          <w:rFonts w:ascii="Times New Roman" w:eastAsia="NSimSun" w:hAnsi="Times New Roman"/>
          <w:bCs/>
          <w:color w:val="000000" w:themeColor="text1"/>
          <w:sz w:val="28"/>
          <w:szCs w:val="28"/>
        </w:rPr>
        <w:t xml:space="preserve">Nhóm </w:t>
      </w:r>
      <w:r w:rsidR="00C713EE">
        <w:rPr>
          <w:rFonts w:ascii="Times New Roman" w:eastAsia="NSimSun" w:hAnsi="Times New Roman"/>
          <w:bCs/>
          <w:color w:val="000000" w:themeColor="text1"/>
          <w:sz w:val="28"/>
          <w:szCs w:val="28"/>
          <w:lang w:val="en-US"/>
        </w:rPr>
        <w:t xml:space="preserve">chúng </w:t>
      </w:r>
      <w:r w:rsidRPr="00313290">
        <w:rPr>
          <w:rFonts w:ascii="Times New Roman" w:eastAsia="NSimSun" w:hAnsi="Times New Roman"/>
          <w:bCs/>
          <w:color w:val="000000" w:themeColor="text1"/>
          <w:sz w:val="28"/>
          <w:szCs w:val="28"/>
        </w:rPr>
        <w:t>em đề xuất xây dựng website thương mại điện tử bán giày với chức năng và quy trình như sau:</w:t>
      </w:r>
    </w:p>
    <w:p w14:paraId="38A88AA0" w14:textId="3AE1AECD" w:rsidR="00313290" w:rsidRPr="00906F9C" w:rsidRDefault="00313290" w:rsidP="00614A37">
      <w:pPr>
        <w:pStyle w:val="ListParagraph"/>
        <w:numPr>
          <w:ilvl w:val="0"/>
          <w:numId w:val="57"/>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Trang Admin:</w:t>
      </w:r>
    </w:p>
    <w:p w14:paraId="34DAE2A2" w14:textId="5F7BC742" w:rsidR="00313290" w:rsidRPr="00906F9C" w:rsidRDefault="00313290" w:rsidP="00614A37">
      <w:pPr>
        <w:pStyle w:val="ListParagraph"/>
        <w:numPr>
          <w:ilvl w:val="1"/>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lastRenderedPageBreak/>
        <w:t>Bước 1: Nhân viên, quản trị viên hoặc chủ cử</w:t>
      </w:r>
      <w:r w:rsidR="00DC3E0B">
        <w:rPr>
          <w:rFonts w:ascii="Times New Roman" w:eastAsia="NSimSun" w:hAnsi="Times New Roman"/>
          <w:bCs/>
          <w:color w:val="000000" w:themeColor="text1"/>
          <w:sz w:val="28"/>
          <w:szCs w:val="28"/>
        </w:rPr>
        <w:t>a hàng truy cập trang web và</w:t>
      </w:r>
      <w:r w:rsidRPr="00906F9C">
        <w:rPr>
          <w:rFonts w:ascii="Times New Roman" w:eastAsia="NSimSun" w:hAnsi="Times New Roman"/>
          <w:bCs/>
          <w:color w:val="000000" w:themeColor="text1"/>
          <w:sz w:val="28"/>
          <w:szCs w:val="28"/>
        </w:rPr>
        <w:t xml:space="preserve"> đăng nhập </w:t>
      </w:r>
      <w:r w:rsidR="00DC3E0B">
        <w:rPr>
          <w:rFonts w:ascii="Times New Roman" w:eastAsia="NSimSun" w:hAnsi="Times New Roman"/>
          <w:bCs/>
          <w:color w:val="000000" w:themeColor="text1"/>
          <w:sz w:val="28"/>
          <w:szCs w:val="28"/>
          <w:lang w:val="en-US"/>
        </w:rPr>
        <w:t xml:space="preserve">vào hệ thống </w:t>
      </w:r>
      <w:r w:rsidRPr="00906F9C">
        <w:rPr>
          <w:rFonts w:ascii="Times New Roman" w:eastAsia="NSimSun" w:hAnsi="Times New Roman"/>
          <w:bCs/>
          <w:color w:val="000000" w:themeColor="text1"/>
          <w:sz w:val="28"/>
          <w:szCs w:val="28"/>
        </w:rPr>
        <w:t>bằng tài khoản được phân quyề</w:t>
      </w:r>
      <w:r w:rsidR="00DC3E0B">
        <w:rPr>
          <w:rFonts w:ascii="Times New Roman" w:eastAsia="NSimSun" w:hAnsi="Times New Roman"/>
          <w:bCs/>
          <w:color w:val="000000" w:themeColor="text1"/>
          <w:sz w:val="28"/>
          <w:szCs w:val="28"/>
        </w:rPr>
        <w:t>n để tiếp tục thực hiện các thao tác.</w:t>
      </w:r>
    </w:p>
    <w:p w14:paraId="4C3537C5" w14:textId="77777777" w:rsidR="00313290" w:rsidRPr="00906F9C" w:rsidRDefault="00313290" w:rsidP="00614A37">
      <w:pPr>
        <w:pStyle w:val="ListParagraph"/>
        <w:numPr>
          <w:ilvl w:val="1"/>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Bước 2: </w:t>
      </w:r>
    </w:p>
    <w:p w14:paraId="6A492D1C" w14:textId="538B117C" w:rsidR="00313290" w:rsidRPr="00906F9C" w:rsidRDefault="00313290" w:rsidP="00614A37">
      <w:pPr>
        <w:pStyle w:val="ListParagraph"/>
        <w:numPr>
          <w:ilvl w:val="2"/>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Đối với nhân viên</w:t>
      </w:r>
      <w:r w:rsidR="00906F9C" w:rsidRPr="00906F9C">
        <w:rPr>
          <w:rFonts w:ascii="Times New Roman" w:eastAsia="NSimSun" w:hAnsi="Times New Roman"/>
          <w:bCs/>
          <w:color w:val="000000" w:themeColor="text1"/>
          <w:sz w:val="28"/>
          <w:szCs w:val="28"/>
        </w:rPr>
        <w:t>:</w:t>
      </w:r>
      <w:r w:rsidRPr="00906F9C">
        <w:rPr>
          <w:rFonts w:ascii="Times New Roman" w:eastAsia="NSimSun" w:hAnsi="Times New Roman"/>
          <w:bCs/>
          <w:color w:val="000000" w:themeColor="text1"/>
          <w:sz w:val="28"/>
          <w:szCs w:val="28"/>
        </w:rPr>
        <w:t xml:space="preserve"> có những quyền </w:t>
      </w:r>
      <w:r w:rsidR="00906F9C" w:rsidRPr="00906F9C">
        <w:rPr>
          <w:rFonts w:ascii="Times New Roman" w:eastAsia="NSimSun" w:hAnsi="Times New Roman"/>
          <w:bCs/>
          <w:color w:val="000000" w:themeColor="text1"/>
          <w:sz w:val="28"/>
          <w:szCs w:val="28"/>
        </w:rPr>
        <w:t xml:space="preserve">như </w:t>
      </w:r>
      <w:r w:rsidRPr="00906F9C">
        <w:rPr>
          <w:rFonts w:ascii="Times New Roman" w:eastAsia="NSimSun" w:hAnsi="Times New Roman"/>
          <w:bCs/>
          <w:color w:val="000000" w:themeColor="text1"/>
          <w:sz w:val="28"/>
          <w:szCs w:val="28"/>
        </w:rPr>
        <w:t>quản lí đơn hàng</w:t>
      </w:r>
      <w:r w:rsidR="00906F9C" w:rsidRPr="00906F9C">
        <w:rPr>
          <w:rFonts w:ascii="Times New Roman" w:eastAsia="NSimSun" w:hAnsi="Times New Roman"/>
          <w:bCs/>
          <w:color w:val="000000" w:themeColor="text1"/>
          <w:sz w:val="28"/>
          <w:szCs w:val="28"/>
        </w:rPr>
        <w:t xml:space="preserve"> và thay đổi thông tin cá nhân</w:t>
      </w:r>
      <w:r w:rsidRPr="00906F9C">
        <w:rPr>
          <w:rFonts w:ascii="Times New Roman" w:eastAsia="NSimSun" w:hAnsi="Times New Roman"/>
          <w:bCs/>
          <w:color w:val="000000" w:themeColor="text1"/>
          <w:sz w:val="28"/>
          <w:szCs w:val="28"/>
        </w:rPr>
        <w:t>.</w:t>
      </w:r>
    </w:p>
    <w:p w14:paraId="0685A0D1" w14:textId="16C17611" w:rsidR="00313290" w:rsidRPr="00906F9C" w:rsidRDefault="00313290" w:rsidP="00614A37">
      <w:pPr>
        <w:pStyle w:val="ListParagraph"/>
        <w:numPr>
          <w:ilvl w:val="2"/>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Đối với admin hoặc chủ cửa hàng</w:t>
      </w:r>
      <w:r w:rsidR="00906F9C" w:rsidRPr="00906F9C">
        <w:rPr>
          <w:rFonts w:ascii="Times New Roman" w:eastAsia="NSimSun" w:hAnsi="Times New Roman"/>
          <w:bCs/>
          <w:color w:val="000000" w:themeColor="text1"/>
          <w:sz w:val="28"/>
          <w:szCs w:val="28"/>
        </w:rPr>
        <w:t>:</w:t>
      </w:r>
      <w:r w:rsidRPr="00906F9C">
        <w:rPr>
          <w:rFonts w:ascii="Times New Roman" w:eastAsia="NSimSun" w:hAnsi="Times New Roman"/>
          <w:bCs/>
          <w:color w:val="000000" w:themeColor="text1"/>
          <w:sz w:val="28"/>
          <w:szCs w:val="28"/>
        </w:rPr>
        <w:t xml:space="preserve"> có thể sử dụng tất cả các chức năng của hệ thống.</w:t>
      </w:r>
    </w:p>
    <w:p w14:paraId="4F771584" w14:textId="353B08E5" w:rsidR="00313290" w:rsidRPr="00906F9C" w:rsidRDefault="00313290" w:rsidP="00614A37">
      <w:pPr>
        <w:pStyle w:val="ListParagraph"/>
        <w:numPr>
          <w:ilvl w:val="1"/>
          <w:numId w:val="58"/>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Bước 3: Sau khi thực hiện các nhiệm vụ, người dùng đăng xuất tài khoản khỏi </w:t>
      </w:r>
      <w:r w:rsidR="00906F9C">
        <w:rPr>
          <w:rFonts w:ascii="Times New Roman" w:eastAsia="NSimSun" w:hAnsi="Times New Roman"/>
          <w:bCs/>
          <w:color w:val="000000" w:themeColor="text1"/>
          <w:sz w:val="28"/>
          <w:szCs w:val="28"/>
        </w:rPr>
        <w:t>trang quản trị.</w:t>
      </w:r>
    </w:p>
    <w:p w14:paraId="26814D82" w14:textId="1A8B8A65" w:rsidR="00313290" w:rsidRPr="00906F9C" w:rsidRDefault="00313290" w:rsidP="00614A37">
      <w:pPr>
        <w:pStyle w:val="ListParagraph"/>
        <w:numPr>
          <w:ilvl w:val="0"/>
          <w:numId w:val="57"/>
        </w:numPr>
        <w:spacing w:line="360" w:lineRule="auto"/>
        <w:jc w:val="both"/>
        <w:rPr>
          <w:rFonts w:ascii="Times New Roman" w:eastAsia="NSimSun" w:hAnsi="Times New Roman"/>
          <w:bCs/>
          <w:i/>
          <w:iCs/>
          <w:color w:val="000000" w:themeColor="text1"/>
          <w:sz w:val="28"/>
          <w:szCs w:val="28"/>
        </w:rPr>
      </w:pPr>
      <w:r w:rsidRPr="00906F9C">
        <w:rPr>
          <w:rFonts w:ascii="Times New Roman" w:eastAsia="NSimSun" w:hAnsi="Times New Roman"/>
          <w:bCs/>
          <w:i/>
          <w:iCs/>
          <w:color w:val="000000" w:themeColor="text1"/>
          <w:sz w:val="28"/>
          <w:szCs w:val="28"/>
        </w:rPr>
        <w:t xml:space="preserve">Trang bán hàng: </w:t>
      </w:r>
    </w:p>
    <w:p w14:paraId="498744ED" w14:textId="77777777" w:rsidR="00313290" w:rsidRPr="00906F9C" w:rsidRDefault="00313290" w:rsidP="00614A37">
      <w:pPr>
        <w:pStyle w:val="ListParagraph"/>
        <w:numPr>
          <w:ilvl w:val="0"/>
          <w:numId w:val="59"/>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Bước 1: Khách hàng truy cập vào trang web của cửa hàng.</w:t>
      </w:r>
    </w:p>
    <w:p w14:paraId="656C03A0" w14:textId="4D2679D7" w:rsidR="00313290" w:rsidRPr="00906F9C" w:rsidRDefault="00313290" w:rsidP="00614A37">
      <w:pPr>
        <w:pStyle w:val="ListParagraph"/>
        <w:numPr>
          <w:ilvl w:val="0"/>
          <w:numId w:val="59"/>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 xml:space="preserve">Bước 2: Khách hàng tìm kiếm, lựa chọn sản phẩm theo nhu cầu cá nhân, </w:t>
      </w:r>
      <w:r w:rsidR="00DC3E0B">
        <w:rPr>
          <w:rFonts w:ascii="Times New Roman" w:eastAsia="NSimSun" w:hAnsi="Times New Roman"/>
          <w:bCs/>
          <w:color w:val="000000" w:themeColor="text1"/>
          <w:sz w:val="28"/>
          <w:szCs w:val="28"/>
          <w:lang w:val="en-US"/>
        </w:rPr>
        <w:t xml:space="preserve">yêu cầu </w:t>
      </w:r>
      <w:r w:rsidRPr="00906F9C">
        <w:rPr>
          <w:rFonts w:ascii="Times New Roman" w:eastAsia="NSimSun" w:hAnsi="Times New Roman"/>
          <w:bCs/>
          <w:color w:val="000000" w:themeColor="text1"/>
          <w:sz w:val="28"/>
          <w:szCs w:val="28"/>
        </w:rPr>
        <w:t xml:space="preserve">khách hàng </w:t>
      </w:r>
      <w:r w:rsidR="00DC3E0B">
        <w:rPr>
          <w:rFonts w:ascii="Times New Roman" w:eastAsia="NSimSun" w:hAnsi="Times New Roman"/>
          <w:bCs/>
          <w:color w:val="000000" w:themeColor="text1"/>
          <w:sz w:val="28"/>
          <w:szCs w:val="28"/>
          <w:lang w:val="en-US"/>
        </w:rPr>
        <w:t>phải đăng nhập để có thể thực hiện các thao tác</w:t>
      </w:r>
      <w:r w:rsidRPr="00906F9C">
        <w:rPr>
          <w:rFonts w:ascii="Times New Roman" w:eastAsia="NSimSun" w:hAnsi="Times New Roman"/>
          <w:bCs/>
          <w:color w:val="000000" w:themeColor="text1"/>
          <w:sz w:val="28"/>
          <w:szCs w:val="28"/>
        </w:rPr>
        <w:t xml:space="preserve"> thêm</w:t>
      </w:r>
      <w:r w:rsidR="00DC3E0B">
        <w:rPr>
          <w:rFonts w:ascii="Times New Roman" w:eastAsia="NSimSun" w:hAnsi="Times New Roman"/>
          <w:bCs/>
          <w:color w:val="000000" w:themeColor="text1"/>
          <w:sz w:val="28"/>
          <w:szCs w:val="28"/>
          <w:lang w:val="en-US"/>
        </w:rPr>
        <w:t>sản phẩm</w:t>
      </w:r>
      <w:r w:rsidRPr="00906F9C">
        <w:rPr>
          <w:rFonts w:ascii="Times New Roman" w:eastAsia="NSimSun" w:hAnsi="Times New Roman"/>
          <w:bCs/>
          <w:color w:val="000000" w:themeColor="text1"/>
          <w:sz w:val="28"/>
          <w:szCs w:val="28"/>
        </w:rPr>
        <w:t xml:space="preserve"> vào giỏ hàng và tiếp tục mua hàng hoặc mua ngay sản phẩm đó.</w:t>
      </w:r>
    </w:p>
    <w:p w14:paraId="654E8C2F" w14:textId="24F1230F" w:rsidR="00313290" w:rsidRPr="00906F9C" w:rsidRDefault="00313290" w:rsidP="00614A37">
      <w:pPr>
        <w:pStyle w:val="ListParagraph"/>
        <w:numPr>
          <w:ilvl w:val="0"/>
          <w:numId w:val="59"/>
        </w:numPr>
        <w:spacing w:line="360" w:lineRule="auto"/>
        <w:jc w:val="both"/>
        <w:rPr>
          <w:rFonts w:ascii="Times New Roman" w:eastAsia="NSimSun" w:hAnsi="Times New Roman"/>
          <w:bCs/>
          <w:color w:val="000000" w:themeColor="text1"/>
          <w:sz w:val="28"/>
          <w:szCs w:val="28"/>
        </w:rPr>
      </w:pPr>
      <w:r w:rsidRPr="00906F9C">
        <w:rPr>
          <w:rFonts w:ascii="Times New Roman" w:eastAsia="NSimSun" w:hAnsi="Times New Roman"/>
          <w:bCs/>
          <w:color w:val="000000" w:themeColor="text1"/>
          <w:sz w:val="28"/>
          <w:szCs w:val="28"/>
        </w:rPr>
        <w:t>Bước 3: Sau khi khách hàng lựa chọn được sản phẩm thì sẽ tiến hành đặt hàng, khách hàng có thể chọn màu sắc, số lượng và size của sản phẩm,tiếp theo khách hàng sẽ điền thông tin cá nhân cần thiết và chọn phương thức thanh toán để hoàn thành việc đặt hàng.</w:t>
      </w:r>
      <w:r w:rsidRPr="00906F9C">
        <w:rPr>
          <w:rFonts w:ascii="Times New Roman" w:hAnsi="Times New Roman"/>
          <w:b/>
          <w:sz w:val="32"/>
          <w:szCs w:val="24"/>
          <w:lang w:val="en-US"/>
        </w:rPr>
        <w:br w:type="page"/>
      </w:r>
    </w:p>
    <w:p w14:paraId="05C8FF8A" w14:textId="09555558" w:rsidR="009D4E4F" w:rsidRPr="00C713EE" w:rsidRDefault="009D4E4F" w:rsidP="00C713EE">
      <w:pPr>
        <w:pStyle w:val="Heading1"/>
        <w:spacing w:line="360" w:lineRule="auto"/>
        <w:jc w:val="center"/>
        <w:rPr>
          <w:rFonts w:ascii="Times New Roman" w:hAnsi="Times New Roman"/>
          <w:b/>
          <w:color w:val="auto"/>
          <w:sz w:val="28"/>
          <w:szCs w:val="28"/>
          <w:lang w:val="en-US"/>
        </w:rPr>
      </w:pPr>
      <w:bookmarkStart w:id="97" w:name="_Toc71589195"/>
      <w:bookmarkStart w:id="98" w:name="_Toc71645247"/>
      <w:bookmarkStart w:id="99" w:name="_Toc71672238"/>
      <w:r w:rsidRPr="00C713EE">
        <w:rPr>
          <w:rFonts w:ascii="Times New Roman" w:hAnsi="Times New Roman"/>
          <w:b/>
          <w:color w:val="auto"/>
          <w:sz w:val="28"/>
          <w:szCs w:val="28"/>
          <w:lang w:val="en-US"/>
        </w:rPr>
        <w:lastRenderedPageBreak/>
        <w:t xml:space="preserve">CHƯƠNG </w:t>
      </w:r>
      <w:r w:rsidR="001D68D8" w:rsidRPr="00C713EE">
        <w:rPr>
          <w:rFonts w:ascii="Times New Roman" w:hAnsi="Times New Roman"/>
          <w:b/>
          <w:color w:val="auto"/>
          <w:sz w:val="28"/>
          <w:szCs w:val="28"/>
          <w:lang w:val="en-US"/>
        </w:rPr>
        <w:t>2</w:t>
      </w:r>
      <w:r w:rsidRPr="00C713EE">
        <w:rPr>
          <w:rFonts w:ascii="Times New Roman" w:hAnsi="Times New Roman"/>
          <w:b/>
          <w:color w:val="auto"/>
          <w:sz w:val="28"/>
          <w:szCs w:val="28"/>
          <w:lang w:val="en-US"/>
        </w:rPr>
        <w:t>. CƠ SỞ LÝ THUYẾT</w:t>
      </w:r>
      <w:bookmarkEnd w:id="97"/>
      <w:bookmarkEnd w:id="98"/>
      <w:bookmarkEnd w:id="99"/>
    </w:p>
    <w:p w14:paraId="0AFFFDCB" w14:textId="3E972FCB" w:rsidR="009D4E4F" w:rsidRPr="0003431E" w:rsidRDefault="001D68D8" w:rsidP="00C713EE">
      <w:pPr>
        <w:pStyle w:val="Heading2"/>
      </w:pPr>
      <w:bookmarkStart w:id="100" w:name="_Toc71589196"/>
      <w:bookmarkStart w:id="101" w:name="_Toc71645248"/>
      <w:bookmarkStart w:id="102" w:name="_Toc71672239"/>
      <w:r>
        <w:t>2</w:t>
      </w:r>
      <w:r w:rsidR="009D4E4F">
        <w:t xml:space="preserve">.1. </w:t>
      </w:r>
      <w:r w:rsidR="009D4E4F" w:rsidRPr="0003431E">
        <w:t xml:space="preserve">Ngôn ngữ </w:t>
      </w:r>
      <w:r w:rsidR="00480AEC">
        <w:t>PHP</w:t>
      </w:r>
      <w:bookmarkEnd w:id="100"/>
      <w:bookmarkEnd w:id="101"/>
      <w:bookmarkEnd w:id="102"/>
    </w:p>
    <w:p w14:paraId="19B8121D" w14:textId="5C0B57B2" w:rsidR="009D4E4F" w:rsidRPr="00C713EE" w:rsidRDefault="001D68D8" w:rsidP="00C713EE">
      <w:pPr>
        <w:pStyle w:val="Heading3"/>
        <w:spacing w:line="360" w:lineRule="auto"/>
        <w:rPr>
          <w:rFonts w:ascii="Times New Roman" w:hAnsi="Times New Roman"/>
          <w:b/>
          <w:color w:val="000000" w:themeColor="text1"/>
          <w:sz w:val="28"/>
          <w:lang w:val="en-US"/>
        </w:rPr>
      </w:pPr>
      <w:bookmarkStart w:id="103" w:name="_Toc71589197"/>
      <w:bookmarkStart w:id="104" w:name="_Toc71645249"/>
      <w:bookmarkStart w:id="105" w:name="_Toc71672240"/>
      <w:r w:rsidRPr="00C713EE">
        <w:rPr>
          <w:rFonts w:ascii="Times New Roman" w:hAnsi="Times New Roman"/>
          <w:b/>
          <w:color w:val="000000" w:themeColor="text1"/>
          <w:sz w:val="28"/>
          <w:lang w:val="en-US"/>
        </w:rPr>
        <w:t>2</w:t>
      </w:r>
      <w:r w:rsidR="009D4E4F" w:rsidRPr="00C713EE">
        <w:rPr>
          <w:rFonts w:ascii="Times New Roman" w:hAnsi="Times New Roman"/>
          <w:b/>
          <w:color w:val="000000" w:themeColor="text1"/>
          <w:sz w:val="28"/>
          <w:lang w:val="en-US"/>
        </w:rPr>
        <w:t>.1.1. Giới thiệu ngôn ngữ</w:t>
      </w:r>
      <w:r w:rsidR="00480AEC" w:rsidRPr="00C713EE">
        <w:rPr>
          <w:rFonts w:ascii="Times New Roman" w:hAnsi="Times New Roman"/>
          <w:b/>
          <w:color w:val="000000" w:themeColor="text1"/>
          <w:sz w:val="28"/>
          <w:lang w:val="en-US"/>
        </w:rPr>
        <w:t xml:space="preserve"> PHP</w:t>
      </w:r>
      <w:bookmarkEnd w:id="103"/>
      <w:bookmarkEnd w:id="104"/>
      <w:bookmarkEnd w:id="105"/>
    </w:p>
    <w:p w14:paraId="459BB34F" w14:textId="55876E33" w:rsidR="009D4E4F" w:rsidRDefault="009D4E4F" w:rsidP="00C713EE">
      <w:pPr>
        <w:spacing w:line="360" w:lineRule="auto"/>
        <w:ind w:firstLine="720"/>
        <w:jc w:val="both"/>
        <w:rPr>
          <w:rFonts w:ascii="Times New Roman" w:hAnsi="Times New Roman"/>
          <w:sz w:val="28"/>
        </w:rPr>
      </w:pPr>
      <w:r w:rsidRPr="00336668">
        <w:rPr>
          <w:rFonts w:ascii="Times New Roman" w:hAnsi="Times New Roman"/>
          <w:sz w:val="28"/>
        </w:rPr>
        <w:t>PHP là từ viết tắt củ</w:t>
      </w:r>
      <w:r w:rsidR="00C713EE">
        <w:rPr>
          <w:rFonts w:ascii="Times New Roman" w:hAnsi="Times New Roman"/>
          <w:sz w:val="28"/>
        </w:rPr>
        <w:t>a </w:t>
      </w:r>
      <w:r w:rsidRPr="00336668">
        <w:rPr>
          <w:rFonts w:ascii="Times New Roman" w:hAnsi="Times New Roman"/>
          <w:sz w:val="28"/>
        </w:rPr>
        <w:t>từ Hypertext Preprocessor, đây là một ngôn ngữ của lập trình có thể thực hiện kịch bản hoặc là loại mã lệnh mà có thể được dùng chủ yếu trong việc phát triển những ứng dụng có liên quan đến việc viết cho máy chủ, mã nguồn mở hay mục đích tổng quát.</w:t>
      </w:r>
    </w:p>
    <w:p w14:paraId="37DF53B1" w14:textId="27412388" w:rsidR="006437EB" w:rsidRDefault="006437EB" w:rsidP="006437EB">
      <w:pPr>
        <w:spacing w:line="360" w:lineRule="auto"/>
        <w:jc w:val="center"/>
        <w:rPr>
          <w:rFonts w:ascii="Times New Roman" w:hAnsi="Times New Roman"/>
          <w:sz w:val="28"/>
        </w:rPr>
      </w:pPr>
      <w:r>
        <w:rPr>
          <w:noProof/>
          <w:lang w:val="en-US"/>
        </w:rPr>
        <w:drawing>
          <wp:inline distT="0" distB="0" distL="0" distR="0" wp14:anchorId="431C8321" wp14:editId="4DE4B65D">
            <wp:extent cx="3876675" cy="2846717"/>
            <wp:effectExtent l="0" t="0" r="0" b="0"/>
            <wp:docPr id="26" name="Picture 26" descr="PH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P – Wikipedia tiếng Việ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80518" cy="2849539"/>
                    </a:xfrm>
                    <a:prstGeom prst="rect">
                      <a:avLst/>
                    </a:prstGeom>
                    <a:noFill/>
                    <a:ln>
                      <a:noFill/>
                    </a:ln>
                  </pic:spPr>
                </pic:pic>
              </a:graphicData>
            </a:graphic>
          </wp:inline>
        </w:drawing>
      </w:r>
    </w:p>
    <w:p w14:paraId="44DE357F" w14:textId="7F48E09A" w:rsidR="006437EB" w:rsidRPr="00C713EE" w:rsidRDefault="006437EB" w:rsidP="00C713EE">
      <w:pPr>
        <w:pStyle w:val="Heading1"/>
        <w:spacing w:line="360" w:lineRule="auto"/>
        <w:jc w:val="center"/>
        <w:rPr>
          <w:rFonts w:ascii="Times New Roman" w:hAnsi="Times New Roman"/>
          <w:i/>
          <w:iCs/>
          <w:color w:val="000000" w:themeColor="text1"/>
          <w:sz w:val="28"/>
          <w:lang w:val="en-US"/>
        </w:rPr>
      </w:pPr>
      <w:bookmarkStart w:id="106" w:name="_Toc71589198"/>
      <w:bookmarkStart w:id="107" w:name="_Toc71668488"/>
      <w:bookmarkStart w:id="108" w:name="_Toc71670815"/>
      <w:bookmarkStart w:id="109" w:name="_Toc71672241"/>
      <w:r w:rsidRPr="00C713EE">
        <w:rPr>
          <w:rFonts w:ascii="Times New Roman" w:hAnsi="Times New Roman"/>
          <w:i/>
          <w:iCs/>
          <w:color w:val="000000" w:themeColor="text1"/>
          <w:sz w:val="28"/>
          <w:lang w:val="en-US"/>
        </w:rPr>
        <w:t xml:space="preserve">Hình </w:t>
      </w:r>
      <w:r w:rsidR="001D68D8" w:rsidRPr="00C713EE">
        <w:rPr>
          <w:rFonts w:ascii="Times New Roman" w:hAnsi="Times New Roman"/>
          <w:i/>
          <w:iCs/>
          <w:color w:val="000000" w:themeColor="text1"/>
          <w:sz w:val="28"/>
          <w:lang w:val="en-US"/>
        </w:rPr>
        <w:t>2</w:t>
      </w:r>
      <w:r w:rsidRPr="00C713EE">
        <w:rPr>
          <w:rFonts w:ascii="Times New Roman" w:hAnsi="Times New Roman"/>
          <w:i/>
          <w:iCs/>
          <w:color w:val="000000" w:themeColor="text1"/>
          <w:sz w:val="28"/>
          <w:lang w:val="en-US"/>
        </w:rPr>
        <w:t>.1. Logo PHP</w:t>
      </w:r>
      <w:bookmarkEnd w:id="106"/>
      <w:bookmarkEnd w:id="107"/>
      <w:bookmarkEnd w:id="108"/>
      <w:bookmarkEnd w:id="109"/>
    </w:p>
    <w:p w14:paraId="013AB033" w14:textId="77777777" w:rsidR="009D4E4F" w:rsidRPr="00336668" w:rsidRDefault="009D4E4F" w:rsidP="00C713EE">
      <w:pPr>
        <w:spacing w:line="360" w:lineRule="auto"/>
        <w:ind w:firstLine="720"/>
        <w:jc w:val="both"/>
        <w:rPr>
          <w:rFonts w:ascii="Times New Roman" w:hAnsi="Times New Roman"/>
          <w:sz w:val="28"/>
        </w:rPr>
      </w:pPr>
      <w:r w:rsidRPr="00336668">
        <w:rPr>
          <w:rFonts w:ascii="Times New Roman" w:hAnsi="Times New Roman"/>
          <w:sz w:val="28"/>
        </w:rPr>
        <w:t>PHP là một ngôn ngữ lập trình được kết nối chặt chẽ với máy chủ, là một công nghệ phía máy chủ và không phụ thuộc vào môi trường. Nó rất thích hợp với web và có thể dễ dàng nhúng vào trang HTML. Khi một trang Web muốn hoạt động có hiệu quả khi dùng ngôn ngữ PHP thì phải đáp ứng được tất cả các quá trình xử lý thông tin trong một trang web đó, sau đó đưa ra kết quả ngôn ngữ HTML.</w:t>
      </w:r>
    </w:p>
    <w:p w14:paraId="4386477B" w14:textId="4D5D2AD2" w:rsidR="009D4E4F" w:rsidRDefault="009D4E4F" w:rsidP="009D4E4F">
      <w:pPr>
        <w:spacing w:line="360" w:lineRule="auto"/>
        <w:ind w:firstLine="720"/>
        <w:jc w:val="both"/>
        <w:rPr>
          <w:lang w:val="nl-NL"/>
        </w:rPr>
      </w:pPr>
      <w:r w:rsidRPr="00336668">
        <w:rPr>
          <w:rFonts w:ascii="Times New Roman" w:hAnsi="Times New Roman"/>
          <w:bCs/>
          <w:color w:val="000000"/>
          <w:sz w:val="28"/>
          <w:szCs w:val="26"/>
          <w:lang w:val="nl-NL"/>
        </w:rPr>
        <w:t>Ngôn ngữ, các thư viện, tài liệu gốc của PHP được xây dựng bởi cộng đồng và có sự đóng góp rất lớn của Zend Inc, nhằm tạo ra một môi trường chuyên nghiệp để đưa PHP phát triển ở quy mô doanh nghiệp.</w:t>
      </w:r>
      <w:r w:rsidR="00405106">
        <w:rPr>
          <w:rFonts w:ascii="Times New Roman" w:hAnsi="Times New Roman"/>
          <w:bCs/>
          <w:color w:val="000000"/>
          <w:sz w:val="28"/>
          <w:szCs w:val="26"/>
          <w:lang w:val="nl-NL"/>
        </w:rPr>
        <w:t xml:space="preserve"> </w:t>
      </w:r>
      <w:r w:rsidR="00405106" w:rsidRPr="00405106">
        <w:rPr>
          <w:rFonts w:ascii="Times New Roman" w:hAnsi="Times New Roman"/>
          <w:sz w:val="28"/>
          <w:lang w:val="nl-NL"/>
        </w:rPr>
        <w:t>[</w:t>
      </w:r>
      <w:r w:rsidR="00405106">
        <w:rPr>
          <w:rFonts w:ascii="Times New Roman" w:hAnsi="Times New Roman"/>
          <w:sz w:val="28"/>
          <w:lang w:val="nl-NL"/>
        </w:rPr>
        <w:t>1</w:t>
      </w:r>
      <w:r w:rsidR="00405106" w:rsidRPr="00405106">
        <w:rPr>
          <w:rFonts w:ascii="Times New Roman" w:hAnsi="Times New Roman"/>
          <w:sz w:val="28"/>
          <w:lang w:val="nl-NL"/>
        </w:rPr>
        <w:t>]</w:t>
      </w:r>
    </w:p>
    <w:p w14:paraId="58909512" w14:textId="77777777" w:rsidR="00FE1BF2" w:rsidRDefault="00FE1BF2">
      <w:pPr>
        <w:rPr>
          <w:rFonts w:ascii="Times New Roman" w:hAnsi="Times New Roman"/>
          <w:b/>
          <w:sz w:val="28"/>
          <w:szCs w:val="28"/>
          <w:lang w:val="en-US" w:eastAsia="vi-VN"/>
        </w:rPr>
      </w:pPr>
      <w:r>
        <w:rPr>
          <w:rFonts w:ascii="Times New Roman" w:hAnsi="Times New Roman"/>
          <w:b/>
          <w:sz w:val="28"/>
          <w:szCs w:val="28"/>
          <w:lang w:val="en-US" w:eastAsia="vi-VN"/>
        </w:rPr>
        <w:br w:type="page"/>
      </w:r>
    </w:p>
    <w:p w14:paraId="2B8556B8" w14:textId="48C8D523" w:rsidR="009D4E4F" w:rsidRPr="00C713EE" w:rsidRDefault="001D68D8" w:rsidP="00C713EE">
      <w:pPr>
        <w:pStyle w:val="Heading3"/>
        <w:spacing w:line="360" w:lineRule="auto"/>
        <w:rPr>
          <w:rFonts w:ascii="Times New Roman" w:hAnsi="Times New Roman"/>
          <w:b/>
          <w:color w:val="auto"/>
          <w:sz w:val="28"/>
          <w:szCs w:val="28"/>
          <w:lang w:val="en-US" w:eastAsia="vi-VN"/>
        </w:rPr>
      </w:pPr>
      <w:bookmarkStart w:id="110" w:name="_Toc71589199"/>
      <w:bookmarkStart w:id="111" w:name="_Toc71645251"/>
      <w:bookmarkStart w:id="112" w:name="_Toc71672242"/>
      <w:r w:rsidRPr="00C713EE">
        <w:rPr>
          <w:rFonts w:ascii="Times New Roman" w:hAnsi="Times New Roman"/>
          <w:b/>
          <w:color w:val="auto"/>
          <w:sz w:val="28"/>
          <w:szCs w:val="28"/>
          <w:lang w:val="en-US" w:eastAsia="vi-VN"/>
        </w:rPr>
        <w:lastRenderedPageBreak/>
        <w:t>2</w:t>
      </w:r>
      <w:r w:rsidR="00DC3E0B" w:rsidRPr="00C713EE">
        <w:rPr>
          <w:rFonts w:ascii="Times New Roman" w:hAnsi="Times New Roman"/>
          <w:b/>
          <w:color w:val="auto"/>
          <w:sz w:val="28"/>
          <w:szCs w:val="28"/>
          <w:lang w:eastAsia="vi-VN"/>
        </w:rPr>
        <w:t>.1.2</w:t>
      </w:r>
      <w:r w:rsidR="009D4E4F" w:rsidRPr="00C713EE">
        <w:rPr>
          <w:rFonts w:ascii="Times New Roman" w:hAnsi="Times New Roman"/>
          <w:b/>
          <w:color w:val="auto"/>
          <w:sz w:val="28"/>
          <w:szCs w:val="28"/>
          <w:lang w:eastAsia="vi-VN"/>
        </w:rPr>
        <w:t>. Ưu</w:t>
      </w:r>
      <w:r w:rsidR="009D4E4F" w:rsidRPr="00C713EE">
        <w:rPr>
          <w:rFonts w:ascii="Times New Roman" w:hAnsi="Times New Roman"/>
          <w:b/>
          <w:color w:val="auto"/>
          <w:sz w:val="28"/>
          <w:szCs w:val="28"/>
          <w:lang w:val="en-US" w:eastAsia="vi-VN"/>
        </w:rPr>
        <w:t xml:space="preserve"> và</w:t>
      </w:r>
      <w:r w:rsidR="009D4E4F" w:rsidRPr="00C713EE">
        <w:rPr>
          <w:rFonts w:ascii="Times New Roman" w:hAnsi="Times New Roman"/>
          <w:b/>
          <w:color w:val="auto"/>
          <w:sz w:val="28"/>
          <w:szCs w:val="28"/>
          <w:lang w:eastAsia="vi-VN"/>
        </w:rPr>
        <w:t xml:space="preserve"> nhược điểm của ngôn ngữ</w:t>
      </w:r>
      <w:r w:rsidR="00C713EE">
        <w:rPr>
          <w:rFonts w:ascii="Times New Roman" w:hAnsi="Times New Roman"/>
          <w:b/>
          <w:color w:val="auto"/>
          <w:sz w:val="28"/>
          <w:szCs w:val="28"/>
          <w:lang w:eastAsia="vi-VN"/>
        </w:rPr>
        <w:t xml:space="preserve"> </w:t>
      </w:r>
      <w:r w:rsidR="00C713EE">
        <w:rPr>
          <w:rFonts w:ascii="Times New Roman" w:hAnsi="Times New Roman"/>
          <w:b/>
          <w:color w:val="auto"/>
          <w:sz w:val="28"/>
          <w:szCs w:val="28"/>
          <w:lang w:val="en-US" w:eastAsia="vi-VN"/>
        </w:rPr>
        <w:t>PHP</w:t>
      </w:r>
      <w:bookmarkEnd w:id="110"/>
      <w:bookmarkEnd w:id="111"/>
      <w:bookmarkEnd w:id="112"/>
    </w:p>
    <w:p w14:paraId="355CA6B6" w14:textId="77777777" w:rsidR="009D4E4F" w:rsidRPr="00C713EE" w:rsidRDefault="009D4E4F" w:rsidP="00C713EE">
      <w:pPr>
        <w:spacing w:line="360" w:lineRule="auto"/>
        <w:ind w:firstLine="720"/>
        <w:jc w:val="both"/>
        <w:rPr>
          <w:rFonts w:ascii="Times New Roman" w:hAnsi="Times New Roman"/>
          <w:b/>
          <w:sz w:val="28"/>
          <w:szCs w:val="28"/>
          <w:lang w:val="en-US"/>
        </w:rPr>
      </w:pPr>
      <w:r w:rsidRPr="00C713EE">
        <w:rPr>
          <w:rFonts w:ascii="Times New Roman" w:hAnsi="Times New Roman"/>
          <w:b/>
          <w:sz w:val="28"/>
          <w:szCs w:val="28"/>
          <w:lang w:val="en-US"/>
        </w:rPr>
        <w:t>Ưu điểm:</w:t>
      </w:r>
    </w:p>
    <w:p w14:paraId="3E74741A" w14:textId="77777777"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Hiệu suất: Chương trình viết bằng PHP thực thi nhanh hơn các chương trình được viết bằng các ngôn ngữ khác như JSP, ASP.</w:t>
      </w:r>
    </w:p>
    <w:p w14:paraId="1496D713" w14:textId="77777777"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Mã nguồn mở: PHP là một ngôn ngữ lập trình mã nguồn mở, bạn có thể phát triển tất cả phiên bản PHP theo yêu cầu của mình mà không phải trả bất kỳ chi phí nào.</w:t>
      </w:r>
    </w:p>
    <w:p w14:paraId="79C5AE45" w14:textId="77777777"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Nền tảng độc lập: PHP có sẵn cho hệ điều hành WINDOWS, MAC, LINUX &amp; UNIX. Một ứng dụng PHP được phát triển trong một hệ điều hành có thể dễ dàng được thực thi trong hệ điều hành khác.</w:t>
      </w:r>
    </w:p>
    <w:p w14:paraId="2FBB7A03" w14:textId="2958BE3B" w:rsidR="009D4E4F" w:rsidRPr="00001244"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Khả năng tương thích: PHP tương thích với hầu hết các máy chủ cục bộ được sử dụn</w:t>
      </w:r>
      <w:r>
        <w:rPr>
          <w:rFonts w:ascii="Times New Roman" w:hAnsi="Times New Roman"/>
          <w:sz w:val="28"/>
          <w:szCs w:val="28"/>
          <w:lang w:val="en-US"/>
        </w:rPr>
        <w:t>g ngày nay như Apache, IIS,</w:t>
      </w:r>
      <w:r w:rsidR="00AD1461">
        <w:rPr>
          <w:rFonts w:ascii="Times New Roman" w:hAnsi="Times New Roman"/>
          <w:sz w:val="28"/>
          <w:szCs w:val="28"/>
        </w:rPr>
        <w:t xml:space="preserve"> </w:t>
      </w:r>
      <w:r>
        <w:rPr>
          <w:rFonts w:ascii="Times New Roman" w:hAnsi="Times New Roman"/>
          <w:sz w:val="28"/>
          <w:szCs w:val="28"/>
          <w:lang w:val="en-US"/>
        </w:rPr>
        <w:t>…</w:t>
      </w:r>
    </w:p>
    <w:p w14:paraId="4644A320" w14:textId="77777777" w:rsidR="009D4E4F" w:rsidRDefault="009D4E4F" w:rsidP="006E3E40">
      <w:pPr>
        <w:pStyle w:val="ListParagraph"/>
        <w:numPr>
          <w:ilvl w:val="0"/>
          <w:numId w:val="1"/>
        </w:numPr>
        <w:spacing w:line="360" w:lineRule="auto"/>
        <w:jc w:val="both"/>
        <w:rPr>
          <w:rFonts w:ascii="Times New Roman" w:hAnsi="Times New Roman"/>
          <w:sz w:val="28"/>
          <w:szCs w:val="28"/>
          <w:lang w:val="en-US"/>
        </w:rPr>
      </w:pPr>
      <w:r w:rsidRPr="00001244">
        <w:rPr>
          <w:rFonts w:ascii="Times New Roman" w:hAnsi="Times New Roman"/>
          <w:sz w:val="28"/>
          <w:szCs w:val="28"/>
          <w:lang w:val="en-US"/>
        </w:rPr>
        <w:t>Nhúng: Mã PHP có thể dễ dàng được nhúng trong các script và thẻ HTML.</w:t>
      </w:r>
    </w:p>
    <w:p w14:paraId="5232DAE4" w14:textId="236FF5B0" w:rsidR="009D4E4F" w:rsidRPr="00C978F4" w:rsidRDefault="009D4E4F" w:rsidP="006E3E40">
      <w:pPr>
        <w:pStyle w:val="ListParagraph"/>
        <w:numPr>
          <w:ilvl w:val="0"/>
          <w:numId w:val="1"/>
        </w:numPr>
        <w:spacing w:line="360" w:lineRule="auto"/>
        <w:jc w:val="both"/>
        <w:rPr>
          <w:rFonts w:ascii="Times New Roman" w:hAnsi="Times New Roman"/>
          <w:sz w:val="28"/>
          <w:szCs w:val="28"/>
          <w:lang w:val="en-US"/>
        </w:rPr>
      </w:pPr>
      <w:r w:rsidRPr="00C978F4">
        <w:rPr>
          <w:rFonts w:ascii="Times New Roman" w:hAnsi="Times New Roman"/>
          <w:sz w:val="28"/>
          <w:szCs w:val="23"/>
          <w:shd w:val="clear" w:color="auto" w:fill="FFFFFF"/>
          <w:lang w:val="en-US"/>
        </w:rPr>
        <w:t xml:space="preserve">Có nhiều hệ thống cơ sở dữ liệu hỗ trợ như: MySQL, </w:t>
      </w:r>
      <w:r w:rsidR="00AE7077">
        <w:rPr>
          <w:rFonts w:ascii="Times New Roman" w:hAnsi="Times New Roman"/>
          <w:sz w:val="28"/>
          <w:szCs w:val="23"/>
          <w:shd w:val="clear" w:color="auto" w:fill="FFFFFF"/>
          <w:lang w:val="en-US"/>
        </w:rPr>
        <w:t>PostgreSQL, BerkeleySQL, Oracle</w:t>
      </w:r>
      <w:r w:rsidRPr="00C978F4">
        <w:rPr>
          <w:rFonts w:ascii="Times New Roman" w:hAnsi="Times New Roman"/>
          <w:sz w:val="28"/>
          <w:szCs w:val="23"/>
          <w:shd w:val="clear" w:color="auto" w:fill="FFFFFF"/>
          <w:lang w:val="en-US"/>
        </w:rPr>
        <w:t>…</w:t>
      </w:r>
    </w:p>
    <w:p w14:paraId="3089D19B" w14:textId="4E395A9C" w:rsidR="00EB1CF3" w:rsidRPr="00FE1BF2" w:rsidRDefault="009D4E4F" w:rsidP="00EB1CF3">
      <w:pPr>
        <w:pStyle w:val="ListParagraph"/>
        <w:numPr>
          <w:ilvl w:val="0"/>
          <w:numId w:val="1"/>
        </w:numPr>
        <w:spacing w:line="360" w:lineRule="auto"/>
        <w:jc w:val="both"/>
        <w:rPr>
          <w:rFonts w:ascii="Times New Roman" w:hAnsi="Times New Roman"/>
          <w:b/>
          <w:sz w:val="28"/>
          <w:szCs w:val="28"/>
          <w:lang w:val="en-US"/>
        </w:rPr>
      </w:pPr>
      <w:r w:rsidRPr="00C978F4">
        <w:rPr>
          <w:rFonts w:ascii="Times New Roman" w:hAnsi="Times New Roman"/>
          <w:sz w:val="28"/>
          <w:szCs w:val="23"/>
          <w:shd w:val="clear" w:color="auto" w:fill="FFFFFF"/>
          <w:lang w:val="en-US"/>
        </w:rPr>
        <w:t>Rất nhẹ, nhiều Framework hỗ trợ phát triển web với mọi qui mô.</w:t>
      </w:r>
      <w:r w:rsidR="00405106">
        <w:rPr>
          <w:rFonts w:ascii="Times New Roman" w:hAnsi="Times New Roman"/>
          <w:sz w:val="28"/>
          <w:szCs w:val="23"/>
          <w:shd w:val="clear" w:color="auto" w:fill="FFFFFF"/>
          <w:lang w:val="en-US"/>
        </w:rPr>
        <w:t xml:space="preserve"> [1]</w:t>
      </w:r>
    </w:p>
    <w:p w14:paraId="323AEDAB" w14:textId="1CE057BE" w:rsidR="009D4E4F" w:rsidRPr="00C978F4" w:rsidRDefault="009D4E4F" w:rsidP="001D68D8">
      <w:pPr>
        <w:spacing w:line="360" w:lineRule="auto"/>
        <w:ind w:firstLine="720"/>
        <w:jc w:val="both"/>
        <w:rPr>
          <w:rFonts w:ascii="Times New Roman" w:hAnsi="Times New Roman"/>
          <w:b/>
          <w:sz w:val="28"/>
          <w:szCs w:val="28"/>
          <w:lang w:val="en-US"/>
        </w:rPr>
      </w:pPr>
      <w:r w:rsidRPr="00C978F4">
        <w:rPr>
          <w:rFonts w:ascii="Times New Roman" w:hAnsi="Times New Roman"/>
          <w:b/>
          <w:sz w:val="28"/>
          <w:szCs w:val="28"/>
          <w:lang w:val="en-US"/>
        </w:rPr>
        <w:t>Nhược điểm</w:t>
      </w:r>
      <w:r w:rsidR="00FE1BF2">
        <w:rPr>
          <w:rFonts w:ascii="Times New Roman" w:hAnsi="Times New Roman"/>
          <w:b/>
          <w:sz w:val="28"/>
          <w:szCs w:val="28"/>
          <w:lang w:val="en-US"/>
        </w:rPr>
        <w:t>:</w:t>
      </w:r>
    </w:p>
    <w:p w14:paraId="19BC821B" w14:textId="77777777" w:rsidR="009D4E4F" w:rsidRPr="00001244" w:rsidRDefault="009D4E4F" w:rsidP="009D4E4F">
      <w:pPr>
        <w:spacing w:line="360" w:lineRule="auto"/>
        <w:ind w:left="720" w:firstLine="360"/>
        <w:jc w:val="both"/>
        <w:rPr>
          <w:rFonts w:ascii="Times New Roman" w:hAnsi="Times New Roman"/>
          <w:b/>
          <w:color w:val="000000" w:themeColor="text1"/>
          <w:sz w:val="32"/>
          <w:szCs w:val="28"/>
          <w:lang w:val="en-US"/>
        </w:rPr>
      </w:pPr>
      <w:r w:rsidRPr="00001244">
        <w:rPr>
          <w:rFonts w:ascii="Times New Roman" w:hAnsi="Times New Roman"/>
          <w:color w:val="000000" w:themeColor="text1"/>
          <w:sz w:val="28"/>
          <w:szCs w:val="27"/>
          <w:shd w:val="clear" w:color="auto" w:fill="FFFFFF"/>
        </w:rPr>
        <w:t>Với những ưu điểm tiện dụng, người học lập trình có thể dễ học thì PHP cũng có những nhược điểm cơ bản. Trong đó, nó được thể hiện qua:</w:t>
      </w:r>
    </w:p>
    <w:p w14:paraId="6FD7F622" w14:textId="66511A6E" w:rsidR="009D4E4F" w:rsidRDefault="009D4E4F" w:rsidP="006E3E40">
      <w:pPr>
        <w:pStyle w:val="ListParagraph"/>
        <w:numPr>
          <w:ilvl w:val="0"/>
          <w:numId w:val="1"/>
        </w:numPr>
        <w:spacing w:line="360" w:lineRule="auto"/>
        <w:jc w:val="both"/>
        <w:rPr>
          <w:rFonts w:ascii="Times New Roman" w:hAnsi="Times New Roman"/>
          <w:sz w:val="28"/>
          <w:szCs w:val="28"/>
          <w:lang w:val="en-US"/>
        </w:rPr>
      </w:pPr>
      <w:r>
        <w:rPr>
          <w:rFonts w:ascii="Times New Roman" w:hAnsi="Times New Roman"/>
          <w:sz w:val="28"/>
          <w:szCs w:val="28"/>
          <w:lang w:val="en-US"/>
        </w:rPr>
        <w:t xml:space="preserve">PHP </w:t>
      </w:r>
      <w:r w:rsidR="00C713EE">
        <w:rPr>
          <w:rFonts w:ascii="Times New Roman" w:hAnsi="Times New Roman"/>
          <w:sz w:val="28"/>
          <w:szCs w:val="28"/>
          <w:lang w:val="en-US"/>
        </w:rPr>
        <w:t>c</w:t>
      </w:r>
      <w:r w:rsidRPr="00001244">
        <w:rPr>
          <w:rFonts w:ascii="Times New Roman" w:hAnsi="Times New Roman"/>
          <w:sz w:val="28"/>
          <w:szCs w:val="28"/>
          <w:lang w:val="en-US"/>
        </w:rPr>
        <w:t>ó sự hạn chế</w:t>
      </w:r>
      <w:r>
        <w:rPr>
          <w:rFonts w:ascii="Times New Roman" w:hAnsi="Times New Roman"/>
          <w:sz w:val="28"/>
          <w:szCs w:val="28"/>
          <w:lang w:val="en-US"/>
        </w:rPr>
        <w:t xml:space="preserve"> về cấu trúc ngữ pháp</w:t>
      </w:r>
      <w:r w:rsidR="00C713EE">
        <w:rPr>
          <w:rFonts w:ascii="Times New Roman" w:hAnsi="Times New Roman"/>
          <w:sz w:val="28"/>
          <w:szCs w:val="28"/>
          <w:lang w:val="en-US"/>
        </w:rPr>
        <w:t>.</w:t>
      </w:r>
    </w:p>
    <w:p w14:paraId="4B0A7C9F" w14:textId="222B7E56" w:rsidR="009D4E4F" w:rsidRDefault="009D4E4F" w:rsidP="006E3E40">
      <w:pPr>
        <w:pStyle w:val="ListParagraph"/>
        <w:numPr>
          <w:ilvl w:val="0"/>
          <w:numId w:val="1"/>
        </w:numPr>
        <w:spacing w:line="360" w:lineRule="auto"/>
        <w:jc w:val="both"/>
        <w:rPr>
          <w:rFonts w:ascii="Times New Roman" w:hAnsi="Times New Roman"/>
          <w:sz w:val="28"/>
          <w:szCs w:val="28"/>
          <w:lang w:val="en-US"/>
        </w:rPr>
      </w:pPr>
      <w:r>
        <w:rPr>
          <w:rFonts w:ascii="Times New Roman" w:hAnsi="Times New Roman"/>
          <w:sz w:val="28"/>
          <w:szCs w:val="28"/>
          <w:lang w:val="en-US"/>
        </w:rPr>
        <w:t>PHP chỉ hoạt động và sử dụng được trên các ứng dụng web</w:t>
      </w:r>
      <w:r w:rsidR="00C713EE">
        <w:rPr>
          <w:rFonts w:ascii="Times New Roman" w:hAnsi="Times New Roman"/>
          <w:sz w:val="28"/>
          <w:szCs w:val="28"/>
          <w:lang w:val="en-US"/>
        </w:rPr>
        <w:t>.</w:t>
      </w:r>
      <w:r w:rsidR="00405106">
        <w:rPr>
          <w:rFonts w:ascii="Times New Roman" w:hAnsi="Times New Roman"/>
          <w:sz w:val="28"/>
          <w:szCs w:val="28"/>
          <w:lang w:val="en-US"/>
        </w:rPr>
        <w:t xml:space="preserve"> [1]</w:t>
      </w:r>
    </w:p>
    <w:p w14:paraId="6C5BCCC8" w14:textId="0422B236" w:rsidR="009D4E4F" w:rsidRPr="00AD500C" w:rsidRDefault="001D68D8" w:rsidP="00AD500C">
      <w:pPr>
        <w:pStyle w:val="Heading2"/>
      </w:pPr>
      <w:bookmarkStart w:id="113" w:name="_Toc71589200"/>
      <w:bookmarkStart w:id="114" w:name="_Toc71645252"/>
      <w:bookmarkStart w:id="115" w:name="_Toc71672243"/>
      <w:r w:rsidRPr="00AD500C">
        <w:t>2</w:t>
      </w:r>
      <w:r w:rsidR="009D4E4F" w:rsidRPr="00AD500C">
        <w:t>.2. Laravel Framework</w:t>
      </w:r>
      <w:bookmarkEnd w:id="113"/>
      <w:bookmarkEnd w:id="114"/>
      <w:bookmarkEnd w:id="115"/>
    </w:p>
    <w:p w14:paraId="18CBF983" w14:textId="5104C817" w:rsidR="009D4E4F" w:rsidRPr="00C713EE" w:rsidRDefault="001D68D8" w:rsidP="00C713EE">
      <w:pPr>
        <w:pStyle w:val="Heading3"/>
        <w:spacing w:line="360" w:lineRule="auto"/>
        <w:rPr>
          <w:rFonts w:ascii="Times New Roman" w:hAnsi="Times New Roman"/>
          <w:b/>
          <w:color w:val="auto"/>
          <w:sz w:val="28"/>
          <w:szCs w:val="28"/>
          <w:lang w:val="en-US"/>
        </w:rPr>
      </w:pPr>
      <w:bookmarkStart w:id="116" w:name="_Toc71589201"/>
      <w:bookmarkStart w:id="117" w:name="_Toc71645253"/>
      <w:bookmarkStart w:id="118" w:name="_Toc71672244"/>
      <w:r w:rsidRPr="00C713EE">
        <w:rPr>
          <w:rFonts w:ascii="Times New Roman" w:hAnsi="Times New Roman"/>
          <w:b/>
          <w:color w:val="auto"/>
          <w:sz w:val="28"/>
          <w:szCs w:val="28"/>
          <w:lang w:val="en-US"/>
        </w:rPr>
        <w:t>2</w:t>
      </w:r>
      <w:r w:rsidR="009D4E4F" w:rsidRPr="00C713EE">
        <w:rPr>
          <w:rFonts w:ascii="Times New Roman" w:hAnsi="Times New Roman"/>
          <w:b/>
          <w:color w:val="auto"/>
          <w:sz w:val="28"/>
          <w:szCs w:val="28"/>
          <w:lang w:val="en-US"/>
        </w:rPr>
        <w:t xml:space="preserve">.2.1. </w:t>
      </w:r>
      <w:r w:rsidR="00FE1BF2" w:rsidRPr="00C713EE">
        <w:rPr>
          <w:rFonts w:ascii="Times New Roman" w:hAnsi="Times New Roman"/>
          <w:b/>
          <w:color w:val="auto"/>
          <w:sz w:val="28"/>
          <w:szCs w:val="28"/>
          <w:lang w:val="en-US"/>
        </w:rPr>
        <w:t>Giới thiệu</w:t>
      </w:r>
      <w:r w:rsidR="009D4E4F" w:rsidRPr="00C713EE">
        <w:rPr>
          <w:rFonts w:ascii="Times New Roman" w:hAnsi="Times New Roman"/>
          <w:b/>
          <w:color w:val="auto"/>
          <w:sz w:val="28"/>
          <w:szCs w:val="28"/>
          <w:lang w:val="en-US"/>
        </w:rPr>
        <w:t xml:space="preserve"> Laravel Framework</w:t>
      </w:r>
      <w:bookmarkEnd w:id="116"/>
      <w:bookmarkEnd w:id="117"/>
      <w:bookmarkEnd w:id="118"/>
    </w:p>
    <w:p w14:paraId="642FDCF2" w14:textId="6CEFBCB3" w:rsidR="009D4E4F" w:rsidRDefault="009D4E4F" w:rsidP="00C713EE">
      <w:pPr>
        <w:spacing w:line="360" w:lineRule="auto"/>
        <w:ind w:firstLine="720"/>
        <w:jc w:val="both"/>
        <w:rPr>
          <w:rFonts w:ascii="Times New Roman" w:hAnsi="Times New Roman"/>
          <w:sz w:val="28"/>
          <w:szCs w:val="28"/>
        </w:rPr>
      </w:pPr>
      <w:r w:rsidRPr="00C713EE">
        <w:rPr>
          <w:rFonts w:ascii="Times New Roman" w:hAnsi="Times New Roman"/>
          <w:sz w:val="28"/>
          <w:szCs w:val="28"/>
        </w:rPr>
        <w:t>Laravel là một PHP framework  mã nguồn mở và miễn phí</w:t>
      </w:r>
      <w:r w:rsidRPr="00AF5BE1">
        <w:rPr>
          <w:rFonts w:ascii="Times New Roman" w:hAnsi="Times New Roman"/>
          <w:sz w:val="28"/>
          <w:szCs w:val="28"/>
        </w:rPr>
        <w:t xml:space="preserve">, được phát triển bởi Taylor Otwell và nhắm vào mục tiêu hỗ trợ phát triển các ứng dụng web theo kiến trúc model-view-controller (MVC). Những tính năng nổi bật của Laravel bao gồm cú pháp dễ hiểu – rõ ràng , một hệ thống đóng gói modular và quản lý gói </w:t>
      </w:r>
      <w:r w:rsidRPr="00AF5BE1">
        <w:rPr>
          <w:rFonts w:ascii="Times New Roman" w:hAnsi="Times New Roman"/>
          <w:sz w:val="28"/>
          <w:szCs w:val="28"/>
        </w:rPr>
        <w:lastRenderedPageBreak/>
        <w:t>phụ thuộc, nhiều cách khác nhau để truy cập vào các cơ sở dữ liệu quan hệ, nhiều tiện ích khác nhau hỗ trợ việc triển khai vào bảo trì ứng dụng.</w:t>
      </w:r>
    </w:p>
    <w:p w14:paraId="6A176DC6" w14:textId="648F4B2F" w:rsidR="00237F71" w:rsidRDefault="00237F71" w:rsidP="00237F71">
      <w:pPr>
        <w:spacing w:line="360" w:lineRule="auto"/>
        <w:ind w:firstLine="720"/>
        <w:jc w:val="center"/>
        <w:rPr>
          <w:rFonts w:ascii="Times New Roman" w:hAnsi="Times New Roman"/>
          <w:sz w:val="28"/>
          <w:szCs w:val="28"/>
        </w:rPr>
      </w:pPr>
      <w:r>
        <w:rPr>
          <w:noProof/>
          <w:sz w:val="28"/>
          <w:szCs w:val="28"/>
          <w:lang w:val="en-US"/>
        </w:rPr>
        <w:drawing>
          <wp:inline distT="0" distB="0" distL="0" distR="0" wp14:anchorId="379F01DE" wp14:editId="3EA53FD9">
            <wp:extent cx="3514725" cy="1295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1295400"/>
                    </a:xfrm>
                    <a:prstGeom prst="rect">
                      <a:avLst/>
                    </a:prstGeom>
                    <a:noFill/>
                    <a:ln>
                      <a:noFill/>
                    </a:ln>
                  </pic:spPr>
                </pic:pic>
              </a:graphicData>
            </a:graphic>
          </wp:inline>
        </w:drawing>
      </w:r>
    </w:p>
    <w:p w14:paraId="442719FC" w14:textId="1CCA3BA7" w:rsidR="00237F71" w:rsidRPr="00C713EE" w:rsidRDefault="00237F71" w:rsidP="00C713EE">
      <w:pPr>
        <w:pStyle w:val="Heading1"/>
        <w:spacing w:line="360" w:lineRule="auto"/>
        <w:jc w:val="center"/>
        <w:rPr>
          <w:rFonts w:ascii="Times New Roman" w:hAnsi="Times New Roman"/>
          <w:i/>
          <w:iCs/>
          <w:color w:val="auto"/>
          <w:sz w:val="28"/>
          <w:szCs w:val="28"/>
          <w:lang w:val="en-US"/>
        </w:rPr>
      </w:pPr>
      <w:bookmarkStart w:id="119" w:name="_Toc71589202"/>
      <w:bookmarkStart w:id="120" w:name="_Toc71668492"/>
      <w:bookmarkStart w:id="121" w:name="_Toc71670819"/>
      <w:bookmarkStart w:id="122" w:name="_Toc71672245"/>
      <w:r w:rsidRPr="00C713EE">
        <w:rPr>
          <w:rFonts w:ascii="Times New Roman" w:hAnsi="Times New Roman"/>
          <w:i/>
          <w:iCs/>
          <w:color w:val="auto"/>
          <w:sz w:val="28"/>
          <w:szCs w:val="28"/>
          <w:lang w:val="en-US"/>
        </w:rPr>
        <w:t xml:space="preserve">Hình </w:t>
      </w:r>
      <w:r w:rsidR="001D68D8" w:rsidRPr="00C713EE">
        <w:rPr>
          <w:rFonts w:ascii="Times New Roman" w:hAnsi="Times New Roman"/>
          <w:i/>
          <w:iCs/>
          <w:color w:val="auto"/>
          <w:sz w:val="28"/>
          <w:szCs w:val="28"/>
          <w:lang w:val="en-US"/>
        </w:rPr>
        <w:t>2</w:t>
      </w:r>
      <w:r w:rsidRPr="00C713EE">
        <w:rPr>
          <w:rFonts w:ascii="Times New Roman" w:hAnsi="Times New Roman"/>
          <w:i/>
          <w:iCs/>
          <w:color w:val="auto"/>
          <w:sz w:val="28"/>
          <w:szCs w:val="28"/>
          <w:lang w:val="en-US"/>
        </w:rPr>
        <w:t>.2. Logo Laravel</w:t>
      </w:r>
      <w:bookmarkEnd w:id="119"/>
      <w:bookmarkEnd w:id="120"/>
      <w:bookmarkEnd w:id="121"/>
      <w:bookmarkEnd w:id="122"/>
    </w:p>
    <w:p w14:paraId="1B3C1F43" w14:textId="4B69B1C6" w:rsidR="009D4E4F" w:rsidRPr="00405106" w:rsidRDefault="009D4E4F" w:rsidP="009D4E4F">
      <w:pPr>
        <w:spacing w:line="360" w:lineRule="auto"/>
        <w:ind w:firstLine="720"/>
        <w:jc w:val="both"/>
        <w:rPr>
          <w:rFonts w:ascii="Times New Roman" w:hAnsi="Times New Roman"/>
          <w:sz w:val="28"/>
          <w:szCs w:val="28"/>
          <w:lang w:val="en-US"/>
        </w:rPr>
      </w:pPr>
      <w:r w:rsidRPr="00AF5BE1">
        <w:rPr>
          <w:rFonts w:ascii="Times New Roman" w:hAnsi="Times New Roman"/>
          <w:sz w:val="28"/>
          <w:szCs w:val="28"/>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r w:rsidR="00405106">
        <w:rPr>
          <w:rFonts w:ascii="Times New Roman" w:hAnsi="Times New Roman"/>
          <w:sz w:val="28"/>
          <w:szCs w:val="28"/>
          <w:lang w:val="en-US"/>
        </w:rPr>
        <w:t xml:space="preserve"> [3]</w:t>
      </w:r>
    </w:p>
    <w:p w14:paraId="6C87FDAB" w14:textId="77777777" w:rsidR="009D4E4F" w:rsidRDefault="009D4E4F" w:rsidP="009D4E4F">
      <w:pPr>
        <w:spacing w:line="360" w:lineRule="auto"/>
        <w:ind w:firstLine="720"/>
        <w:jc w:val="both"/>
        <w:rPr>
          <w:rFonts w:ascii="Times New Roman" w:hAnsi="Times New Roman"/>
          <w:sz w:val="28"/>
          <w:szCs w:val="28"/>
        </w:rPr>
      </w:pPr>
      <w:r w:rsidRPr="00AF5BE1">
        <w:rPr>
          <w:rFonts w:ascii="Times New Roman" w:hAnsi="Times New Roman"/>
          <w:sz w:val="28"/>
          <w:szCs w:val="28"/>
        </w:rPr>
        <w:t>Laravel được phát hành theo giấy phép MIT, với source code được lưu trữ tại </w:t>
      </w:r>
      <w:hyperlink r:id="rId24" w:history="1">
        <w:r w:rsidRPr="00AF5BE1">
          <w:rPr>
            <w:rFonts w:ascii="Times New Roman" w:hAnsi="Times New Roman"/>
            <w:sz w:val="28"/>
            <w:szCs w:val="28"/>
          </w:rPr>
          <w:t>Github</w:t>
        </w:r>
      </w:hyperlink>
      <w:r w:rsidRPr="00AF5BE1">
        <w:rPr>
          <w:rFonts w:ascii="Times New Roman" w:hAnsi="Times New Roman"/>
          <w:sz w:val="28"/>
          <w:szCs w:val="28"/>
        </w:rPr>
        <w:t>.</w:t>
      </w:r>
    </w:p>
    <w:p w14:paraId="381B6908" w14:textId="2BCC1DE4" w:rsidR="009D4E4F" w:rsidRPr="00C713EE" w:rsidRDefault="001D68D8" w:rsidP="00C713EE">
      <w:pPr>
        <w:pStyle w:val="Heading3"/>
        <w:spacing w:line="360" w:lineRule="auto"/>
        <w:jc w:val="both"/>
        <w:rPr>
          <w:rFonts w:ascii="Times New Roman" w:hAnsi="Times New Roman"/>
          <w:b/>
          <w:color w:val="auto"/>
          <w:sz w:val="28"/>
          <w:szCs w:val="28"/>
          <w:lang w:val="en-US"/>
        </w:rPr>
      </w:pPr>
      <w:bookmarkStart w:id="123" w:name="_Toc71589203"/>
      <w:bookmarkStart w:id="124" w:name="_Toc71645255"/>
      <w:bookmarkStart w:id="125" w:name="_Toc71672246"/>
      <w:r w:rsidRPr="00C713EE">
        <w:rPr>
          <w:rFonts w:ascii="Times New Roman" w:hAnsi="Times New Roman"/>
          <w:b/>
          <w:color w:val="auto"/>
          <w:sz w:val="28"/>
          <w:szCs w:val="28"/>
          <w:lang w:val="en-US"/>
        </w:rPr>
        <w:t>2</w:t>
      </w:r>
      <w:r w:rsidR="009D4E4F" w:rsidRPr="00C713EE">
        <w:rPr>
          <w:rFonts w:ascii="Times New Roman" w:hAnsi="Times New Roman"/>
          <w:b/>
          <w:color w:val="auto"/>
          <w:sz w:val="28"/>
          <w:szCs w:val="28"/>
          <w:lang w:val="en-US"/>
        </w:rPr>
        <w:t>.2.2. Ưu và nhược điểm của Laravel Framework</w:t>
      </w:r>
      <w:bookmarkEnd w:id="123"/>
      <w:bookmarkEnd w:id="124"/>
      <w:bookmarkEnd w:id="125"/>
    </w:p>
    <w:p w14:paraId="0E991E91" w14:textId="77777777" w:rsidR="009D4E4F" w:rsidRDefault="009D4E4F" w:rsidP="009D4E4F">
      <w:pPr>
        <w:spacing w:line="360" w:lineRule="auto"/>
        <w:ind w:firstLine="720"/>
        <w:rPr>
          <w:rFonts w:ascii="Times New Roman" w:hAnsi="Times New Roman"/>
          <w:b/>
          <w:sz w:val="28"/>
          <w:szCs w:val="28"/>
          <w:lang w:val="en-US"/>
        </w:rPr>
      </w:pPr>
      <w:r>
        <w:rPr>
          <w:rFonts w:ascii="Times New Roman" w:hAnsi="Times New Roman"/>
          <w:b/>
          <w:sz w:val="28"/>
          <w:szCs w:val="28"/>
          <w:lang w:val="en-US"/>
        </w:rPr>
        <w:t>Ưu điểm</w:t>
      </w:r>
    </w:p>
    <w:p w14:paraId="23365F2B" w14:textId="77777777" w:rsidR="009D4E4F" w:rsidRPr="00AF5BE1"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Sử dụng các tính năng mới nhất của PHP.</w:t>
      </w:r>
    </w:p>
    <w:p w14:paraId="77EDBAD3" w14:textId="77777777" w:rsidR="009D4E4F" w:rsidRPr="00AF5BE1"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Nguồn tài nguyên vô cùng lớn và sẵn có.</w:t>
      </w:r>
    </w:p>
    <w:p w14:paraId="7625386B" w14:textId="77777777" w:rsidR="009D4E4F" w:rsidRPr="00AF5BE1"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Tích hợp với dịch vụ mail.</w:t>
      </w:r>
    </w:p>
    <w:p w14:paraId="0CF2662C" w14:textId="77777777" w:rsidR="009D4E4F" w:rsidRPr="00AF5BE1"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Tốc độ xử lý nhanh.</w:t>
      </w:r>
    </w:p>
    <w:p w14:paraId="4A465EDB" w14:textId="533F81A3" w:rsidR="009D4E4F" w:rsidRDefault="009D4E4F" w:rsidP="00614A37">
      <w:pPr>
        <w:pStyle w:val="ListParagraph"/>
        <w:numPr>
          <w:ilvl w:val="0"/>
          <w:numId w:val="5"/>
        </w:numPr>
        <w:spacing w:after="0" w:line="360" w:lineRule="auto"/>
        <w:jc w:val="both"/>
        <w:rPr>
          <w:rFonts w:ascii="Times New Roman" w:hAnsi="Times New Roman"/>
          <w:sz w:val="28"/>
        </w:rPr>
      </w:pPr>
      <w:r w:rsidRPr="00AF5BE1">
        <w:rPr>
          <w:rFonts w:ascii="Times New Roman" w:hAnsi="Times New Roman"/>
          <w:sz w:val="28"/>
        </w:rPr>
        <w:t xml:space="preserve">Dễ sử dụng. </w:t>
      </w:r>
      <w:r w:rsidR="00405106">
        <w:rPr>
          <w:rFonts w:ascii="Times New Roman" w:hAnsi="Times New Roman"/>
          <w:sz w:val="28"/>
          <w:lang w:val="en-US"/>
        </w:rPr>
        <w:t>[3]</w:t>
      </w:r>
    </w:p>
    <w:p w14:paraId="08B1CC3B" w14:textId="77777777" w:rsidR="009D4E4F" w:rsidRDefault="009D4E4F" w:rsidP="009D4E4F">
      <w:pPr>
        <w:spacing w:after="0" w:line="360" w:lineRule="auto"/>
        <w:ind w:left="720"/>
        <w:jc w:val="both"/>
        <w:rPr>
          <w:rFonts w:ascii="Times New Roman" w:hAnsi="Times New Roman"/>
          <w:b/>
          <w:sz w:val="28"/>
          <w:lang w:val="en-US"/>
        </w:rPr>
      </w:pPr>
      <w:r>
        <w:rPr>
          <w:rFonts w:ascii="Times New Roman" w:hAnsi="Times New Roman"/>
          <w:b/>
          <w:sz w:val="28"/>
          <w:lang w:val="en-US"/>
        </w:rPr>
        <w:t>Nhược điểm</w:t>
      </w:r>
    </w:p>
    <w:p w14:paraId="27F4B0A7" w14:textId="04F1B9C2" w:rsidR="009D4E4F" w:rsidRPr="00405106" w:rsidRDefault="009D4E4F" w:rsidP="009D4E4F">
      <w:pPr>
        <w:pStyle w:val="ListParagraph"/>
        <w:spacing w:after="0" w:line="360" w:lineRule="auto"/>
        <w:ind w:left="1440"/>
        <w:jc w:val="both"/>
        <w:rPr>
          <w:rFonts w:ascii="Times New Roman" w:hAnsi="Times New Roman"/>
          <w:sz w:val="28"/>
          <w:lang w:val="en-US"/>
        </w:rPr>
      </w:pPr>
      <w:r w:rsidRPr="00AF5BE1">
        <w:rPr>
          <w:rFonts w:ascii="Times New Roman" w:hAnsi="Times New Roman"/>
          <w:sz w:val="28"/>
        </w:rPr>
        <w:t xml:space="preserve">Thiếu sự liên kết giữa các phiên bản, nếu cố cập nhật code, có thể khiến cho ứng dụng bị gián đoạn hoặc phá vỡ. </w:t>
      </w:r>
      <w:r w:rsidR="00405106">
        <w:rPr>
          <w:rFonts w:ascii="Times New Roman" w:hAnsi="Times New Roman"/>
          <w:sz w:val="28"/>
          <w:lang w:val="en-US"/>
        </w:rPr>
        <w:t>[3]</w:t>
      </w:r>
    </w:p>
    <w:p w14:paraId="7129B980" w14:textId="6EF584D4" w:rsidR="009D4E4F" w:rsidRPr="00C713EE" w:rsidRDefault="001D68D8" w:rsidP="00C713EE">
      <w:pPr>
        <w:pStyle w:val="Heading3"/>
        <w:spacing w:line="360" w:lineRule="auto"/>
        <w:jc w:val="both"/>
        <w:rPr>
          <w:rFonts w:ascii="Times New Roman" w:hAnsi="Times New Roman"/>
          <w:b/>
          <w:color w:val="auto"/>
          <w:sz w:val="28"/>
          <w:lang w:val="en-US"/>
        </w:rPr>
      </w:pPr>
      <w:bookmarkStart w:id="126" w:name="_Toc71589204"/>
      <w:bookmarkStart w:id="127" w:name="_Toc71645256"/>
      <w:bookmarkStart w:id="128" w:name="_Toc71672247"/>
      <w:r w:rsidRPr="00C713EE">
        <w:rPr>
          <w:rFonts w:ascii="Times New Roman" w:hAnsi="Times New Roman"/>
          <w:b/>
          <w:color w:val="auto"/>
          <w:sz w:val="28"/>
          <w:lang w:val="en-US"/>
        </w:rPr>
        <w:t>2</w:t>
      </w:r>
      <w:r w:rsidR="009D4E4F" w:rsidRPr="00C713EE">
        <w:rPr>
          <w:rFonts w:ascii="Times New Roman" w:hAnsi="Times New Roman"/>
          <w:b/>
          <w:color w:val="auto"/>
          <w:sz w:val="28"/>
          <w:lang w:val="en-US"/>
        </w:rPr>
        <w:t>.2.3. Một số tính năng nổi bật của Laravel Framework</w:t>
      </w:r>
      <w:bookmarkEnd w:id="126"/>
      <w:bookmarkEnd w:id="127"/>
      <w:bookmarkEnd w:id="128"/>
    </w:p>
    <w:p w14:paraId="68BE6499" w14:textId="77777777" w:rsidR="009D4E4F" w:rsidRPr="00C27FD4" w:rsidRDefault="009D4E4F" w:rsidP="009D4E4F">
      <w:pPr>
        <w:spacing w:line="360" w:lineRule="auto"/>
        <w:ind w:firstLine="720"/>
        <w:jc w:val="both"/>
        <w:rPr>
          <w:rFonts w:ascii="Times New Roman" w:hAnsi="Times New Roman"/>
          <w:sz w:val="28"/>
          <w:lang w:val="nl-NL"/>
        </w:rPr>
      </w:pPr>
      <w:r w:rsidRPr="00C27FD4">
        <w:rPr>
          <w:rFonts w:ascii="Times New Roman" w:hAnsi="Times New Roman"/>
          <w:sz w:val="28"/>
          <w:lang w:val="nl-NL"/>
        </w:rPr>
        <w:t>Những tính năng tuyệt vời có thể kể đến của Laravel là:</w:t>
      </w:r>
    </w:p>
    <w:p w14:paraId="6B264095" w14:textId="74A9D87A"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Composer: sử dụng để nâng cấp, cài đặt</w:t>
      </w:r>
      <w:r w:rsidR="00C713EE">
        <w:rPr>
          <w:rFonts w:ascii="Times New Roman" w:hAnsi="Times New Roman"/>
          <w:sz w:val="28"/>
          <w:lang w:val="nl-NL"/>
        </w:rPr>
        <w:t>,</w:t>
      </w:r>
      <w:r w:rsidRPr="00AF5BE1">
        <w:rPr>
          <w:rFonts w:ascii="Times New Roman" w:hAnsi="Times New Roman"/>
          <w:sz w:val="28"/>
          <w:lang w:val="nl-NL"/>
        </w:rPr>
        <w:t>…</w:t>
      </w:r>
    </w:p>
    <w:p w14:paraId="35888FC3"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lastRenderedPageBreak/>
        <w:t>Eloquent ORM:  thao tác với cú pháp đẹp mắt và đơn giản.</w:t>
      </w:r>
    </w:p>
    <w:p w14:paraId="52FFFA97"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Restful API: hỗ trợ biến Laravel thành một web service API.</w:t>
      </w:r>
    </w:p>
    <w:p w14:paraId="413D4906"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Artisan: cung cấp các lệnh cần thiết để phát triển ứng dụng.</w:t>
      </w:r>
    </w:p>
    <w:p w14:paraId="672740AC"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View: giúp code sạch sẽ hơn rất nhiều.</w:t>
      </w:r>
    </w:p>
    <w:p w14:paraId="67E8E9FD"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Migrations: hỗ trợ tạo các trường trong cơ sở dữ liệu, thêm các cột trong bảng, tạo mối quan hệ giữa các bảng, hỗ trợ quản lý cơ sở dữ liệu.</w:t>
      </w:r>
    </w:p>
    <w:p w14:paraId="6D657124" w14:textId="77777777" w:rsidR="009D4E4F" w:rsidRPr="00AF5BE1" w:rsidRDefault="009D4E4F" w:rsidP="00614A37">
      <w:pPr>
        <w:pStyle w:val="ListParagraph"/>
        <w:numPr>
          <w:ilvl w:val="0"/>
          <w:numId w:val="6"/>
        </w:numPr>
        <w:spacing w:after="0" w:line="360" w:lineRule="auto"/>
        <w:ind w:left="1713"/>
        <w:jc w:val="both"/>
        <w:rPr>
          <w:rFonts w:ascii="Times New Roman" w:hAnsi="Times New Roman"/>
          <w:sz w:val="28"/>
          <w:lang w:val="nl-NL"/>
        </w:rPr>
      </w:pPr>
      <w:r w:rsidRPr="00AF5BE1">
        <w:rPr>
          <w:rFonts w:ascii="Times New Roman" w:hAnsi="Times New Roman"/>
          <w:sz w:val="28"/>
          <w:lang w:val="nl-NL"/>
        </w:rPr>
        <w:t>Authentication: cung cấp sẵn các tính năng đăng nhập, đăng ký, quên mật khẩu…</w:t>
      </w:r>
    </w:p>
    <w:p w14:paraId="67B250EF" w14:textId="29525A09" w:rsidR="009D4E4F" w:rsidRPr="0003431E" w:rsidRDefault="009D4E4F" w:rsidP="00614A37">
      <w:pPr>
        <w:pStyle w:val="ListParagraph"/>
        <w:numPr>
          <w:ilvl w:val="0"/>
          <w:numId w:val="6"/>
        </w:numPr>
        <w:spacing w:after="0" w:line="360" w:lineRule="auto"/>
        <w:ind w:left="1800"/>
        <w:jc w:val="both"/>
        <w:rPr>
          <w:rFonts w:ascii="Times New Roman" w:hAnsi="Times New Roman"/>
          <w:lang w:val="nl-NL"/>
        </w:rPr>
      </w:pPr>
      <w:r w:rsidRPr="00AF5BE1">
        <w:rPr>
          <w:rFonts w:ascii="Times New Roman" w:hAnsi="Times New Roman"/>
          <w:sz w:val="28"/>
          <w:lang w:val="nl-NL"/>
        </w:rPr>
        <w:t>Unit Testing: hỗ trợ test lỗi để sửa chữa.</w:t>
      </w:r>
      <w:r w:rsidR="00405106">
        <w:rPr>
          <w:rFonts w:ascii="Times New Roman" w:hAnsi="Times New Roman"/>
          <w:sz w:val="28"/>
          <w:lang w:val="nl-NL"/>
        </w:rPr>
        <w:t xml:space="preserve"> [3]</w:t>
      </w:r>
    </w:p>
    <w:p w14:paraId="3ED7DF87" w14:textId="03651CBB" w:rsidR="009D4E4F" w:rsidRPr="00E402DA" w:rsidRDefault="00FE1BF2" w:rsidP="00AD500C">
      <w:pPr>
        <w:pStyle w:val="Heading2"/>
      </w:pPr>
      <w:bookmarkStart w:id="129" w:name="_Toc40213515"/>
      <w:bookmarkStart w:id="130" w:name="_Toc40213609"/>
      <w:bookmarkStart w:id="131" w:name="_Toc40213697"/>
      <w:bookmarkStart w:id="132" w:name="_Toc40213932"/>
      <w:bookmarkStart w:id="133" w:name="_Toc40214139"/>
      <w:bookmarkStart w:id="134" w:name="_Toc40819758"/>
      <w:bookmarkStart w:id="135" w:name="_Toc71589205"/>
      <w:bookmarkStart w:id="136" w:name="_Toc71645257"/>
      <w:bookmarkStart w:id="137" w:name="_Toc71672248"/>
      <w:r>
        <w:t>2.3. M</w:t>
      </w:r>
      <w:r w:rsidR="009D4E4F" w:rsidRPr="00E402DA">
        <w:t>ô hình MVC</w:t>
      </w:r>
      <w:bookmarkEnd w:id="129"/>
      <w:bookmarkEnd w:id="130"/>
      <w:bookmarkEnd w:id="131"/>
      <w:bookmarkEnd w:id="132"/>
      <w:bookmarkEnd w:id="133"/>
      <w:bookmarkEnd w:id="134"/>
      <w:bookmarkEnd w:id="135"/>
      <w:bookmarkEnd w:id="136"/>
      <w:bookmarkEnd w:id="137"/>
    </w:p>
    <w:p w14:paraId="7AA71DCC" w14:textId="513C4435" w:rsidR="009D4E4F" w:rsidRPr="0003431E" w:rsidRDefault="00FE1BF2" w:rsidP="00FE1BF2">
      <w:pPr>
        <w:pStyle w:val="Heading3"/>
        <w:numPr>
          <w:ilvl w:val="2"/>
          <w:numId w:val="0"/>
        </w:numPr>
        <w:spacing w:before="0" w:line="360" w:lineRule="auto"/>
        <w:jc w:val="both"/>
        <w:rPr>
          <w:rFonts w:ascii="Times New Roman" w:hAnsi="Times New Roman" w:cs="Times New Roman"/>
          <w:b/>
          <w:color w:val="000000" w:themeColor="text1"/>
          <w:sz w:val="28"/>
          <w:szCs w:val="28"/>
        </w:rPr>
      </w:pPr>
      <w:bookmarkStart w:id="138" w:name="_Toc40213516"/>
      <w:bookmarkStart w:id="139" w:name="_Toc40213610"/>
      <w:bookmarkStart w:id="140" w:name="_Toc40213698"/>
      <w:bookmarkStart w:id="141" w:name="_Toc40213933"/>
      <w:bookmarkStart w:id="142" w:name="_Toc40214140"/>
      <w:bookmarkStart w:id="143" w:name="_Toc40819759"/>
      <w:bookmarkStart w:id="144" w:name="_Toc70426147"/>
      <w:bookmarkStart w:id="145" w:name="_Toc71589206"/>
      <w:bookmarkStart w:id="146" w:name="_Toc71645258"/>
      <w:bookmarkStart w:id="147" w:name="_Toc71672249"/>
      <w:r>
        <w:rPr>
          <w:rFonts w:ascii="Times New Roman" w:hAnsi="Times New Roman" w:cs="Times New Roman"/>
          <w:b/>
          <w:color w:val="000000" w:themeColor="text1"/>
          <w:sz w:val="28"/>
          <w:szCs w:val="28"/>
          <w:lang w:val="en-US"/>
        </w:rPr>
        <w:t xml:space="preserve">2.3.1. </w:t>
      </w:r>
      <w:r w:rsidR="009D4E4F" w:rsidRPr="0003431E">
        <w:rPr>
          <w:rFonts w:ascii="Times New Roman" w:hAnsi="Times New Roman" w:cs="Times New Roman"/>
          <w:b/>
          <w:color w:val="000000" w:themeColor="text1"/>
          <w:sz w:val="28"/>
          <w:szCs w:val="28"/>
        </w:rPr>
        <w:t>Khái niệm mô hình MVC</w:t>
      </w:r>
      <w:bookmarkEnd w:id="138"/>
      <w:bookmarkEnd w:id="139"/>
      <w:bookmarkEnd w:id="140"/>
      <w:bookmarkEnd w:id="141"/>
      <w:bookmarkEnd w:id="142"/>
      <w:bookmarkEnd w:id="143"/>
      <w:bookmarkEnd w:id="144"/>
      <w:bookmarkEnd w:id="145"/>
      <w:bookmarkEnd w:id="146"/>
      <w:bookmarkEnd w:id="147"/>
    </w:p>
    <w:p w14:paraId="4300D4C2" w14:textId="13B47410" w:rsidR="009D4E4F" w:rsidRPr="00405106" w:rsidRDefault="009D4E4F" w:rsidP="00FE1BF2">
      <w:pPr>
        <w:spacing w:line="360" w:lineRule="auto"/>
        <w:ind w:firstLine="720"/>
        <w:jc w:val="both"/>
        <w:rPr>
          <w:rFonts w:ascii="Times New Roman" w:hAnsi="Times New Roman"/>
          <w:sz w:val="28"/>
          <w:szCs w:val="28"/>
          <w:lang w:val="en-US"/>
        </w:rPr>
      </w:pPr>
      <w:r w:rsidRPr="00FE1BF2">
        <w:rPr>
          <w:rFonts w:ascii="Times New Roman" w:hAnsi="Times New Roman"/>
          <w:sz w:val="28"/>
          <w:szCs w:val="28"/>
        </w:rPr>
        <w:t>MVC là chữ viết tắt của Model - View - Controller, đây là một mô hình  kiến trúc phần  mềm  được tạo ra với mục đích quản lý và xây dựng dự án phầ</w:t>
      </w:r>
      <w:r w:rsidR="00FE1BF2">
        <w:rPr>
          <w:rFonts w:ascii="Times New Roman" w:hAnsi="Times New Roman"/>
          <w:sz w:val="28"/>
          <w:szCs w:val="28"/>
        </w:rPr>
        <w:t xml:space="preserve">n </w:t>
      </w:r>
      <w:r w:rsidRPr="00FE1BF2">
        <w:rPr>
          <w:rFonts w:ascii="Times New Roman" w:hAnsi="Times New Roman"/>
          <w:sz w:val="28"/>
          <w:szCs w:val="28"/>
        </w:rPr>
        <w:t xml:space="preserve">mềm có hệ thống hơn. Mô hình này được dùng khá rộng rãi và đặc biệt là trong các ngôn ngữ lập trình web. </w:t>
      </w:r>
      <w:r w:rsidR="00405106">
        <w:rPr>
          <w:rFonts w:ascii="Times New Roman" w:hAnsi="Times New Roman"/>
          <w:sz w:val="28"/>
          <w:szCs w:val="28"/>
          <w:lang w:val="en-US"/>
        </w:rPr>
        <w:t>[2]</w:t>
      </w:r>
    </w:p>
    <w:p w14:paraId="11EEE2FB" w14:textId="77777777" w:rsidR="009D4E4F" w:rsidRPr="00FE1BF2" w:rsidRDefault="009D4E4F" w:rsidP="00FE1BF2">
      <w:pPr>
        <w:keepNext/>
        <w:spacing w:line="360" w:lineRule="auto"/>
        <w:jc w:val="center"/>
        <w:rPr>
          <w:rFonts w:ascii="Times New Roman" w:hAnsi="Times New Roman"/>
          <w:sz w:val="28"/>
          <w:szCs w:val="28"/>
        </w:rPr>
      </w:pPr>
      <w:r w:rsidRPr="0003431E">
        <w:rPr>
          <w:noProof/>
          <w:lang w:val="en-US"/>
        </w:rPr>
        <w:drawing>
          <wp:inline distT="0" distB="0" distL="0" distR="0" wp14:anchorId="279968E7" wp14:editId="5515AC8C">
            <wp:extent cx="4695825" cy="2513965"/>
            <wp:effectExtent l="0" t="0" r="952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9348" cy="2526558"/>
                    </a:xfrm>
                    <a:prstGeom prst="rect">
                      <a:avLst/>
                    </a:prstGeom>
                    <a:noFill/>
                    <a:ln>
                      <a:noFill/>
                    </a:ln>
                  </pic:spPr>
                </pic:pic>
              </a:graphicData>
            </a:graphic>
          </wp:inline>
        </w:drawing>
      </w:r>
    </w:p>
    <w:p w14:paraId="065468F0" w14:textId="11746F62" w:rsidR="009D4E4F" w:rsidRPr="00C713EE" w:rsidRDefault="009D4E4F" w:rsidP="00C713EE">
      <w:pPr>
        <w:pStyle w:val="Caption"/>
      </w:pPr>
      <w:bookmarkStart w:id="148" w:name="_Toc40796660"/>
      <w:bookmarkStart w:id="149" w:name="_Toc71589207"/>
      <w:bookmarkStart w:id="150" w:name="_Toc71668497"/>
      <w:bookmarkStart w:id="151" w:name="_Toc71670824"/>
      <w:bookmarkStart w:id="152" w:name="_Toc71672250"/>
      <w:r w:rsidRPr="00C713EE">
        <w:t xml:space="preserve">Hình </w:t>
      </w:r>
      <w:r w:rsidR="001D68D8" w:rsidRPr="00C713EE">
        <w:t>2</w:t>
      </w:r>
      <w:r w:rsidRPr="00C713EE">
        <w:t>.</w:t>
      </w:r>
      <w:r w:rsidR="00237F71" w:rsidRPr="00C713EE">
        <w:t>3</w:t>
      </w:r>
      <w:r w:rsidRPr="00C713EE">
        <w:t>. Mô hình MVC</w:t>
      </w:r>
      <w:bookmarkEnd w:id="148"/>
      <w:bookmarkEnd w:id="149"/>
      <w:bookmarkEnd w:id="150"/>
      <w:bookmarkEnd w:id="151"/>
      <w:bookmarkEnd w:id="152"/>
    </w:p>
    <w:p w14:paraId="6F4A7116" w14:textId="77777777" w:rsidR="009D4E4F" w:rsidRPr="00FE1BF2" w:rsidRDefault="009D4E4F" w:rsidP="00FE1BF2">
      <w:pPr>
        <w:pStyle w:val="ListParagraph"/>
        <w:numPr>
          <w:ilvl w:val="0"/>
          <w:numId w:val="89"/>
        </w:numPr>
        <w:spacing w:line="360" w:lineRule="auto"/>
        <w:jc w:val="both"/>
        <w:rPr>
          <w:rFonts w:ascii="Times New Roman" w:hAnsi="Times New Roman"/>
          <w:sz w:val="28"/>
          <w:szCs w:val="28"/>
        </w:rPr>
      </w:pPr>
      <w:r w:rsidRPr="00FE1BF2">
        <w:rPr>
          <w:rFonts w:ascii="Times New Roman" w:hAnsi="Times New Roman"/>
          <w:sz w:val="28"/>
          <w:szCs w:val="28"/>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14:paraId="15E15826" w14:textId="77777777" w:rsidR="009D4E4F" w:rsidRPr="00FE1BF2" w:rsidRDefault="009D4E4F" w:rsidP="00FE1BF2">
      <w:pPr>
        <w:pStyle w:val="ListParagraph"/>
        <w:numPr>
          <w:ilvl w:val="0"/>
          <w:numId w:val="89"/>
        </w:numPr>
        <w:spacing w:line="360" w:lineRule="auto"/>
        <w:jc w:val="both"/>
        <w:rPr>
          <w:rFonts w:ascii="Times New Roman" w:hAnsi="Times New Roman"/>
          <w:sz w:val="28"/>
          <w:szCs w:val="28"/>
        </w:rPr>
      </w:pPr>
      <w:r w:rsidRPr="00FE1BF2">
        <w:rPr>
          <w:rFonts w:ascii="Times New Roman" w:hAnsi="Times New Roman"/>
          <w:sz w:val="28"/>
          <w:szCs w:val="28"/>
        </w:rPr>
        <w:lastRenderedPageBreak/>
        <w:t>View: có nhiệm vụ tiếp nhận dữ liệu từ controller và hiển thị nội dung sang các đoạn mã HTML, bạn có thể hiểu nôm na đây người ta còn gọi là thành phần giao diện.</w:t>
      </w:r>
    </w:p>
    <w:p w14:paraId="00FF66BA" w14:textId="6E54736B" w:rsidR="009D4E4F" w:rsidRPr="00FE1BF2" w:rsidRDefault="009D4E4F" w:rsidP="00FE1BF2">
      <w:pPr>
        <w:pStyle w:val="ListParagraph"/>
        <w:numPr>
          <w:ilvl w:val="0"/>
          <w:numId w:val="89"/>
        </w:numPr>
        <w:spacing w:line="360" w:lineRule="auto"/>
        <w:jc w:val="both"/>
        <w:rPr>
          <w:rFonts w:ascii="Times New Roman" w:hAnsi="Times New Roman"/>
          <w:sz w:val="28"/>
          <w:szCs w:val="28"/>
        </w:rPr>
      </w:pPr>
      <w:r w:rsidRPr="00FE1BF2">
        <w:rPr>
          <w:rFonts w:ascii="Times New Roman" w:hAnsi="Times New Roman"/>
          <w:sz w:val="28"/>
          <w:szCs w:val="28"/>
        </w:rPr>
        <w:t>Controller: đóng vài trò trung gian giữa Model và View. Nó có nhiệm vụ tiếp nhận yêu cầu từ client sau đó xử lý request, load model tương ứng và gửi data qua view tương ứng rồi trả kết quả về cho client.</w:t>
      </w:r>
      <w:r w:rsidR="00405106">
        <w:rPr>
          <w:rFonts w:ascii="Times New Roman" w:hAnsi="Times New Roman"/>
          <w:sz w:val="28"/>
          <w:szCs w:val="28"/>
          <w:lang w:val="en-US"/>
        </w:rPr>
        <w:t xml:space="preserve"> [2]</w:t>
      </w:r>
    </w:p>
    <w:p w14:paraId="6D9310A1" w14:textId="11C859CE" w:rsidR="009D4E4F" w:rsidRPr="00FE1BF2" w:rsidRDefault="00FE1BF2" w:rsidP="00FE1BF2">
      <w:pPr>
        <w:pStyle w:val="Heading3"/>
        <w:spacing w:line="360" w:lineRule="auto"/>
        <w:rPr>
          <w:rFonts w:ascii="Times New Roman" w:hAnsi="Times New Roman" w:cs="Times New Roman"/>
          <w:b/>
          <w:color w:val="000000" w:themeColor="text1"/>
          <w:sz w:val="28"/>
          <w:szCs w:val="28"/>
          <w:lang w:val="nl-NL"/>
        </w:rPr>
      </w:pPr>
      <w:bookmarkStart w:id="153" w:name="_Toc40213517"/>
      <w:bookmarkStart w:id="154" w:name="_Toc40213611"/>
      <w:bookmarkStart w:id="155" w:name="_Toc40213699"/>
      <w:bookmarkStart w:id="156" w:name="_Toc40213934"/>
      <w:bookmarkStart w:id="157" w:name="_Toc40214141"/>
      <w:bookmarkStart w:id="158" w:name="_Toc40819760"/>
      <w:bookmarkStart w:id="159" w:name="_Toc70426148"/>
      <w:bookmarkStart w:id="160" w:name="_Toc71589208"/>
      <w:bookmarkStart w:id="161" w:name="_Toc71645260"/>
      <w:bookmarkStart w:id="162" w:name="_Toc71672251"/>
      <w:r>
        <w:rPr>
          <w:rFonts w:ascii="Times New Roman" w:hAnsi="Times New Roman"/>
          <w:b/>
          <w:color w:val="000000" w:themeColor="text1"/>
          <w:sz w:val="28"/>
          <w:szCs w:val="28"/>
          <w:lang w:val="en-US"/>
        </w:rPr>
        <w:t xml:space="preserve">2.3.2. </w:t>
      </w:r>
      <w:r w:rsidR="009D4E4F" w:rsidRPr="0003431E">
        <w:rPr>
          <w:rFonts w:ascii="Times New Roman" w:hAnsi="Times New Roman" w:cs="Times New Roman"/>
          <w:b/>
          <w:color w:val="000000" w:themeColor="text1"/>
          <w:sz w:val="28"/>
          <w:szCs w:val="28"/>
        </w:rPr>
        <w:t>Mô hình MVC trong Laravel</w:t>
      </w:r>
      <w:bookmarkEnd w:id="153"/>
      <w:bookmarkEnd w:id="154"/>
      <w:bookmarkEnd w:id="155"/>
      <w:bookmarkEnd w:id="156"/>
      <w:bookmarkEnd w:id="157"/>
      <w:bookmarkEnd w:id="158"/>
      <w:bookmarkEnd w:id="159"/>
      <w:bookmarkEnd w:id="160"/>
      <w:bookmarkEnd w:id="161"/>
      <w:bookmarkEnd w:id="162"/>
    </w:p>
    <w:p w14:paraId="677DDD86" w14:textId="0BEAC48B" w:rsidR="009D4E4F" w:rsidRDefault="009D4E4F" w:rsidP="00FE1BF2">
      <w:pPr>
        <w:pStyle w:val="ListParagraph"/>
        <w:spacing w:line="360" w:lineRule="auto"/>
        <w:ind w:firstLine="567"/>
        <w:jc w:val="both"/>
        <w:rPr>
          <w:rFonts w:ascii="Times New Roman" w:hAnsi="Times New Roman"/>
          <w:sz w:val="28"/>
          <w:szCs w:val="28"/>
        </w:rPr>
      </w:pPr>
      <w:r w:rsidRPr="0003431E">
        <w:rPr>
          <w:rFonts w:ascii="Times New Roman" w:hAnsi="Times New Roman"/>
          <w:sz w:val="28"/>
          <w:szCs w:val="28"/>
        </w:rPr>
        <w:t>Trong Laravel, mô hình này có sơ đồ như sau:</w:t>
      </w:r>
    </w:p>
    <w:p w14:paraId="4882B321" w14:textId="4B38194E" w:rsidR="00C713EE" w:rsidRDefault="00C713EE" w:rsidP="00C713EE">
      <w:pPr>
        <w:spacing w:line="360" w:lineRule="auto"/>
        <w:jc w:val="center"/>
        <w:rPr>
          <w:rFonts w:ascii="Times New Roman" w:hAnsi="Times New Roman"/>
          <w:sz w:val="28"/>
          <w:szCs w:val="28"/>
        </w:rPr>
      </w:pPr>
      <w:r w:rsidRPr="00C713EE">
        <w:rPr>
          <w:noProof/>
          <w:lang w:val="en-US"/>
        </w:rPr>
        <w:drawing>
          <wp:inline distT="0" distB="0" distL="0" distR="0" wp14:anchorId="04642E52" wp14:editId="1251A5C8">
            <wp:extent cx="5106113" cy="225774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6113" cy="2257740"/>
                    </a:xfrm>
                    <a:prstGeom prst="rect">
                      <a:avLst/>
                    </a:prstGeom>
                  </pic:spPr>
                </pic:pic>
              </a:graphicData>
            </a:graphic>
          </wp:inline>
        </w:drawing>
      </w:r>
    </w:p>
    <w:p w14:paraId="422F9A74" w14:textId="0EEA88B0" w:rsidR="00C713EE" w:rsidRPr="00C713EE" w:rsidRDefault="00C713EE" w:rsidP="00C713EE">
      <w:pPr>
        <w:pStyle w:val="Heading1"/>
        <w:spacing w:line="360" w:lineRule="auto"/>
        <w:jc w:val="center"/>
        <w:rPr>
          <w:rFonts w:ascii="Times New Roman" w:hAnsi="Times New Roman"/>
          <w:i/>
          <w:color w:val="auto"/>
          <w:sz w:val="28"/>
          <w:szCs w:val="28"/>
        </w:rPr>
      </w:pPr>
      <w:bookmarkStart w:id="163" w:name="_Toc71589209"/>
      <w:bookmarkStart w:id="164" w:name="_Toc71668499"/>
      <w:bookmarkStart w:id="165" w:name="_Toc71670826"/>
      <w:bookmarkStart w:id="166" w:name="_Toc71672252"/>
      <w:r w:rsidRPr="00C713EE">
        <w:rPr>
          <w:rFonts w:ascii="Times New Roman" w:hAnsi="Times New Roman"/>
          <w:i/>
          <w:color w:val="auto"/>
          <w:sz w:val="28"/>
          <w:szCs w:val="28"/>
        </w:rPr>
        <w:t>Hình 2.4. Mô hình MVC trong Laravel</w:t>
      </w:r>
      <w:bookmarkEnd w:id="163"/>
      <w:bookmarkEnd w:id="164"/>
      <w:bookmarkEnd w:id="165"/>
      <w:bookmarkEnd w:id="166"/>
    </w:p>
    <w:p w14:paraId="62A85497" w14:textId="6C6C1FE9" w:rsidR="009D4E4F" w:rsidRPr="00405106" w:rsidRDefault="009D4E4F" w:rsidP="009D4E4F">
      <w:pPr>
        <w:pStyle w:val="ListParagraph"/>
        <w:spacing w:line="360" w:lineRule="auto"/>
        <w:ind w:firstLine="567"/>
        <w:jc w:val="both"/>
        <w:rPr>
          <w:rFonts w:ascii="Times New Roman" w:hAnsi="Times New Roman"/>
          <w:sz w:val="28"/>
          <w:szCs w:val="28"/>
          <w:lang w:val="en-US"/>
        </w:rPr>
      </w:pPr>
      <w:r w:rsidRPr="0003431E">
        <w:rPr>
          <w:rFonts w:ascii="Times New Roman" w:hAnsi="Times New Roman"/>
          <w:sz w:val="28"/>
          <w:szCs w:val="28"/>
        </w:rPr>
        <w:t>Ở đây, mọi Request từ phía người dùng đều phải qua Route, dữ liệu được gửi xuống Controller để xử lý, cần dữ liệu sẽ lấy từ Model lên hoặc cập nhật dữ liệu xuống Model, kết quả gửi ra View cho người sử dụng.</w:t>
      </w:r>
      <w:r w:rsidR="00405106">
        <w:rPr>
          <w:rFonts w:ascii="Times New Roman" w:hAnsi="Times New Roman"/>
          <w:sz w:val="28"/>
          <w:szCs w:val="28"/>
          <w:lang w:val="en-US"/>
        </w:rPr>
        <w:t xml:space="preserve"> [5]</w:t>
      </w:r>
    </w:p>
    <w:p w14:paraId="6EC208CF" w14:textId="584F740B" w:rsidR="009D4E4F" w:rsidRPr="0003431E" w:rsidRDefault="00FE1BF2" w:rsidP="00FE1BF2">
      <w:pPr>
        <w:pStyle w:val="Heading3"/>
        <w:numPr>
          <w:ilvl w:val="2"/>
          <w:numId w:val="0"/>
        </w:numPr>
        <w:spacing w:before="0" w:line="360" w:lineRule="auto"/>
        <w:jc w:val="both"/>
        <w:rPr>
          <w:rFonts w:ascii="Times New Roman" w:hAnsi="Times New Roman" w:cs="Times New Roman"/>
          <w:b/>
          <w:sz w:val="28"/>
          <w:szCs w:val="28"/>
        </w:rPr>
      </w:pPr>
      <w:bookmarkStart w:id="167" w:name="_Toc40213518"/>
      <w:bookmarkStart w:id="168" w:name="_Toc40213612"/>
      <w:bookmarkStart w:id="169" w:name="_Toc40213700"/>
      <w:bookmarkStart w:id="170" w:name="_Toc40213935"/>
      <w:bookmarkStart w:id="171" w:name="_Toc40214142"/>
      <w:bookmarkStart w:id="172" w:name="_Toc40819761"/>
      <w:bookmarkStart w:id="173" w:name="_Toc70426149"/>
      <w:bookmarkStart w:id="174" w:name="_Toc71589210"/>
      <w:bookmarkStart w:id="175" w:name="_Toc71645262"/>
      <w:bookmarkStart w:id="176" w:name="_Toc71672253"/>
      <w:r>
        <w:rPr>
          <w:rFonts w:ascii="Times New Roman" w:hAnsi="Times New Roman" w:cs="Times New Roman"/>
          <w:b/>
          <w:color w:val="000000" w:themeColor="text1"/>
          <w:sz w:val="28"/>
          <w:szCs w:val="28"/>
          <w:lang w:val="en-US"/>
        </w:rPr>
        <w:t xml:space="preserve">2.3.3. </w:t>
      </w:r>
      <w:r w:rsidR="009D4E4F" w:rsidRPr="0003431E">
        <w:rPr>
          <w:rFonts w:ascii="Times New Roman" w:hAnsi="Times New Roman" w:cs="Times New Roman"/>
          <w:b/>
          <w:color w:val="000000" w:themeColor="text1"/>
          <w:sz w:val="28"/>
          <w:szCs w:val="28"/>
        </w:rPr>
        <w:t>Vai trò của mô hình MVC</w:t>
      </w:r>
      <w:bookmarkEnd w:id="167"/>
      <w:bookmarkEnd w:id="168"/>
      <w:bookmarkEnd w:id="169"/>
      <w:bookmarkEnd w:id="170"/>
      <w:bookmarkEnd w:id="171"/>
      <w:bookmarkEnd w:id="172"/>
      <w:bookmarkEnd w:id="173"/>
      <w:bookmarkEnd w:id="174"/>
      <w:bookmarkEnd w:id="175"/>
      <w:bookmarkEnd w:id="176"/>
    </w:p>
    <w:p w14:paraId="24D8D2E1" w14:textId="77777777" w:rsidR="009D4E4F" w:rsidRPr="00FE1BF2" w:rsidRDefault="009D4E4F" w:rsidP="00FE1BF2">
      <w:pPr>
        <w:spacing w:line="360" w:lineRule="auto"/>
        <w:ind w:firstLine="720"/>
        <w:jc w:val="both"/>
        <w:rPr>
          <w:rFonts w:ascii="Times New Roman" w:hAnsi="Times New Roman"/>
          <w:b/>
          <w:sz w:val="28"/>
          <w:szCs w:val="28"/>
        </w:rPr>
      </w:pPr>
      <w:r w:rsidRPr="00FE1BF2">
        <w:rPr>
          <w:rFonts w:ascii="Times New Roman" w:hAnsi="Times New Roman"/>
          <w:sz w:val="28"/>
          <w:szCs w:val="28"/>
        </w:rPr>
        <w:t>Đây là một mô hình đơn giản và bạn có thể áp dụng với nhiều dự án khác nhau. Khả năng ứng dụng mô hình MVC rộng, không cần phụ thuộc vào ngôn ngữ, nền tảng nào.</w:t>
      </w:r>
    </w:p>
    <w:p w14:paraId="2D1EC7F3" w14:textId="77777777" w:rsidR="009D4E4F" w:rsidRPr="00FE1BF2" w:rsidRDefault="009D4E4F" w:rsidP="00FE1BF2">
      <w:pPr>
        <w:spacing w:line="360" w:lineRule="auto"/>
        <w:ind w:firstLine="720"/>
        <w:jc w:val="both"/>
        <w:rPr>
          <w:rFonts w:ascii="Times New Roman" w:hAnsi="Times New Roman"/>
          <w:sz w:val="28"/>
          <w:szCs w:val="28"/>
        </w:rPr>
      </w:pPr>
      <w:r w:rsidRPr="00FE1BF2">
        <w:rPr>
          <w:rFonts w:ascii="Times New Roman" w:hAnsi="Times New Roman"/>
          <w:sz w:val="28"/>
          <w:szCs w:val="28"/>
        </w:rPr>
        <w:t>Đây là mô hình chuẩn cho nhiều dự án, bạn chỉ cần tham gia một dự án mô hình MVC thì bạn có thể tham gia bất cứ dự án nào khác.</w:t>
      </w:r>
    </w:p>
    <w:p w14:paraId="10E97053" w14:textId="77777777" w:rsidR="009D4E4F" w:rsidRPr="00FE1BF2" w:rsidRDefault="009D4E4F" w:rsidP="00FE1BF2">
      <w:pPr>
        <w:spacing w:line="360" w:lineRule="auto"/>
        <w:ind w:firstLine="720"/>
        <w:jc w:val="both"/>
        <w:rPr>
          <w:rFonts w:ascii="Times New Roman" w:hAnsi="Times New Roman"/>
          <w:sz w:val="28"/>
          <w:szCs w:val="28"/>
        </w:rPr>
      </w:pPr>
      <w:r w:rsidRPr="00FE1BF2">
        <w:rPr>
          <w:rFonts w:ascii="Times New Roman" w:hAnsi="Times New Roman"/>
          <w:sz w:val="28"/>
          <w:szCs w:val="28"/>
        </w:rPr>
        <w:lastRenderedPageBreak/>
        <w:t>Mô hình MVC có 3 lớp rõ ràng nên giúp bạn quản lý các ứng dụng dễ dàng. Bạn có thể thiết kế hạ tầng quản lý định tuyến hiệu quả và xử lý quản lý các yêu cầu của khách hàng nhanh chóng, chính xác.</w:t>
      </w:r>
    </w:p>
    <w:p w14:paraId="6686D8B9" w14:textId="3AA699B7" w:rsidR="009D4E4F" w:rsidRPr="00405106" w:rsidRDefault="009D4E4F" w:rsidP="00FE1BF2">
      <w:pPr>
        <w:spacing w:line="360" w:lineRule="auto"/>
        <w:ind w:firstLine="720"/>
        <w:jc w:val="both"/>
        <w:rPr>
          <w:rFonts w:ascii="Times New Roman" w:hAnsi="Times New Roman"/>
          <w:sz w:val="28"/>
          <w:szCs w:val="28"/>
          <w:lang w:val="en-US"/>
        </w:rPr>
      </w:pPr>
      <w:r w:rsidRPr="00FE1BF2">
        <w:rPr>
          <w:rFonts w:ascii="Times New Roman" w:hAnsi="Times New Roman"/>
          <w:sz w:val="28"/>
          <w:szCs w:val="28"/>
        </w:rPr>
        <w:t>Hỗ trợ hiệu quả cho các mô hình TDD (mô hình phát triển ứng dụng hướng kiểm thử) .</w:t>
      </w:r>
      <w:r w:rsidR="00405106">
        <w:rPr>
          <w:rFonts w:ascii="Times New Roman" w:hAnsi="Times New Roman"/>
          <w:sz w:val="28"/>
          <w:szCs w:val="28"/>
          <w:lang w:val="en-US"/>
        </w:rPr>
        <w:t xml:space="preserve"> [5]</w:t>
      </w:r>
    </w:p>
    <w:p w14:paraId="5E35105D" w14:textId="1BFE3980" w:rsidR="009D4E4F" w:rsidRPr="0003431E" w:rsidRDefault="00FE1BF2" w:rsidP="00FE1BF2">
      <w:pPr>
        <w:pStyle w:val="Heading3"/>
        <w:numPr>
          <w:ilvl w:val="2"/>
          <w:numId w:val="0"/>
        </w:numPr>
        <w:spacing w:before="0" w:line="360" w:lineRule="auto"/>
        <w:jc w:val="both"/>
        <w:rPr>
          <w:rFonts w:ascii="Times New Roman" w:hAnsi="Times New Roman" w:cs="Times New Roman"/>
          <w:b/>
          <w:sz w:val="28"/>
          <w:szCs w:val="28"/>
        </w:rPr>
      </w:pPr>
      <w:bookmarkStart w:id="177" w:name="_Toc40213519"/>
      <w:bookmarkStart w:id="178" w:name="_Toc40213613"/>
      <w:bookmarkStart w:id="179" w:name="_Toc40213701"/>
      <w:bookmarkStart w:id="180" w:name="_Toc40213936"/>
      <w:bookmarkStart w:id="181" w:name="_Toc40214143"/>
      <w:bookmarkStart w:id="182" w:name="_Toc40819762"/>
      <w:bookmarkStart w:id="183" w:name="_Toc70426150"/>
      <w:bookmarkStart w:id="184" w:name="_Toc71589211"/>
      <w:bookmarkStart w:id="185" w:name="_Toc71645263"/>
      <w:bookmarkStart w:id="186" w:name="_Toc71672254"/>
      <w:r>
        <w:rPr>
          <w:rFonts w:ascii="Times New Roman" w:hAnsi="Times New Roman" w:cs="Times New Roman"/>
          <w:b/>
          <w:color w:val="000000" w:themeColor="text1"/>
          <w:sz w:val="28"/>
          <w:szCs w:val="28"/>
          <w:lang w:val="en-US"/>
        </w:rPr>
        <w:t xml:space="preserve">2.3.4. </w:t>
      </w:r>
      <w:r w:rsidR="009D4E4F" w:rsidRPr="0003431E">
        <w:rPr>
          <w:rFonts w:ascii="Times New Roman" w:hAnsi="Times New Roman" w:cs="Times New Roman"/>
          <w:b/>
          <w:color w:val="000000" w:themeColor="text1"/>
          <w:sz w:val="28"/>
          <w:szCs w:val="28"/>
        </w:rPr>
        <w:t>Ưu và nhược điểm của mô hình MVC</w:t>
      </w:r>
      <w:bookmarkEnd w:id="177"/>
      <w:bookmarkEnd w:id="178"/>
      <w:bookmarkEnd w:id="179"/>
      <w:bookmarkEnd w:id="180"/>
      <w:bookmarkEnd w:id="181"/>
      <w:bookmarkEnd w:id="182"/>
      <w:bookmarkEnd w:id="183"/>
      <w:bookmarkEnd w:id="184"/>
      <w:bookmarkEnd w:id="185"/>
      <w:bookmarkEnd w:id="186"/>
    </w:p>
    <w:p w14:paraId="34C1B3DA" w14:textId="757B7335" w:rsidR="009D4E4F" w:rsidRPr="00C713EE" w:rsidRDefault="009D4E4F" w:rsidP="00FE1BF2">
      <w:pPr>
        <w:spacing w:line="360" w:lineRule="auto"/>
        <w:ind w:firstLine="720"/>
        <w:jc w:val="both"/>
        <w:rPr>
          <w:rFonts w:ascii="Times New Roman" w:hAnsi="Times New Roman"/>
          <w:b/>
          <w:sz w:val="28"/>
          <w:szCs w:val="28"/>
          <w:lang w:val="en-US"/>
        </w:rPr>
      </w:pPr>
      <w:r w:rsidRPr="00FE1BF2">
        <w:rPr>
          <w:rFonts w:ascii="Times New Roman" w:hAnsi="Times New Roman"/>
          <w:b/>
          <w:sz w:val="28"/>
          <w:szCs w:val="28"/>
        </w:rPr>
        <w:t>Ưu điể</w:t>
      </w:r>
      <w:r w:rsidR="00C713EE">
        <w:rPr>
          <w:rFonts w:ascii="Times New Roman" w:hAnsi="Times New Roman"/>
          <w:b/>
          <w:sz w:val="28"/>
          <w:szCs w:val="28"/>
        </w:rPr>
        <w:t>m</w:t>
      </w:r>
      <w:r w:rsidR="00C713EE">
        <w:rPr>
          <w:rFonts w:ascii="Times New Roman" w:hAnsi="Times New Roman"/>
          <w:b/>
          <w:sz w:val="28"/>
          <w:szCs w:val="28"/>
          <w:lang w:val="en-US"/>
        </w:rPr>
        <w:t>:</w:t>
      </w:r>
    </w:p>
    <w:p w14:paraId="061D7389"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Các dự án có thể áp dụng ngay mô hình MVC mà không phụ thuộc môi trường, nền tảng xây dựng hay ngôn ngữ lập trình được sử dụng.</w:t>
      </w:r>
    </w:p>
    <w:p w14:paraId="32E6113B"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Có khả năng vận chuyển, phân chia các class/ function vào các thành phần riêng biệt Controller – Model – View, giúp cho việc xây dựng, phát triển, quản lý, vận hành và bảo trì một dự án dễ dàng hơn cũng như kiểm soát được các luồng xử lý và tạo ra các thành phần xử lý nghiệp vụ chuyên biệt hóa.</w:t>
      </w:r>
    </w:p>
    <w:p w14:paraId="3F2FE2B2"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Tạo thành mô hình chuẩn cho nhiều dự án trong tương lai của doanh nghiệp. Nếu bạn nắm rõ mô hình MVC của một dự án nào đó, thì khi tiếp cận với một dự án khác mà bạn chưa từng biết hoặc tiếp xúc, nhưng nó lại được xây dựng với mô hình MVC thì sẽ không khó khăn gì.</w:t>
      </w:r>
    </w:p>
    <w:p w14:paraId="2B188D79"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Giúp các chuyên gia lập trình, nhà quản lý, nhà đầu tư, PM… có thể hiểu được dự án hoạt động ra sao hoặc giúp các lập trình viên dễ dàng quản lý, phát triển dự án. Nó không phải ngôn ngữ, nhưng khi họ cùng nhìn vào nó thì sẽ tự hiểu nó là gì, khi đó họ có thể trao đổi các yêu cầu và bàn bạc công việc.</w:t>
      </w:r>
    </w:p>
    <w:p w14:paraId="67F82762" w14:textId="77777777"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Đây là một mô hình chuẩn, nó tối ưu nhất hiện nay so với nhiều mô hình khác và được sử dụng trong nhiều dự án và nhiều lĩnh vực, đặc biệt trong công nghệ sản xuất ứng dụng – phần mềm. Các lập trình viên sử dụng mô hình chuẩn MVC để có thể dễ dàng phân phối và chuyển giao công nghệ.</w:t>
      </w:r>
    </w:p>
    <w:p w14:paraId="360BBEEE" w14:textId="51AB96AF" w:rsidR="009D4E4F" w:rsidRPr="00FE1BF2" w:rsidRDefault="009D4E4F" w:rsidP="00FE1BF2">
      <w:pPr>
        <w:pStyle w:val="ListParagraph"/>
        <w:numPr>
          <w:ilvl w:val="0"/>
          <w:numId w:val="91"/>
        </w:numPr>
        <w:spacing w:after="0" w:line="360" w:lineRule="auto"/>
        <w:jc w:val="both"/>
        <w:rPr>
          <w:rFonts w:ascii="Times New Roman" w:hAnsi="Times New Roman"/>
          <w:sz w:val="28"/>
          <w:szCs w:val="28"/>
        </w:rPr>
      </w:pPr>
      <w:r w:rsidRPr="00FE1BF2">
        <w:rPr>
          <w:rFonts w:ascii="Times New Roman" w:hAnsi="Times New Roman"/>
          <w:sz w:val="28"/>
          <w:szCs w:val="28"/>
        </w:rPr>
        <w:t>Đây là mô hình đơn giản, xử lý những nghiệp vụ đơn giản, và dễ dàng triển khai với các dự án lớn, nhỏ</w:t>
      </w:r>
      <w:r w:rsidRPr="00405106">
        <w:rPr>
          <w:rFonts w:ascii="Times New Roman" w:hAnsi="Times New Roman"/>
          <w:sz w:val="28"/>
          <w:szCs w:val="28"/>
        </w:rPr>
        <w:t xml:space="preserve">. </w:t>
      </w:r>
      <w:r w:rsidR="00405106" w:rsidRPr="00405106">
        <w:rPr>
          <w:rFonts w:ascii="Times New Roman" w:hAnsi="Times New Roman"/>
          <w:sz w:val="28"/>
          <w:szCs w:val="28"/>
          <w:lang w:val="en-US"/>
        </w:rPr>
        <w:t>[5]</w:t>
      </w:r>
    </w:p>
    <w:p w14:paraId="7BA8929D" w14:textId="77777777" w:rsidR="009D4E4F" w:rsidRPr="00FE1BF2" w:rsidRDefault="009D4E4F" w:rsidP="00FE1BF2">
      <w:pPr>
        <w:spacing w:line="360" w:lineRule="auto"/>
        <w:ind w:firstLine="360"/>
        <w:jc w:val="both"/>
        <w:rPr>
          <w:rFonts w:ascii="Times New Roman" w:hAnsi="Times New Roman"/>
          <w:b/>
          <w:sz w:val="28"/>
          <w:szCs w:val="28"/>
        </w:rPr>
      </w:pPr>
      <w:r w:rsidRPr="00FE1BF2">
        <w:rPr>
          <w:rFonts w:ascii="Times New Roman" w:hAnsi="Times New Roman"/>
          <w:b/>
          <w:sz w:val="28"/>
          <w:szCs w:val="28"/>
        </w:rPr>
        <w:lastRenderedPageBreak/>
        <w:t>Nhược điểm:</w:t>
      </w:r>
    </w:p>
    <w:p w14:paraId="0D0D8F4B" w14:textId="682655E7" w:rsidR="00EB1CF3" w:rsidRPr="00405106" w:rsidRDefault="009D4E4F" w:rsidP="00FE1BF2">
      <w:pPr>
        <w:spacing w:after="0" w:line="360" w:lineRule="auto"/>
        <w:ind w:firstLine="720"/>
        <w:jc w:val="both"/>
        <w:rPr>
          <w:rFonts w:ascii="Times New Roman" w:hAnsi="Times New Roman"/>
          <w:sz w:val="28"/>
          <w:szCs w:val="28"/>
          <w:lang w:val="en-US"/>
        </w:rPr>
      </w:pPr>
      <w:r w:rsidRPr="00FE1BF2">
        <w:rPr>
          <w:rFonts w:ascii="Times New Roman" w:hAnsi="Times New Roman"/>
          <w:sz w:val="28"/>
          <w:szCs w:val="28"/>
        </w:rPr>
        <w:t xml:space="preserve">Xây dựng mất thời gian để xây dựng thư viện, cấu trúc trong lần đầu tiên. </w:t>
      </w:r>
      <w:r w:rsidR="00405106" w:rsidRPr="00405106">
        <w:rPr>
          <w:rFonts w:ascii="Times New Roman" w:hAnsi="Times New Roman"/>
          <w:sz w:val="28"/>
          <w:szCs w:val="28"/>
          <w:lang w:val="en-US"/>
        </w:rPr>
        <w:t>[5]</w:t>
      </w:r>
    </w:p>
    <w:p w14:paraId="7414BD7B" w14:textId="0C2C0CE1" w:rsidR="009D4E4F" w:rsidRPr="00AD500C" w:rsidRDefault="001D68D8" w:rsidP="00AD500C">
      <w:pPr>
        <w:pStyle w:val="Heading2"/>
      </w:pPr>
      <w:bookmarkStart w:id="187" w:name="_Toc71589212"/>
      <w:bookmarkStart w:id="188" w:name="_Toc71645264"/>
      <w:bookmarkStart w:id="189" w:name="_Toc71672255"/>
      <w:r w:rsidRPr="00AD500C">
        <w:t>2</w:t>
      </w:r>
      <w:r w:rsidR="009D4E4F" w:rsidRPr="00AD500C">
        <w:t>.4. Hệ quản trị cơ sở dữ liệu MYSQL</w:t>
      </w:r>
      <w:bookmarkEnd w:id="187"/>
      <w:bookmarkEnd w:id="188"/>
      <w:bookmarkEnd w:id="189"/>
    </w:p>
    <w:p w14:paraId="5AB5FE69" w14:textId="480E57DD" w:rsidR="009D4E4F" w:rsidRPr="00C713EE" w:rsidRDefault="001D68D8" w:rsidP="00C713EE">
      <w:pPr>
        <w:pStyle w:val="Heading3"/>
        <w:spacing w:line="360" w:lineRule="auto"/>
        <w:jc w:val="both"/>
        <w:rPr>
          <w:rFonts w:ascii="Times New Roman" w:hAnsi="Times New Roman"/>
          <w:b/>
          <w:color w:val="auto"/>
          <w:sz w:val="28"/>
          <w:lang w:val="nl-NL"/>
        </w:rPr>
      </w:pPr>
      <w:bookmarkStart w:id="190" w:name="_Toc71589213"/>
      <w:bookmarkStart w:id="191" w:name="_Toc71645265"/>
      <w:bookmarkStart w:id="192" w:name="_Toc71672256"/>
      <w:r w:rsidRPr="00C713EE">
        <w:rPr>
          <w:rFonts w:ascii="Times New Roman" w:hAnsi="Times New Roman"/>
          <w:b/>
          <w:color w:val="auto"/>
          <w:sz w:val="28"/>
          <w:lang w:val="nl-NL"/>
        </w:rPr>
        <w:t>2</w:t>
      </w:r>
      <w:r w:rsidR="009D4E4F" w:rsidRPr="00C713EE">
        <w:rPr>
          <w:rFonts w:ascii="Times New Roman" w:hAnsi="Times New Roman"/>
          <w:b/>
          <w:color w:val="auto"/>
          <w:sz w:val="28"/>
          <w:lang w:val="nl-NL"/>
        </w:rPr>
        <w:t>.4.1. Giới thiệu về MYSQL</w:t>
      </w:r>
      <w:bookmarkEnd w:id="190"/>
      <w:bookmarkEnd w:id="191"/>
      <w:bookmarkEnd w:id="192"/>
    </w:p>
    <w:p w14:paraId="12EDDD2F" w14:textId="70EF978B" w:rsidR="009D4E4F" w:rsidRDefault="009D4E4F" w:rsidP="00C713EE">
      <w:pPr>
        <w:spacing w:line="360" w:lineRule="auto"/>
        <w:ind w:firstLine="720"/>
        <w:jc w:val="both"/>
        <w:rPr>
          <w:rFonts w:ascii="Times New Roman" w:hAnsi="Times New Roman"/>
          <w:sz w:val="28"/>
        </w:rPr>
      </w:pPr>
      <w:r w:rsidRPr="00884D7F">
        <w:rPr>
          <w:rStyle w:val="Strong"/>
          <w:rFonts w:ascii="Times New Roman" w:hAnsi="Times New Roman"/>
          <w:b w:val="0"/>
          <w:sz w:val="28"/>
        </w:rPr>
        <w:t>MySQL</w:t>
      </w:r>
      <w:r w:rsidRPr="00AF5BE1">
        <w:rPr>
          <w:rFonts w:ascii="Times New Roman" w:hAnsi="Times New Roman"/>
          <w:sz w:val="28"/>
        </w:rPr>
        <w:t> là một loại cơ sở dữ liệu theo cấu trúc quan hệ (</w:t>
      </w:r>
      <w:r w:rsidRPr="00884D7F">
        <w:rPr>
          <w:rStyle w:val="Strong"/>
          <w:rFonts w:ascii="Times New Roman" w:hAnsi="Times New Roman"/>
          <w:b w:val="0"/>
          <w:sz w:val="28"/>
        </w:rPr>
        <w:t>RDBMS</w:t>
      </w:r>
      <w:r w:rsidRPr="00AF5BE1">
        <w:rPr>
          <w:rFonts w:ascii="Times New Roman" w:hAnsi="Times New Roman"/>
          <w:sz w:val="28"/>
        </w:rPr>
        <w:t> – Relational Database Management System) dùng để lưu và quản lý khối lượng lớn dữ liệu. MySQL được gọi là cơ sở dữ liệu quan hệ vì nó sử dụng các cấu trúc bảng để lưu trữ dữ liệu, các bảng có mối quan hệ với nhau thông qua các khóa.</w:t>
      </w:r>
    </w:p>
    <w:p w14:paraId="149D1CB4" w14:textId="11F342F9" w:rsidR="00237F71" w:rsidRDefault="00237F71" w:rsidP="00237F71">
      <w:pPr>
        <w:spacing w:line="360" w:lineRule="auto"/>
        <w:jc w:val="center"/>
        <w:rPr>
          <w:rFonts w:ascii="Times New Roman" w:hAnsi="Times New Roman"/>
          <w:sz w:val="28"/>
        </w:rPr>
      </w:pPr>
      <w:r>
        <w:rPr>
          <w:noProof/>
          <w:lang w:val="en-US"/>
        </w:rPr>
        <w:drawing>
          <wp:inline distT="0" distB="0" distL="0" distR="0" wp14:anchorId="4D8F7C37" wp14:editId="25F0622E">
            <wp:extent cx="4705350" cy="2476500"/>
            <wp:effectExtent l="0" t="0" r="0" b="0"/>
            <wp:docPr id="28" name="Picture 28" descr="VPS căn bản [Phần 9] – Cài đặt MySQL &amp; phpMyAdmin | W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PS căn bản [Phần 9] – Cài đặt MySQL &amp; phpMyAdmin | W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5350" cy="2476500"/>
                    </a:xfrm>
                    <a:prstGeom prst="rect">
                      <a:avLst/>
                    </a:prstGeom>
                    <a:noFill/>
                    <a:ln>
                      <a:noFill/>
                    </a:ln>
                  </pic:spPr>
                </pic:pic>
              </a:graphicData>
            </a:graphic>
          </wp:inline>
        </w:drawing>
      </w:r>
    </w:p>
    <w:p w14:paraId="3295AA3B" w14:textId="23BA99A4" w:rsidR="00237F71" w:rsidRPr="00C713EE" w:rsidRDefault="00237F71" w:rsidP="00C713EE">
      <w:pPr>
        <w:pStyle w:val="Heading1"/>
        <w:spacing w:line="360" w:lineRule="auto"/>
        <w:jc w:val="center"/>
        <w:rPr>
          <w:rFonts w:ascii="Times New Roman" w:hAnsi="Times New Roman"/>
          <w:i/>
          <w:iCs/>
          <w:color w:val="auto"/>
          <w:sz w:val="28"/>
          <w:lang w:val="en-US"/>
        </w:rPr>
      </w:pPr>
      <w:bookmarkStart w:id="193" w:name="_Toc71589214"/>
      <w:bookmarkStart w:id="194" w:name="_Toc71668504"/>
      <w:bookmarkStart w:id="195" w:name="_Toc71670831"/>
      <w:bookmarkStart w:id="196" w:name="_Toc71672257"/>
      <w:r w:rsidRPr="00C713EE">
        <w:rPr>
          <w:rFonts w:ascii="Times New Roman" w:hAnsi="Times New Roman"/>
          <w:i/>
          <w:iCs/>
          <w:color w:val="auto"/>
          <w:sz w:val="28"/>
          <w:lang w:val="en-US"/>
        </w:rPr>
        <w:t xml:space="preserve">Hình </w:t>
      </w:r>
      <w:r w:rsidR="001D68D8" w:rsidRPr="00C713EE">
        <w:rPr>
          <w:rFonts w:ascii="Times New Roman" w:hAnsi="Times New Roman"/>
          <w:i/>
          <w:iCs/>
          <w:color w:val="auto"/>
          <w:sz w:val="28"/>
          <w:lang w:val="en-US"/>
        </w:rPr>
        <w:t>2</w:t>
      </w:r>
      <w:r w:rsidRPr="00C713EE">
        <w:rPr>
          <w:rFonts w:ascii="Times New Roman" w:hAnsi="Times New Roman"/>
          <w:i/>
          <w:iCs/>
          <w:color w:val="auto"/>
          <w:sz w:val="28"/>
          <w:lang w:val="en-US"/>
        </w:rPr>
        <w:t>.5. Logo phpMyAdmin</w:t>
      </w:r>
      <w:bookmarkEnd w:id="193"/>
      <w:bookmarkEnd w:id="194"/>
      <w:bookmarkEnd w:id="195"/>
      <w:bookmarkEnd w:id="196"/>
    </w:p>
    <w:p w14:paraId="4A4B2226" w14:textId="77777777" w:rsidR="009D4E4F" w:rsidRDefault="009D4E4F" w:rsidP="00C713EE">
      <w:pPr>
        <w:spacing w:line="360" w:lineRule="auto"/>
        <w:ind w:firstLine="720"/>
        <w:jc w:val="both"/>
        <w:rPr>
          <w:rFonts w:ascii="Times New Roman" w:hAnsi="Times New Roman"/>
          <w:bCs/>
          <w:color w:val="000000"/>
          <w:sz w:val="28"/>
          <w:szCs w:val="26"/>
          <w:lang w:val="nl-NL"/>
        </w:rPr>
      </w:pPr>
      <w:r w:rsidRPr="00AF5BE1">
        <w:rPr>
          <w:rFonts w:ascii="Times New Roman" w:hAnsi="Times New Roman"/>
          <w:bCs/>
          <w:color w:val="000000"/>
          <w:sz w:val="28"/>
          <w:szCs w:val="26"/>
          <w:lang w:val="nl-NL"/>
        </w:rPr>
        <w:t>MySQL là hệ quản trị cơ sở dữ liệu tự do nguồn mở phổ biến nhất thế giới và được các nhà phát triển rất ưa chuộng trong quá trình phát triển ứng dụng.Vì MySQL là cơ sở dữ liệu tốc độ cao, ổn định và dễ sử dụng, có tính khả chuyển, hoạt động trên nhiều hệ điều hành cung cấp một hệ thống lớn các hàm tiện ích rất mạnh.</w:t>
      </w:r>
    </w:p>
    <w:p w14:paraId="3F69EFFC" w14:textId="395A6C71" w:rsidR="009D4E4F" w:rsidRPr="00405106" w:rsidRDefault="009D4E4F" w:rsidP="00C713EE">
      <w:pPr>
        <w:spacing w:line="360" w:lineRule="auto"/>
        <w:ind w:firstLine="720"/>
        <w:jc w:val="both"/>
        <w:rPr>
          <w:rFonts w:ascii="Times New Roman" w:hAnsi="Times New Roman"/>
          <w:bCs/>
          <w:color w:val="000000"/>
          <w:sz w:val="28"/>
          <w:szCs w:val="28"/>
          <w:lang w:val="en-US"/>
        </w:rPr>
      </w:pPr>
      <w:r w:rsidRPr="00405106">
        <w:rPr>
          <w:rFonts w:ascii="Times New Roman" w:hAnsi="Times New Roman"/>
          <w:bCs/>
          <w:color w:val="000000"/>
          <w:sz w:val="28"/>
          <w:szCs w:val="28"/>
          <w:lang w:val="nl-NL"/>
        </w:rPr>
        <w:t>MySQL miễn phí hoàn toàn cho nên bạn có thể tải về MySQL từ trang chủ. Nó có nhiều phiên bản cho các hệ điều hành khác nhau: phiên bản Win32 cho các hệ điề</w:t>
      </w:r>
      <w:r w:rsidR="00C713EE" w:rsidRPr="00405106">
        <w:rPr>
          <w:rFonts w:ascii="Times New Roman" w:hAnsi="Times New Roman"/>
          <w:bCs/>
          <w:color w:val="000000"/>
          <w:sz w:val="28"/>
          <w:szCs w:val="28"/>
          <w:lang w:val="nl-NL"/>
        </w:rPr>
        <w:t>u hành dòng Windows,</w:t>
      </w:r>
      <w:r w:rsidRPr="00405106">
        <w:rPr>
          <w:rFonts w:ascii="Times New Roman" w:hAnsi="Times New Roman"/>
          <w:bCs/>
          <w:color w:val="000000"/>
          <w:sz w:val="28"/>
          <w:szCs w:val="28"/>
          <w:lang w:val="nl-NL"/>
        </w:rPr>
        <w:t xml:space="preserve"> Linux, Mac OS, X, Unix, FreeBSD, NetBSD, Novell  NetWare , SGI Irix, </w:t>
      </w:r>
      <w:r w:rsidR="00925B21" w:rsidRPr="00405106">
        <w:rPr>
          <w:rFonts w:ascii="Times New Roman" w:hAnsi="Times New Roman"/>
          <w:bCs/>
          <w:color w:val="000000"/>
          <w:sz w:val="28"/>
          <w:szCs w:val="28"/>
          <w:lang w:val="nl-NL"/>
        </w:rPr>
        <w:t>Solaris, SunOS,</w:t>
      </w:r>
      <w:r w:rsidRPr="00405106">
        <w:rPr>
          <w:rFonts w:ascii="Times New Roman" w:hAnsi="Times New Roman"/>
          <w:bCs/>
          <w:color w:val="000000"/>
          <w:sz w:val="28"/>
          <w:szCs w:val="28"/>
          <w:lang w:val="nl-NL"/>
        </w:rPr>
        <w:t>...</w:t>
      </w:r>
      <w:r w:rsidRPr="00405106">
        <w:rPr>
          <w:rFonts w:ascii="Times New Roman" w:hAnsi="Times New Roman"/>
          <w:bCs/>
          <w:noProof/>
          <w:color w:val="000000"/>
          <w:sz w:val="28"/>
          <w:szCs w:val="28"/>
        </w:rPr>
        <w:t xml:space="preserve"> </w:t>
      </w:r>
      <w:r w:rsidR="00405106" w:rsidRPr="00405106">
        <w:rPr>
          <w:rFonts w:ascii="Times New Roman" w:hAnsi="Times New Roman"/>
          <w:noProof/>
          <w:sz w:val="28"/>
          <w:szCs w:val="28"/>
          <w:lang w:val="en-US"/>
        </w:rPr>
        <w:t>[7]</w:t>
      </w:r>
    </w:p>
    <w:p w14:paraId="5E286AC4" w14:textId="732FAB99" w:rsidR="009D4E4F" w:rsidRDefault="001D68D8" w:rsidP="002A33EE">
      <w:pPr>
        <w:pStyle w:val="Heading3"/>
        <w:spacing w:line="360" w:lineRule="auto"/>
        <w:jc w:val="both"/>
        <w:rPr>
          <w:rFonts w:ascii="Times New Roman" w:hAnsi="Times New Roman"/>
          <w:b/>
          <w:bCs/>
          <w:color w:val="000000"/>
          <w:sz w:val="28"/>
          <w:szCs w:val="26"/>
          <w:lang w:val="nl-NL"/>
        </w:rPr>
      </w:pPr>
      <w:bookmarkStart w:id="197" w:name="_Toc71589215"/>
      <w:bookmarkStart w:id="198" w:name="_Toc71645267"/>
      <w:bookmarkStart w:id="199" w:name="_Toc71672258"/>
      <w:r>
        <w:rPr>
          <w:rFonts w:ascii="Times New Roman" w:hAnsi="Times New Roman"/>
          <w:b/>
          <w:bCs/>
          <w:color w:val="000000"/>
          <w:sz w:val="28"/>
          <w:szCs w:val="26"/>
          <w:lang w:val="nl-NL"/>
        </w:rPr>
        <w:lastRenderedPageBreak/>
        <w:t>2</w:t>
      </w:r>
      <w:r w:rsidR="009D4E4F">
        <w:rPr>
          <w:rFonts w:ascii="Times New Roman" w:hAnsi="Times New Roman"/>
          <w:b/>
          <w:bCs/>
          <w:color w:val="000000"/>
          <w:sz w:val="28"/>
          <w:szCs w:val="26"/>
          <w:lang w:val="nl-NL"/>
        </w:rPr>
        <w:t>.4.2. Tại sao lại sử dụng MYSQL?</w:t>
      </w:r>
      <w:bookmarkEnd w:id="197"/>
      <w:bookmarkEnd w:id="198"/>
      <w:bookmarkEnd w:id="199"/>
    </w:p>
    <w:p w14:paraId="4F94C156" w14:textId="77777777" w:rsidR="009D4E4F" w:rsidRDefault="009D4E4F" w:rsidP="002A33EE">
      <w:pPr>
        <w:spacing w:line="360" w:lineRule="auto"/>
        <w:ind w:firstLine="720"/>
        <w:jc w:val="both"/>
        <w:rPr>
          <w:rFonts w:ascii="Times New Roman" w:hAnsi="Times New Roman"/>
          <w:sz w:val="28"/>
        </w:rPr>
      </w:pPr>
      <w:r w:rsidRPr="00AF5BE1">
        <w:rPr>
          <w:rFonts w:ascii="Times New Roman" w:hAnsi="Times New Roman"/>
          <w:sz w:val="28"/>
        </w:rPr>
        <w:t>MySQL là một hệ cơ sở dữ liệu theo cấu trúc quan hệ dễ dàng sử dụng và quản lý, MySQL thường được sử dụng cho nhiều công việc từ nhỏ tới lớn. cho đến hiện tại, MySQL vẫn rất phổ biến vì những lí do sau:</w:t>
      </w:r>
    </w:p>
    <w:p w14:paraId="18C9DBCF" w14:textId="77777777" w:rsidR="009D4E4F" w:rsidRPr="00AF5BE1" w:rsidRDefault="009D4E4F" w:rsidP="002A33EE">
      <w:pPr>
        <w:pStyle w:val="ListParagraph"/>
        <w:numPr>
          <w:ilvl w:val="0"/>
          <w:numId w:val="7"/>
        </w:numPr>
        <w:spacing w:line="360" w:lineRule="auto"/>
        <w:jc w:val="both"/>
        <w:rPr>
          <w:rFonts w:ascii="Times New Roman" w:hAnsi="Times New Roman"/>
          <w:sz w:val="28"/>
        </w:rPr>
      </w:pPr>
      <w:r w:rsidRPr="00AF5BE1">
        <w:rPr>
          <w:rFonts w:ascii="Times New Roman" w:hAnsi="Times New Roman"/>
          <w:sz w:val="28"/>
        </w:rPr>
        <w:t>MySQL là mã nguồn mở, nó hoàn toàn miễn phí.</w:t>
      </w:r>
    </w:p>
    <w:p w14:paraId="13024654" w14:textId="77777777" w:rsidR="009D4E4F" w:rsidRPr="00AF5BE1"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là một chương trình rất mạnh mẽ.</w:t>
      </w:r>
    </w:p>
    <w:p w14:paraId="5950CBD9" w14:textId="77777777" w:rsidR="009D4E4F" w:rsidRPr="00AF5BE1"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sử dụng một form chuẩn của ngôn ngữ dữ liệu nổi tiếng là SQL.</w:t>
      </w:r>
    </w:p>
    <w:p w14:paraId="0BA91AAD" w14:textId="77777777" w:rsidR="009D4E4F" w:rsidRPr="00AF5BE1"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làm việc được trên nhiều hệ điều hành cùng với nhiều ngôn ngữ phổ biến như PHP, PERL, C, C++, Java…</w:t>
      </w:r>
    </w:p>
    <w:p w14:paraId="71712654" w14:textId="77777777" w:rsidR="009D4E4F" w:rsidRPr="00AF5BE1"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làm việc nhanh và khỏe ngay cả với các tập dữ liệu lớn.</w:t>
      </w:r>
    </w:p>
    <w:p w14:paraId="1CD8494C" w14:textId="6D1F90C3" w:rsidR="009D4E4F" w:rsidRDefault="009D4E4F" w:rsidP="002A33EE">
      <w:pPr>
        <w:pStyle w:val="ListParagraph"/>
        <w:numPr>
          <w:ilvl w:val="0"/>
          <w:numId w:val="7"/>
        </w:numPr>
        <w:spacing w:after="0" w:line="360" w:lineRule="auto"/>
        <w:jc w:val="both"/>
        <w:rPr>
          <w:rFonts w:ascii="Times New Roman" w:hAnsi="Times New Roman"/>
          <w:sz w:val="28"/>
        </w:rPr>
      </w:pPr>
      <w:r w:rsidRPr="00AF5BE1">
        <w:rPr>
          <w:rFonts w:ascii="Times New Roman" w:hAnsi="Times New Roman"/>
          <w:sz w:val="28"/>
        </w:rPr>
        <w:t>MySQL rất thân thiện với PHP, một ngôn ngữ thường được dùng để phát triển web.</w:t>
      </w:r>
      <w:r w:rsidR="00405106">
        <w:rPr>
          <w:rFonts w:ascii="Times New Roman" w:hAnsi="Times New Roman"/>
          <w:sz w:val="28"/>
          <w:lang w:val="en-US"/>
        </w:rPr>
        <w:t xml:space="preserve"> [7]</w:t>
      </w:r>
    </w:p>
    <w:p w14:paraId="3080A7ED" w14:textId="300D088F" w:rsidR="009D4E4F" w:rsidRPr="002A33EE" w:rsidRDefault="001D68D8" w:rsidP="002A33EE">
      <w:pPr>
        <w:pStyle w:val="Heading3"/>
        <w:spacing w:line="480" w:lineRule="auto"/>
        <w:jc w:val="both"/>
        <w:rPr>
          <w:rFonts w:ascii="Times New Roman" w:hAnsi="Times New Roman"/>
          <w:b/>
          <w:color w:val="auto"/>
          <w:sz w:val="28"/>
          <w:szCs w:val="28"/>
          <w:lang w:val="en-US"/>
        </w:rPr>
      </w:pPr>
      <w:bookmarkStart w:id="200" w:name="_Toc71589216"/>
      <w:bookmarkStart w:id="201" w:name="_Toc71645268"/>
      <w:bookmarkStart w:id="202" w:name="_Toc71672259"/>
      <w:r w:rsidRPr="002A33EE">
        <w:rPr>
          <w:rFonts w:ascii="Times New Roman" w:hAnsi="Times New Roman"/>
          <w:b/>
          <w:color w:val="auto"/>
          <w:sz w:val="28"/>
          <w:szCs w:val="28"/>
          <w:lang w:val="en-US"/>
        </w:rPr>
        <w:t>2</w:t>
      </w:r>
      <w:r w:rsidR="009D4E4F" w:rsidRPr="002A33EE">
        <w:rPr>
          <w:rFonts w:ascii="Times New Roman" w:hAnsi="Times New Roman"/>
          <w:b/>
          <w:color w:val="auto"/>
          <w:sz w:val="28"/>
          <w:szCs w:val="28"/>
          <w:lang w:val="en-US"/>
        </w:rPr>
        <w:t>.4.3. Ưu và nhược điểm của MYSQL</w:t>
      </w:r>
      <w:bookmarkEnd w:id="200"/>
      <w:bookmarkEnd w:id="201"/>
      <w:bookmarkEnd w:id="202"/>
    </w:p>
    <w:p w14:paraId="52B6F53B" w14:textId="77777777" w:rsidR="009D4E4F" w:rsidRPr="00AD1B56" w:rsidRDefault="009D4E4F" w:rsidP="002A33EE">
      <w:pPr>
        <w:spacing w:line="480" w:lineRule="auto"/>
        <w:ind w:firstLine="720"/>
        <w:rPr>
          <w:rFonts w:ascii="Times New Roman" w:hAnsi="Times New Roman"/>
          <w:b/>
          <w:bCs/>
          <w:iCs/>
          <w:sz w:val="28"/>
          <w:szCs w:val="28"/>
        </w:rPr>
      </w:pPr>
      <w:r w:rsidRPr="00AD1B56">
        <w:rPr>
          <w:rFonts w:ascii="Times New Roman" w:hAnsi="Times New Roman"/>
          <w:b/>
          <w:bCs/>
          <w:iCs/>
          <w:sz w:val="28"/>
          <w:szCs w:val="28"/>
        </w:rPr>
        <w:t>Ưu điểm:</w:t>
      </w:r>
    </w:p>
    <w:p w14:paraId="4FEAB2DF" w14:textId="77777777"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Dễ sử dụng</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là cơ sở dữ liệu tốc độ cao, ổn định, dễ sử dụng và hoạt động trên nhiều hệ điều hành cung cấp một hệ thống lớn các hàm tiện ích rất mạnh.</w:t>
      </w:r>
    </w:p>
    <w:p w14:paraId="79DCF810" w14:textId="77777777"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Độ</w:t>
      </w:r>
      <w:r w:rsidRPr="00AD1B56">
        <w:rPr>
          <w:rFonts w:ascii="Times New Roman" w:hAnsi="Times New Roman"/>
          <w:sz w:val="28"/>
          <w:szCs w:val="28"/>
        </w:rPr>
        <w:t> </w:t>
      </w:r>
      <w:r w:rsidRPr="00AD1B56">
        <w:rPr>
          <w:rFonts w:ascii="Times New Roman" w:hAnsi="Times New Roman"/>
          <w:bCs/>
          <w:iCs/>
          <w:sz w:val="28"/>
          <w:szCs w:val="28"/>
        </w:rPr>
        <w:t>bảo mật cao</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rất thích hợp cho các ứng dụng có truy cập CSDL trên Internet khi sở hữu nhiều nhiều tính năng bảo mật thậm chí là ở cấp cao.</w:t>
      </w:r>
    </w:p>
    <w:p w14:paraId="2D2582F6" w14:textId="77777777"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Đa tính năng</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hỗ trợ rất nhiều </w:t>
      </w:r>
      <w:r w:rsidRPr="00AD1B56">
        <w:rPr>
          <w:rFonts w:ascii="Times New Roman" w:hAnsi="Times New Roman"/>
          <w:bCs/>
          <w:sz w:val="28"/>
          <w:szCs w:val="28"/>
        </w:rPr>
        <w:t>chức năng SQL</w:t>
      </w:r>
      <w:r w:rsidRPr="00AD1B56">
        <w:rPr>
          <w:rFonts w:ascii="Times New Roman" w:hAnsi="Times New Roman"/>
          <w:sz w:val="28"/>
          <w:szCs w:val="28"/>
        </w:rPr>
        <w:t> được mong chờ từ một hệ quản trị cơ sở dữ liệu quan hệ cả trực tiếp lẫn gián tiếp.</w:t>
      </w:r>
    </w:p>
    <w:p w14:paraId="131DE8AB" w14:textId="77777777"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Khả năng mở rộng và mạnh mẽ</w:t>
      </w:r>
      <w:r w:rsidRPr="00AD1B56">
        <w:rPr>
          <w:rFonts w:ascii="Times New Roman" w:hAnsi="Times New Roman"/>
          <w:sz w:val="28"/>
          <w:szCs w:val="28"/>
        </w:rPr>
        <w:t>: </w:t>
      </w:r>
      <w:r w:rsidRPr="00AD1B56">
        <w:rPr>
          <w:rFonts w:ascii="Times New Roman" w:hAnsi="Times New Roman"/>
          <w:bCs/>
          <w:sz w:val="28"/>
          <w:szCs w:val="28"/>
        </w:rPr>
        <w:t>MySQL</w:t>
      </w:r>
      <w:r w:rsidRPr="00AD1B56">
        <w:rPr>
          <w:rFonts w:ascii="Times New Roman" w:hAnsi="Times New Roman"/>
          <w:sz w:val="28"/>
          <w:szCs w:val="28"/>
        </w:rPr>
        <w:t> có thể xử lý rất nhiều dữ liệu và hơn thế nữa nó có thể được mở rộng nếu cần thiết.</w:t>
      </w:r>
    </w:p>
    <w:p w14:paraId="7D739EAA" w14:textId="0E4A73D2" w:rsidR="009D4E4F" w:rsidRPr="00AD1B56" w:rsidRDefault="009D4E4F" w:rsidP="00614A37">
      <w:pPr>
        <w:pStyle w:val="ListParagraph"/>
        <w:numPr>
          <w:ilvl w:val="0"/>
          <w:numId w:val="8"/>
        </w:numPr>
        <w:spacing w:after="0" w:line="360" w:lineRule="auto"/>
        <w:jc w:val="both"/>
        <w:rPr>
          <w:rFonts w:ascii="Times New Roman" w:hAnsi="Times New Roman"/>
          <w:sz w:val="28"/>
          <w:szCs w:val="28"/>
        </w:rPr>
      </w:pPr>
      <w:r w:rsidRPr="00AD1B56">
        <w:rPr>
          <w:rFonts w:ascii="Times New Roman" w:hAnsi="Times New Roman"/>
          <w:bCs/>
          <w:iCs/>
          <w:sz w:val="28"/>
          <w:szCs w:val="28"/>
        </w:rPr>
        <w:t>Nhanh chóng</w:t>
      </w:r>
      <w:r w:rsidRPr="00AD1B56">
        <w:rPr>
          <w:rFonts w:ascii="Times New Roman" w:hAnsi="Times New Roman"/>
          <w:sz w:val="28"/>
          <w:szCs w:val="28"/>
        </w:rPr>
        <w:t>: Việc đưa ra một số tiêu chuẩn cho phép MySQL để làm việc rất hiệu quả và tiết kiệm chi phí, do đó nó làm tăng tốc độ thực thi.</w:t>
      </w:r>
      <w:r w:rsidR="00405106">
        <w:rPr>
          <w:rFonts w:ascii="Times New Roman" w:hAnsi="Times New Roman"/>
          <w:sz w:val="28"/>
          <w:szCs w:val="28"/>
          <w:lang w:val="en-US"/>
        </w:rPr>
        <w:t xml:space="preserve"> [7]</w:t>
      </w:r>
    </w:p>
    <w:p w14:paraId="579AE8F3" w14:textId="77777777" w:rsidR="009D4E4F" w:rsidRPr="00AD1B56" w:rsidRDefault="009D4E4F" w:rsidP="009D4E4F">
      <w:pPr>
        <w:spacing w:line="360" w:lineRule="auto"/>
        <w:ind w:firstLine="720"/>
        <w:rPr>
          <w:rFonts w:ascii="Times New Roman" w:hAnsi="Times New Roman"/>
          <w:b/>
          <w:sz w:val="28"/>
          <w:szCs w:val="28"/>
          <w:lang w:val="nl-NL"/>
        </w:rPr>
      </w:pPr>
      <w:r w:rsidRPr="00AD1B56">
        <w:rPr>
          <w:rFonts w:ascii="Times New Roman" w:hAnsi="Times New Roman"/>
          <w:b/>
          <w:sz w:val="28"/>
          <w:szCs w:val="28"/>
          <w:lang w:val="nl-NL"/>
        </w:rPr>
        <w:lastRenderedPageBreak/>
        <w:t>Nhược điểm:</w:t>
      </w:r>
    </w:p>
    <w:p w14:paraId="6CE7A298" w14:textId="77777777" w:rsidR="009D4E4F" w:rsidRPr="00AD1B56" w:rsidRDefault="009D4E4F" w:rsidP="00614A37">
      <w:pPr>
        <w:pStyle w:val="ListParagraph"/>
        <w:numPr>
          <w:ilvl w:val="0"/>
          <w:numId w:val="9"/>
        </w:numPr>
        <w:spacing w:after="0" w:line="360" w:lineRule="auto"/>
        <w:jc w:val="both"/>
        <w:rPr>
          <w:rFonts w:ascii="Times New Roman" w:hAnsi="Times New Roman"/>
          <w:sz w:val="28"/>
          <w:szCs w:val="28"/>
        </w:rPr>
      </w:pPr>
      <w:r w:rsidRPr="00AD1B56">
        <w:rPr>
          <w:rFonts w:ascii="Times New Roman" w:hAnsi="Times New Roman"/>
          <w:sz w:val="28"/>
          <w:szCs w:val="28"/>
        </w:rPr>
        <w:t>Giới hạn: Theo thiết kế, MySQL không có ý định làm tất cả và nó đi kèm với các hạn chế về chức năng mà một vào ứng dụng có thể cần.</w:t>
      </w:r>
    </w:p>
    <w:p w14:paraId="0D5585C7" w14:textId="77777777" w:rsidR="009D4E4F" w:rsidRPr="00AD1B56" w:rsidRDefault="009D4E4F" w:rsidP="00614A37">
      <w:pPr>
        <w:pStyle w:val="ListParagraph"/>
        <w:numPr>
          <w:ilvl w:val="0"/>
          <w:numId w:val="9"/>
        </w:numPr>
        <w:spacing w:after="0" w:line="360" w:lineRule="auto"/>
        <w:jc w:val="both"/>
        <w:rPr>
          <w:rFonts w:ascii="Times New Roman" w:hAnsi="Times New Roman"/>
          <w:sz w:val="28"/>
          <w:szCs w:val="28"/>
        </w:rPr>
      </w:pPr>
      <w:r w:rsidRPr="00AD1B56">
        <w:rPr>
          <w:rFonts w:ascii="Times New Roman" w:hAnsi="Times New Roman"/>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24F9CDC7" w14:textId="0EC175DB" w:rsidR="009D4E4F" w:rsidRDefault="009D4E4F" w:rsidP="00614A37">
      <w:pPr>
        <w:pStyle w:val="ListParagraph"/>
        <w:numPr>
          <w:ilvl w:val="0"/>
          <w:numId w:val="9"/>
        </w:numPr>
        <w:spacing w:after="0" w:line="360" w:lineRule="auto"/>
        <w:jc w:val="both"/>
        <w:rPr>
          <w:rFonts w:ascii="Times New Roman" w:hAnsi="Times New Roman"/>
          <w:sz w:val="28"/>
          <w:szCs w:val="28"/>
        </w:rPr>
      </w:pPr>
      <w:r w:rsidRPr="00AD1B56">
        <w:rPr>
          <w:rFonts w:ascii="Times New Roman" w:hAnsi="Times New Roman"/>
          <w:sz w:val="28"/>
          <w:szCs w:val="28"/>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r w:rsidR="00405106">
        <w:rPr>
          <w:rFonts w:ascii="Times New Roman" w:hAnsi="Times New Roman"/>
          <w:sz w:val="28"/>
          <w:szCs w:val="28"/>
          <w:lang w:val="en-US"/>
        </w:rPr>
        <w:t xml:space="preserve"> [7]</w:t>
      </w:r>
    </w:p>
    <w:p w14:paraId="1E5824C2" w14:textId="7AA6299F" w:rsidR="009D4E4F" w:rsidRPr="00AD500C" w:rsidRDefault="001D68D8" w:rsidP="00AD500C">
      <w:pPr>
        <w:pStyle w:val="Heading2"/>
      </w:pPr>
      <w:bookmarkStart w:id="203" w:name="_Toc71589217"/>
      <w:bookmarkStart w:id="204" w:name="_Toc71645269"/>
      <w:bookmarkStart w:id="205" w:name="_Toc71672260"/>
      <w:r w:rsidRPr="00AD500C">
        <w:t>2</w:t>
      </w:r>
      <w:r w:rsidR="009D4E4F" w:rsidRPr="00AD500C">
        <w:t>.5. API</w:t>
      </w:r>
      <w:bookmarkEnd w:id="203"/>
      <w:bookmarkEnd w:id="204"/>
      <w:bookmarkEnd w:id="205"/>
    </w:p>
    <w:p w14:paraId="3686FBAC" w14:textId="77777777" w:rsidR="009D4E4F" w:rsidRDefault="009D4E4F" w:rsidP="009D4E4F">
      <w:pPr>
        <w:spacing w:after="0" w:line="360" w:lineRule="auto"/>
        <w:jc w:val="center"/>
        <w:rPr>
          <w:rFonts w:ascii="Times New Roman" w:hAnsi="Times New Roman"/>
          <w:b/>
          <w:sz w:val="28"/>
          <w:szCs w:val="28"/>
          <w:lang w:val="en-US"/>
        </w:rPr>
      </w:pPr>
      <w:r>
        <w:rPr>
          <w:noProof/>
          <w:lang w:val="en-US"/>
        </w:rPr>
        <w:drawing>
          <wp:inline distT="0" distB="0" distL="0" distR="0" wp14:anchorId="1333C901" wp14:editId="0F5D6B81">
            <wp:extent cx="5434330" cy="3183147"/>
            <wp:effectExtent l="0" t="0" r="0" b="0"/>
            <wp:docPr id="10" name="Picture 10" descr="API là gì? Những đặc điểm nổi bật của Web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I là gì? Những đặc điểm nổi bật của Web API | TopDe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5156" cy="3189488"/>
                    </a:xfrm>
                    <a:prstGeom prst="rect">
                      <a:avLst/>
                    </a:prstGeom>
                    <a:noFill/>
                    <a:ln>
                      <a:noFill/>
                    </a:ln>
                  </pic:spPr>
                </pic:pic>
              </a:graphicData>
            </a:graphic>
          </wp:inline>
        </w:drawing>
      </w:r>
    </w:p>
    <w:p w14:paraId="7371BD1D" w14:textId="6565E60A" w:rsidR="009D4E4F" w:rsidRPr="002A33EE" w:rsidRDefault="009D4E4F" w:rsidP="002A33EE">
      <w:pPr>
        <w:pStyle w:val="Heading1"/>
        <w:spacing w:line="360" w:lineRule="auto"/>
        <w:jc w:val="center"/>
        <w:rPr>
          <w:rFonts w:ascii="Times New Roman" w:hAnsi="Times New Roman"/>
          <w:i/>
          <w:color w:val="auto"/>
          <w:sz w:val="28"/>
          <w:szCs w:val="28"/>
        </w:rPr>
      </w:pPr>
      <w:bookmarkStart w:id="206" w:name="_Toc71589218"/>
      <w:bookmarkStart w:id="207" w:name="_Toc71668508"/>
      <w:bookmarkStart w:id="208" w:name="_Toc71670835"/>
      <w:bookmarkStart w:id="209" w:name="_Toc71672261"/>
      <w:r w:rsidRPr="002A33EE">
        <w:rPr>
          <w:rFonts w:ascii="Times New Roman" w:hAnsi="Times New Roman"/>
          <w:i/>
          <w:color w:val="auto"/>
          <w:sz w:val="28"/>
          <w:szCs w:val="28"/>
        </w:rPr>
        <w:t xml:space="preserve">Hình </w:t>
      </w:r>
      <w:r w:rsidR="001D68D8" w:rsidRPr="002A33EE">
        <w:rPr>
          <w:rFonts w:ascii="Times New Roman" w:hAnsi="Times New Roman"/>
          <w:i/>
          <w:color w:val="auto"/>
          <w:sz w:val="28"/>
          <w:szCs w:val="28"/>
          <w:lang w:val="en-US"/>
        </w:rPr>
        <w:t>2</w:t>
      </w:r>
      <w:r w:rsidRPr="002A33EE">
        <w:rPr>
          <w:rFonts w:ascii="Times New Roman" w:hAnsi="Times New Roman"/>
          <w:i/>
          <w:color w:val="auto"/>
          <w:sz w:val="28"/>
          <w:szCs w:val="28"/>
        </w:rPr>
        <w:t>.</w:t>
      </w:r>
      <w:r w:rsidR="00237F71" w:rsidRPr="002A33EE">
        <w:rPr>
          <w:rFonts w:ascii="Times New Roman" w:hAnsi="Times New Roman"/>
          <w:i/>
          <w:color w:val="auto"/>
          <w:sz w:val="28"/>
          <w:szCs w:val="28"/>
        </w:rPr>
        <w:t>6.</w:t>
      </w:r>
      <w:r w:rsidRPr="002A33EE">
        <w:rPr>
          <w:rFonts w:ascii="Times New Roman" w:hAnsi="Times New Roman"/>
          <w:i/>
          <w:color w:val="auto"/>
          <w:sz w:val="28"/>
          <w:szCs w:val="28"/>
        </w:rPr>
        <w:t xml:space="preserve"> Tổng quan về API</w:t>
      </w:r>
      <w:bookmarkEnd w:id="206"/>
      <w:bookmarkEnd w:id="207"/>
      <w:bookmarkEnd w:id="208"/>
      <w:bookmarkEnd w:id="209"/>
    </w:p>
    <w:p w14:paraId="6D70F43F" w14:textId="5D73FD6C" w:rsidR="009D4E4F" w:rsidRPr="00405106" w:rsidRDefault="009D4E4F" w:rsidP="009D4E4F">
      <w:pPr>
        <w:spacing w:before="160" w:line="360" w:lineRule="auto"/>
        <w:ind w:firstLine="720"/>
        <w:jc w:val="both"/>
        <w:rPr>
          <w:rFonts w:ascii="Times New Roman" w:hAnsi="Times New Roman"/>
          <w:sz w:val="28"/>
          <w:szCs w:val="28"/>
          <w:lang w:val="en-US"/>
        </w:rPr>
      </w:pPr>
      <w:r w:rsidRPr="00C27FD4">
        <w:rPr>
          <w:rFonts w:ascii="Times New Roman" w:hAnsi="Times New Roman"/>
          <w:sz w:val="28"/>
          <w:szCs w:val="28"/>
        </w:rPr>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r w:rsidR="00405106">
        <w:rPr>
          <w:rFonts w:ascii="Times New Roman" w:hAnsi="Times New Roman"/>
          <w:sz w:val="28"/>
          <w:szCs w:val="28"/>
          <w:lang w:val="en-US"/>
        </w:rPr>
        <w:t xml:space="preserve"> [8]</w:t>
      </w:r>
    </w:p>
    <w:p w14:paraId="620B5E46" w14:textId="77777777" w:rsidR="002A33EE" w:rsidRDefault="002A33EE">
      <w:pPr>
        <w:rPr>
          <w:rFonts w:ascii="Times New Roman" w:hAnsi="Times New Roman"/>
          <w:b/>
          <w:bCs/>
          <w:sz w:val="28"/>
          <w:szCs w:val="28"/>
          <w:lang w:val="en-US"/>
        </w:rPr>
      </w:pPr>
      <w:r>
        <w:rPr>
          <w:rFonts w:ascii="Times New Roman" w:hAnsi="Times New Roman"/>
          <w:b/>
          <w:bCs/>
          <w:sz w:val="28"/>
          <w:szCs w:val="28"/>
          <w:lang w:val="en-US"/>
        </w:rPr>
        <w:br w:type="page"/>
      </w:r>
    </w:p>
    <w:p w14:paraId="215718B0" w14:textId="0AD68079" w:rsidR="009D4E4F" w:rsidRPr="00C27FD4" w:rsidRDefault="009D4E4F" w:rsidP="00237F71">
      <w:pPr>
        <w:spacing w:before="160"/>
        <w:ind w:firstLine="720"/>
        <w:jc w:val="both"/>
        <w:rPr>
          <w:rFonts w:ascii="Times New Roman" w:hAnsi="Times New Roman"/>
          <w:b/>
          <w:bCs/>
          <w:sz w:val="28"/>
          <w:szCs w:val="28"/>
        </w:rPr>
      </w:pPr>
      <w:r>
        <w:rPr>
          <w:rFonts w:ascii="Times New Roman" w:hAnsi="Times New Roman"/>
          <w:b/>
          <w:bCs/>
          <w:sz w:val="28"/>
          <w:szCs w:val="28"/>
          <w:lang w:val="en-US"/>
        </w:rPr>
        <w:lastRenderedPageBreak/>
        <w:t xml:space="preserve">Ứng dụng của </w:t>
      </w:r>
      <w:r>
        <w:rPr>
          <w:rFonts w:ascii="Times New Roman" w:hAnsi="Times New Roman"/>
          <w:b/>
          <w:bCs/>
          <w:sz w:val="28"/>
          <w:szCs w:val="28"/>
        </w:rPr>
        <w:t>API</w:t>
      </w:r>
    </w:p>
    <w:p w14:paraId="255ADEE6"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Fonts w:ascii="Times New Roman" w:hAnsi="Times New Roman"/>
          <w:sz w:val="28"/>
          <w:szCs w:val="28"/>
        </w:rPr>
        <w:t>Web API: 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p>
    <w:p w14:paraId="2A25D18E"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Fonts w:ascii="Times New Roman" w:hAnsi="Times New Roman"/>
          <w:sz w:val="28"/>
          <w:szCs w:val="28"/>
        </w:rPr>
        <w:t>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p>
    <w:p w14:paraId="07E510AD" w14:textId="6A7EB6A6" w:rsidR="009D4E4F" w:rsidRPr="00405106" w:rsidRDefault="009D4E4F" w:rsidP="009D4E4F">
      <w:pPr>
        <w:spacing w:before="160" w:line="360" w:lineRule="auto"/>
        <w:ind w:firstLine="720"/>
        <w:jc w:val="both"/>
        <w:rPr>
          <w:rFonts w:ascii="Times New Roman" w:hAnsi="Times New Roman"/>
          <w:sz w:val="28"/>
          <w:szCs w:val="28"/>
          <w:lang w:val="en-US"/>
        </w:rPr>
      </w:pPr>
      <w:r w:rsidRPr="00C27FD4">
        <w:rPr>
          <w:rFonts w:ascii="Times New Roman" w:hAnsi="Times New Roman"/>
          <w:sz w:val="28"/>
          <w:szCs w:val="28"/>
        </w:rPr>
        <w:t>API của thư viện phần mềm hay framework: API mô tả và quy định các hành động mong muốn mà các thư viện cung cấp. Một API có thể có nhiều cách triển khai khác nhau và nó cũng giúp cho một chương trình viết bằng ngôn ngữ này có thể sử dụng thư viện được viết bằng ngôn ngữ khác. Ví dụ bạn có thể dùng Php để yêu cầu một thư viện tạo file PDF được viết bằng C++.</w:t>
      </w:r>
      <w:r w:rsidR="00405106">
        <w:rPr>
          <w:rFonts w:ascii="Times New Roman" w:hAnsi="Times New Roman"/>
          <w:sz w:val="28"/>
          <w:szCs w:val="28"/>
          <w:lang w:val="en-US"/>
        </w:rPr>
        <w:t xml:space="preserve"> [8]</w:t>
      </w:r>
    </w:p>
    <w:p w14:paraId="74E6C22C" w14:textId="2DA62904" w:rsidR="009D4E4F" w:rsidRPr="00237F71" w:rsidRDefault="001D68D8" w:rsidP="00AD500C">
      <w:pPr>
        <w:pStyle w:val="Heading2"/>
      </w:pPr>
      <w:bookmarkStart w:id="210" w:name="_Toc71589219"/>
      <w:bookmarkStart w:id="211" w:name="_Toc71645271"/>
      <w:bookmarkStart w:id="212" w:name="_Toc71672262"/>
      <w:r>
        <w:t>2</w:t>
      </w:r>
      <w:r w:rsidR="00237F71" w:rsidRPr="00237F71">
        <w:t>.6. Restful API</w:t>
      </w:r>
      <w:bookmarkEnd w:id="210"/>
      <w:bookmarkEnd w:id="211"/>
      <w:bookmarkEnd w:id="212"/>
    </w:p>
    <w:p w14:paraId="53B411E3" w14:textId="77777777" w:rsidR="009D4E4F" w:rsidRPr="00C27FD4" w:rsidRDefault="009D4E4F" w:rsidP="009D4E4F">
      <w:pPr>
        <w:jc w:val="center"/>
      </w:pPr>
      <w:r>
        <w:rPr>
          <w:noProof/>
          <w:lang w:val="en-US"/>
        </w:rPr>
        <w:drawing>
          <wp:inline distT="0" distB="0" distL="0" distR="0" wp14:anchorId="1E32833C" wp14:editId="12E15E14">
            <wp:extent cx="5732145" cy="2583422"/>
            <wp:effectExtent l="0" t="0" r="1905" b="7620"/>
            <wp:docPr id="11" name="Picture 11" descr="REST API là gì? Giới thiệu về REST API. - Movan J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T API là gì? Giới thiệu về REST API. - Movan JS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2583422"/>
                    </a:xfrm>
                    <a:prstGeom prst="rect">
                      <a:avLst/>
                    </a:prstGeom>
                    <a:noFill/>
                    <a:ln>
                      <a:noFill/>
                    </a:ln>
                  </pic:spPr>
                </pic:pic>
              </a:graphicData>
            </a:graphic>
          </wp:inline>
        </w:drawing>
      </w:r>
    </w:p>
    <w:p w14:paraId="3E1F0DB4" w14:textId="2FE5EB08" w:rsidR="009D4E4F" w:rsidRPr="002A33EE" w:rsidRDefault="009D4E4F" w:rsidP="002A33EE">
      <w:pPr>
        <w:pStyle w:val="Heading1"/>
        <w:spacing w:line="360" w:lineRule="auto"/>
        <w:jc w:val="center"/>
        <w:rPr>
          <w:rFonts w:ascii="Times New Roman" w:hAnsi="Times New Roman"/>
          <w:i/>
          <w:iCs/>
          <w:color w:val="auto"/>
          <w:sz w:val="28"/>
          <w:szCs w:val="28"/>
        </w:rPr>
      </w:pPr>
      <w:bookmarkStart w:id="213" w:name="_Toc71589220"/>
      <w:bookmarkStart w:id="214" w:name="_Toc71668510"/>
      <w:bookmarkStart w:id="215" w:name="_Toc71670837"/>
      <w:bookmarkStart w:id="216" w:name="_Toc71672263"/>
      <w:r w:rsidRPr="002A33EE">
        <w:rPr>
          <w:rFonts w:ascii="Times New Roman" w:hAnsi="Times New Roman"/>
          <w:i/>
          <w:iCs/>
          <w:color w:val="auto"/>
          <w:sz w:val="28"/>
          <w:szCs w:val="28"/>
        </w:rPr>
        <w:t xml:space="preserve">Hình </w:t>
      </w:r>
      <w:r w:rsidR="001D68D8" w:rsidRPr="002A33EE">
        <w:rPr>
          <w:rFonts w:ascii="Times New Roman" w:hAnsi="Times New Roman"/>
          <w:i/>
          <w:iCs/>
          <w:color w:val="auto"/>
          <w:sz w:val="28"/>
          <w:szCs w:val="28"/>
          <w:lang w:val="en-US"/>
        </w:rPr>
        <w:t>2</w:t>
      </w:r>
      <w:r w:rsidRPr="002A33EE">
        <w:rPr>
          <w:rFonts w:ascii="Times New Roman" w:hAnsi="Times New Roman"/>
          <w:i/>
          <w:iCs/>
          <w:color w:val="auto"/>
          <w:sz w:val="28"/>
          <w:szCs w:val="28"/>
        </w:rPr>
        <w:t>.</w:t>
      </w:r>
      <w:r w:rsidR="00237F71" w:rsidRPr="002A33EE">
        <w:rPr>
          <w:rFonts w:ascii="Times New Roman" w:hAnsi="Times New Roman"/>
          <w:i/>
          <w:iCs/>
          <w:color w:val="auto"/>
          <w:sz w:val="28"/>
          <w:szCs w:val="28"/>
          <w:lang w:val="en-US"/>
        </w:rPr>
        <w:t>7.</w:t>
      </w:r>
      <w:r w:rsidRPr="002A33EE">
        <w:rPr>
          <w:rFonts w:ascii="Times New Roman" w:hAnsi="Times New Roman"/>
          <w:i/>
          <w:iCs/>
          <w:color w:val="auto"/>
          <w:sz w:val="28"/>
          <w:szCs w:val="28"/>
        </w:rPr>
        <w:t xml:space="preserve"> Restful API</w:t>
      </w:r>
      <w:bookmarkEnd w:id="213"/>
      <w:bookmarkEnd w:id="214"/>
      <w:bookmarkEnd w:id="215"/>
      <w:bookmarkEnd w:id="216"/>
    </w:p>
    <w:p w14:paraId="485D7CDF" w14:textId="5ACD170E" w:rsidR="009D4E4F" w:rsidRPr="00405106" w:rsidRDefault="009D4E4F" w:rsidP="002A33EE">
      <w:pPr>
        <w:spacing w:before="160" w:line="276" w:lineRule="auto"/>
        <w:ind w:firstLine="720"/>
        <w:jc w:val="both"/>
        <w:rPr>
          <w:rFonts w:ascii="Times New Roman" w:hAnsi="Times New Roman"/>
          <w:sz w:val="28"/>
          <w:szCs w:val="28"/>
          <w:lang w:val="en-US"/>
        </w:rPr>
      </w:pPr>
      <w:r w:rsidRPr="00884D7F">
        <w:rPr>
          <w:rStyle w:val="Strong"/>
          <w:rFonts w:ascii="Times New Roman" w:eastAsiaTheme="majorEastAsia" w:hAnsi="Times New Roman"/>
          <w:b w:val="0"/>
          <w:sz w:val="28"/>
          <w:szCs w:val="28"/>
        </w:rPr>
        <w:t>RESTful API</w:t>
      </w:r>
      <w:r w:rsidRPr="00C27FD4">
        <w:rPr>
          <w:rFonts w:ascii="Times New Roman" w:hAnsi="Times New Roman"/>
          <w:sz w:val="28"/>
          <w:szCs w:val="28"/>
        </w:rPr>
        <w:t xml:space="preserve"> là một tiêu chuẩn dùng trong việc thiết kế API cho các ứng dụng web (thiết kế Web services) </w:t>
      </w:r>
      <w:r w:rsidRPr="00C27FD4">
        <w:rPr>
          <w:rFonts w:ascii="Times New Roman" w:hAnsi="Times New Roman" w:hint="eastAsia"/>
          <w:sz w:val="28"/>
          <w:szCs w:val="28"/>
        </w:rPr>
        <w:t>đ</w:t>
      </w:r>
      <w:r w:rsidRPr="00C27FD4">
        <w:rPr>
          <w:rFonts w:ascii="Times New Roman" w:hAnsi="Times New Roman"/>
          <w:sz w:val="28"/>
          <w:szCs w:val="28"/>
        </w:rPr>
        <w:t>ể tiện cho việc quản lý các resource. Nó chú trọng vào tài nguyên hệ thống (tệp v</w:t>
      </w:r>
      <w:r w:rsidRPr="00C27FD4">
        <w:rPr>
          <w:rFonts w:ascii="Times New Roman" w:hAnsi="Times New Roman" w:hint="eastAsia"/>
          <w:sz w:val="28"/>
          <w:szCs w:val="28"/>
        </w:rPr>
        <w:t>ă</w:t>
      </w:r>
      <w:r w:rsidRPr="00C27FD4">
        <w:rPr>
          <w:rFonts w:ascii="Times New Roman" w:hAnsi="Times New Roman"/>
          <w:sz w:val="28"/>
          <w:szCs w:val="28"/>
        </w:rPr>
        <w:t xml:space="preserve">n bản, ảnh, âm thanh, video, hoặc dữ liệu </w:t>
      </w:r>
      <w:r w:rsidRPr="00C27FD4">
        <w:rPr>
          <w:rFonts w:ascii="Times New Roman" w:hAnsi="Times New Roman" w:hint="eastAsia"/>
          <w:sz w:val="28"/>
          <w:szCs w:val="28"/>
        </w:rPr>
        <w:lastRenderedPageBreak/>
        <w:t>đ</w:t>
      </w:r>
      <w:r w:rsidRPr="00C27FD4">
        <w:rPr>
          <w:rFonts w:ascii="Times New Roman" w:hAnsi="Times New Roman"/>
          <w:sz w:val="28"/>
          <w:szCs w:val="28"/>
        </w:rPr>
        <w:t xml:space="preserve">ộng…), bao gồm các trạng thái tài nguyên </w:t>
      </w:r>
      <w:r w:rsidRPr="00C27FD4">
        <w:rPr>
          <w:rFonts w:ascii="Times New Roman" w:hAnsi="Times New Roman" w:hint="eastAsia"/>
          <w:sz w:val="28"/>
          <w:szCs w:val="28"/>
        </w:rPr>
        <w:t>đư</w:t>
      </w:r>
      <w:r w:rsidRPr="00C27FD4">
        <w:rPr>
          <w:rFonts w:ascii="Times New Roman" w:hAnsi="Times New Roman"/>
          <w:sz w:val="28"/>
          <w:szCs w:val="28"/>
        </w:rPr>
        <w:t xml:space="preserve">ợc </w:t>
      </w:r>
      <w:r w:rsidRPr="00C27FD4">
        <w:rPr>
          <w:rFonts w:ascii="Times New Roman" w:hAnsi="Times New Roman" w:hint="eastAsia"/>
          <w:sz w:val="28"/>
          <w:szCs w:val="28"/>
        </w:rPr>
        <w:t>đ</w:t>
      </w:r>
      <w:r w:rsidRPr="00C27FD4">
        <w:rPr>
          <w:rFonts w:ascii="Times New Roman" w:hAnsi="Times New Roman"/>
          <w:sz w:val="28"/>
          <w:szCs w:val="28"/>
        </w:rPr>
        <w:t xml:space="preserve">ịnh dạng và </w:t>
      </w:r>
      <w:r w:rsidRPr="00C27FD4">
        <w:rPr>
          <w:rFonts w:ascii="Times New Roman" w:hAnsi="Times New Roman" w:hint="eastAsia"/>
          <w:sz w:val="28"/>
          <w:szCs w:val="28"/>
        </w:rPr>
        <w:t>đư</w:t>
      </w:r>
      <w:r w:rsidRPr="00C27FD4">
        <w:rPr>
          <w:rFonts w:ascii="Times New Roman" w:hAnsi="Times New Roman"/>
          <w:sz w:val="28"/>
          <w:szCs w:val="28"/>
        </w:rPr>
        <w:t>ợc truyền tải qua HTTP.</w:t>
      </w:r>
      <w:r w:rsidR="00405106">
        <w:rPr>
          <w:rFonts w:ascii="Times New Roman" w:hAnsi="Times New Roman"/>
          <w:sz w:val="28"/>
          <w:szCs w:val="28"/>
          <w:lang w:val="en-US"/>
        </w:rPr>
        <w:t xml:space="preserve"> [9]</w:t>
      </w:r>
    </w:p>
    <w:p w14:paraId="458C3F9E" w14:textId="3EDB9701" w:rsidR="009D4E4F" w:rsidRPr="00884D7F" w:rsidRDefault="009D4E4F" w:rsidP="002A33EE">
      <w:pPr>
        <w:spacing w:before="160" w:line="276" w:lineRule="auto"/>
        <w:ind w:firstLine="720"/>
        <w:jc w:val="both"/>
        <w:rPr>
          <w:rStyle w:val="ez-toc-section"/>
          <w:rFonts w:ascii="Times New Roman" w:hAnsi="Times New Roman"/>
          <w:bCs/>
          <w:i/>
          <w:sz w:val="28"/>
          <w:szCs w:val="28"/>
          <w:lang w:val="en-US"/>
        </w:rPr>
      </w:pPr>
      <w:r w:rsidRPr="00884D7F">
        <w:rPr>
          <w:rStyle w:val="ez-toc-section"/>
          <w:rFonts w:ascii="Times New Roman" w:hAnsi="Times New Roman"/>
          <w:bCs/>
          <w:i/>
          <w:sz w:val="28"/>
          <w:szCs w:val="28"/>
        </w:rPr>
        <w:t>Diễn giải các thành phần</w:t>
      </w:r>
      <w:r w:rsidR="00884D7F" w:rsidRPr="00884D7F">
        <w:rPr>
          <w:rStyle w:val="ez-toc-section"/>
          <w:rFonts w:ascii="Times New Roman" w:hAnsi="Times New Roman"/>
          <w:bCs/>
          <w:i/>
          <w:sz w:val="28"/>
          <w:szCs w:val="28"/>
          <w:lang w:val="en-US"/>
        </w:rPr>
        <w:t>:</w:t>
      </w:r>
    </w:p>
    <w:p w14:paraId="30716A9D"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Style w:val="Strong"/>
          <w:rFonts w:ascii="Times New Roman" w:eastAsiaTheme="majorEastAsia" w:hAnsi="Times New Roman"/>
          <w:sz w:val="28"/>
          <w:szCs w:val="28"/>
        </w:rPr>
        <w:t>REST</w:t>
      </w:r>
      <w:r w:rsidRPr="00C27FD4">
        <w:rPr>
          <w:rFonts w:ascii="Times New Roman" w:hAnsi="Times New Roman"/>
          <w:sz w:val="28"/>
          <w:szCs w:val="28"/>
        </w:rPr>
        <w:t> (</w:t>
      </w:r>
      <w:r w:rsidRPr="00C27FD4">
        <w:rPr>
          <w:rStyle w:val="Strong"/>
          <w:rFonts w:ascii="Times New Roman" w:eastAsiaTheme="majorEastAsia" w:hAnsi="Times New Roman"/>
          <w:sz w:val="28"/>
          <w:szCs w:val="28"/>
        </w:rPr>
        <w:t>RE</w:t>
      </w:r>
      <w:r w:rsidRPr="00C27FD4">
        <w:rPr>
          <w:rFonts w:ascii="Times New Roman" w:hAnsi="Times New Roman"/>
          <w:sz w:val="28"/>
          <w:szCs w:val="28"/>
        </w:rPr>
        <w:t>presentational </w:t>
      </w:r>
      <w:r w:rsidRPr="00C27FD4">
        <w:rPr>
          <w:rStyle w:val="Strong"/>
          <w:rFonts w:ascii="Times New Roman" w:eastAsiaTheme="majorEastAsia" w:hAnsi="Times New Roman"/>
          <w:sz w:val="28"/>
          <w:szCs w:val="28"/>
        </w:rPr>
        <w:t>S</w:t>
      </w:r>
      <w:r w:rsidRPr="00C27FD4">
        <w:rPr>
          <w:rFonts w:ascii="Times New Roman" w:hAnsi="Times New Roman"/>
          <w:sz w:val="28"/>
          <w:szCs w:val="28"/>
        </w:rPr>
        <w:t>tate </w:t>
      </w:r>
      <w:r w:rsidRPr="00C27FD4">
        <w:rPr>
          <w:rStyle w:val="Strong"/>
          <w:rFonts w:ascii="Times New Roman" w:eastAsiaTheme="majorEastAsia" w:hAnsi="Times New Roman"/>
          <w:sz w:val="28"/>
          <w:szCs w:val="28"/>
        </w:rPr>
        <w:t>T</w:t>
      </w:r>
      <w:r w:rsidRPr="00C27FD4">
        <w:rPr>
          <w:rFonts w:ascii="Times New Roman" w:hAnsi="Times New Roman"/>
          <w:sz w:val="28"/>
          <w:szCs w:val="28"/>
        </w:rPr>
        <w:t xml:space="preserve">ransfer) là một dạng chuyển </w:t>
      </w:r>
      <w:r w:rsidRPr="00C27FD4">
        <w:rPr>
          <w:rFonts w:ascii="Times New Roman" w:hAnsi="Times New Roman" w:hint="eastAsia"/>
          <w:sz w:val="28"/>
          <w:szCs w:val="28"/>
        </w:rPr>
        <w:t>đ</w:t>
      </w:r>
      <w:r w:rsidRPr="00C27FD4">
        <w:rPr>
          <w:rFonts w:ascii="Times New Roman" w:hAnsi="Times New Roman"/>
          <w:sz w:val="28"/>
          <w:szCs w:val="28"/>
        </w:rPr>
        <w:t xml:space="preserve">ổi cấu trúc dữ liệu, một kiểu kiến trúc </w:t>
      </w:r>
      <w:r w:rsidRPr="00C27FD4">
        <w:rPr>
          <w:rFonts w:ascii="Times New Roman" w:hAnsi="Times New Roman" w:hint="eastAsia"/>
          <w:sz w:val="28"/>
          <w:szCs w:val="28"/>
        </w:rPr>
        <w:t>đ</w:t>
      </w:r>
      <w:r w:rsidRPr="00C27FD4">
        <w:rPr>
          <w:rFonts w:ascii="Times New Roman" w:hAnsi="Times New Roman"/>
          <w:sz w:val="28"/>
          <w:szCs w:val="28"/>
        </w:rPr>
        <w:t>ể viết API. Nó sử dụng ph</w:t>
      </w:r>
      <w:r w:rsidRPr="00C27FD4">
        <w:rPr>
          <w:rFonts w:ascii="Times New Roman" w:hAnsi="Times New Roman" w:hint="eastAsia"/>
          <w:sz w:val="28"/>
          <w:szCs w:val="28"/>
        </w:rPr>
        <w:t>ươ</w:t>
      </w:r>
      <w:r w:rsidRPr="00C27FD4">
        <w:rPr>
          <w:rFonts w:ascii="Times New Roman" w:hAnsi="Times New Roman"/>
          <w:sz w:val="28"/>
          <w:szCs w:val="28"/>
        </w:rPr>
        <w:t xml:space="preserve">ng thức HTTP </w:t>
      </w:r>
      <w:r w:rsidRPr="00C27FD4">
        <w:rPr>
          <w:rFonts w:ascii="Times New Roman" w:hAnsi="Times New Roman" w:hint="eastAsia"/>
          <w:sz w:val="28"/>
          <w:szCs w:val="28"/>
        </w:rPr>
        <w:t>đơ</w:t>
      </w:r>
      <w:r w:rsidRPr="00C27FD4">
        <w:rPr>
          <w:rFonts w:ascii="Times New Roman" w:hAnsi="Times New Roman"/>
          <w:sz w:val="28"/>
          <w:szCs w:val="28"/>
        </w:rPr>
        <w:t xml:space="preserve">n giản </w:t>
      </w:r>
      <w:r w:rsidRPr="00C27FD4">
        <w:rPr>
          <w:rFonts w:ascii="Times New Roman" w:hAnsi="Times New Roman" w:hint="eastAsia"/>
          <w:sz w:val="28"/>
          <w:szCs w:val="28"/>
        </w:rPr>
        <w:t>đ</w:t>
      </w:r>
      <w:r w:rsidRPr="00C27FD4">
        <w:rPr>
          <w:rFonts w:ascii="Times New Roman" w:hAnsi="Times New Roman"/>
          <w:sz w:val="28"/>
          <w:szCs w:val="28"/>
        </w:rPr>
        <w:t>ể tạo cho giao tiếp giữa các máy. Vì vậy, thay vì sử dụng một URL cho việc xử lý một số thông tin ng</w:t>
      </w:r>
      <w:r w:rsidRPr="00C27FD4">
        <w:rPr>
          <w:rFonts w:ascii="Times New Roman" w:hAnsi="Times New Roman" w:hint="eastAsia"/>
          <w:sz w:val="28"/>
          <w:szCs w:val="28"/>
        </w:rPr>
        <w:t>ư</w:t>
      </w:r>
      <w:r w:rsidRPr="00C27FD4">
        <w:rPr>
          <w:rFonts w:ascii="Times New Roman" w:hAnsi="Times New Roman"/>
          <w:sz w:val="28"/>
          <w:szCs w:val="28"/>
        </w:rPr>
        <w:t>ời dùng, REST gửi một yêu cầu HTTP nh</w:t>
      </w:r>
      <w:r w:rsidRPr="00C27FD4">
        <w:rPr>
          <w:rFonts w:ascii="Times New Roman" w:hAnsi="Times New Roman" w:hint="eastAsia"/>
          <w:sz w:val="28"/>
          <w:szCs w:val="28"/>
        </w:rPr>
        <w:t>ư</w:t>
      </w:r>
      <w:r w:rsidRPr="00C27FD4">
        <w:rPr>
          <w:rFonts w:ascii="Times New Roman" w:hAnsi="Times New Roman"/>
          <w:sz w:val="28"/>
          <w:szCs w:val="28"/>
        </w:rPr>
        <w:t xml:space="preserve"> GET, POST, DELETE, vv </w:t>
      </w:r>
      <w:r w:rsidRPr="00C27FD4">
        <w:rPr>
          <w:rFonts w:ascii="Times New Roman" w:hAnsi="Times New Roman" w:hint="eastAsia"/>
          <w:sz w:val="28"/>
          <w:szCs w:val="28"/>
        </w:rPr>
        <w:t>đ</w:t>
      </w:r>
      <w:r w:rsidRPr="00C27FD4">
        <w:rPr>
          <w:rFonts w:ascii="Times New Roman" w:hAnsi="Times New Roman"/>
          <w:sz w:val="28"/>
          <w:szCs w:val="28"/>
        </w:rPr>
        <w:t xml:space="preserve">ến một URL </w:t>
      </w:r>
      <w:r w:rsidRPr="00C27FD4">
        <w:rPr>
          <w:rFonts w:ascii="Times New Roman" w:hAnsi="Times New Roman" w:hint="eastAsia"/>
          <w:sz w:val="28"/>
          <w:szCs w:val="28"/>
        </w:rPr>
        <w:t>đ</w:t>
      </w:r>
      <w:r w:rsidRPr="00C27FD4">
        <w:rPr>
          <w:rFonts w:ascii="Times New Roman" w:hAnsi="Times New Roman"/>
          <w:sz w:val="28"/>
          <w:szCs w:val="28"/>
        </w:rPr>
        <w:t>ể xử lý dữ liệu.</w:t>
      </w:r>
    </w:p>
    <w:p w14:paraId="0A13D730" w14:textId="77777777" w:rsidR="009D4E4F" w:rsidRPr="00C27FD4" w:rsidRDefault="009D4E4F" w:rsidP="009D4E4F">
      <w:pPr>
        <w:spacing w:before="160" w:line="360" w:lineRule="auto"/>
        <w:ind w:firstLine="720"/>
        <w:jc w:val="both"/>
        <w:rPr>
          <w:rFonts w:ascii="Times New Roman" w:hAnsi="Times New Roman"/>
          <w:sz w:val="28"/>
          <w:szCs w:val="28"/>
        </w:rPr>
      </w:pPr>
      <w:r w:rsidRPr="00C27FD4">
        <w:rPr>
          <w:rStyle w:val="Strong"/>
          <w:rFonts w:ascii="Times New Roman" w:eastAsiaTheme="majorEastAsia" w:hAnsi="Times New Roman"/>
          <w:sz w:val="28"/>
          <w:szCs w:val="28"/>
        </w:rPr>
        <w:t>RESTful API</w:t>
      </w:r>
      <w:r w:rsidRPr="00C27FD4">
        <w:rPr>
          <w:rFonts w:ascii="Times New Roman" w:hAnsi="Times New Roman"/>
          <w:sz w:val="28"/>
          <w:szCs w:val="28"/>
        </w:rPr>
        <w:t xml:space="preserve"> là một tiêu chuẩn dùng trong việc thiết kế các API cho các ứng dụng web </w:t>
      </w:r>
      <w:r w:rsidRPr="00C27FD4">
        <w:rPr>
          <w:rFonts w:ascii="Times New Roman" w:hAnsi="Times New Roman" w:hint="eastAsia"/>
          <w:sz w:val="28"/>
          <w:szCs w:val="28"/>
        </w:rPr>
        <w:t>đ</w:t>
      </w:r>
      <w:r w:rsidRPr="00C27FD4">
        <w:rPr>
          <w:rFonts w:ascii="Times New Roman" w:hAnsi="Times New Roman"/>
          <w:sz w:val="28"/>
          <w:szCs w:val="28"/>
        </w:rPr>
        <w:t xml:space="preserve">ể quản lý các resource. RESTful là một trong những kiểu thiết kế API </w:t>
      </w:r>
      <w:r w:rsidRPr="00C27FD4">
        <w:rPr>
          <w:rFonts w:ascii="Times New Roman" w:hAnsi="Times New Roman" w:hint="eastAsia"/>
          <w:sz w:val="28"/>
          <w:szCs w:val="28"/>
        </w:rPr>
        <w:t>đư</w:t>
      </w:r>
      <w:r w:rsidRPr="00C27FD4">
        <w:rPr>
          <w:rFonts w:ascii="Times New Roman" w:hAnsi="Times New Roman"/>
          <w:sz w:val="28"/>
          <w:szCs w:val="28"/>
        </w:rPr>
        <w:t xml:space="preserve">ợc sử dụng phổ biến ngày nay </w:t>
      </w:r>
      <w:r w:rsidRPr="00C27FD4">
        <w:rPr>
          <w:rFonts w:ascii="Times New Roman" w:hAnsi="Times New Roman" w:hint="eastAsia"/>
          <w:sz w:val="28"/>
          <w:szCs w:val="28"/>
        </w:rPr>
        <w:t>đ</w:t>
      </w:r>
      <w:r w:rsidRPr="00C27FD4">
        <w:rPr>
          <w:rFonts w:ascii="Times New Roman" w:hAnsi="Times New Roman"/>
          <w:sz w:val="28"/>
          <w:szCs w:val="28"/>
        </w:rPr>
        <w:t>ể cho các ứng dụng (web, mobile…) khác nhau giao tiếp với nhau</w:t>
      </w:r>
    </w:p>
    <w:p w14:paraId="36331139" w14:textId="0AF7615B" w:rsidR="009D4E4F" w:rsidRPr="00405106" w:rsidRDefault="009D4E4F" w:rsidP="009D4E4F">
      <w:pPr>
        <w:spacing w:before="160" w:line="360" w:lineRule="auto"/>
        <w:ind w:firstLine="720"/>
        <w:jc w:val="both"/>
        <w:rPr>
          <w:rFonts w:ascii="Times New Roman" w:hAnsi="Times New Roman"/>
          <w:sz w:val="28"/>
          <w:szCs w:val="28"/>
          <w:lang w:val="en-US"/>
        </w:rPr>
      </w:pPr>
      <w:r w:rsidRPr="00C27FD4">
        <w:rPr>
          <w:rFonts w:ascii="Times New Roman" w:hAnsi="Times New Roman"/>
          <w:sz w:val="28"/>
          <w:szCs w:val="28"/>
        </w:rPr>
        <w:t>Chức n</w:t>
      </w:r>
      <w:r w:rsidRPr="00C27FD4">
        <w:rPr>
          <w:rFonts w:ascii="Times New Roman" w:hAnsi="Times New Roman" w:hint="eastAsia"/>
          <w:sz w:val="28"/>
          <w:szCs w:val="28"/>
        </w:rPr>
        <w:t>ă</w:t>
      </w:r>
      <w:r w:rsidRPr="00C27FD4">
        <w:rPr>
          <w:rFonts w:ascii="Times New Roman" w:hAnsi="Times New Roman"/>
          <w:sz w:val="28"/>
          <w:szCs w:val="28"/>
        </w:rPr>
        <w:t>ng quan trọng nhất của </w:t>
      </w:r>
      <w:r w:rsidRPr="00C27FD4">
        <w:rPr>
          <w:rStyle w:val="Strong"/>
          <w:rFonts w:ascii="Times New Roman" w:eastAsiaTheme="majorEastAsia" w:hAnsi="Times New Roman"/>
          <w:sz w:val="28"/>
          <w:szCs w:val="28"/>
        </w:rPr>
        <w:t>REST</w:t>
      </w:r>
      <w:r w:rsidRPr="00C27FD4">
        <w:rPr>
          <w:rFonts w:ascii="Times New Roman" w:hAnsi="Times New Roman"/>
          <w:sz w:val="28"/>
          <w:szCs w:val="28"/>
        </w:rPr>
        <w:t xml:space="preserve"> là quy </w:t>
      </w:r>
      <w:r w:rsidRPr="00C27FD4">
        <w:rPr>
          <w:rFonts w:ascii="Times New Roman" w:hAnsi="Times New Roman" w:hint="eastAsia"/>
          <w:sz w:val="28"/>
          <w:szCs w:val="28"/>
        </w:rPr>
        <w:t>đ</w:t>
      </w:r>
      <w:r w:rsidRPr="00C27FD4">
        <w:rPr>
          <w:rFonts w:ascii="Times New Roman" w:hAnsi="Times New Roman"/>
          <w:sz w:val="28"/>
          <w:szCs w:val="28"/>
        </w:rPr>
        <w:t>ịnh cách sử dụng các HTTP method (nh</w:t>
      </w:r>
      <w:r w:rsidRPr="00C27FD4">
        <w:rPr>
          <w:rFonts w:ascii="Times New Roman" w:hAnsi="Times New Roman" w:hint="eastAsia"/>
          <w:sz w:val="28"/>
          <w:szCs w:val="28"/>
        </w:rPr>
        <w:t>ư</w:t>
      </w:r>
      <w:r w:rsidRPr="00C27FD4">
        <w:rPr>
          <w:rFonts w:ascii="Times New Roman" w:hAnsi="Times New Roman"/>
          <w:sz w:val="28"/>
          <w:szCs w:val="28"/>
        </w:rPr>
        <w:t xml:space="preserve"> GET, POST, PUT, DELETE…) và cách </w:t>
      </w:r>
      <w:r w:rsidRPr="00C27FD4">
        <w:rPr>
          <w:rFonts w:ascii="Times New Roman" w:hAnsi="Times New Roman" w:hint="eastAsia"/>
          <w:sz w:val="28"/>
          <w:szCs w:val="28"/>
        </w:rPr>
        <w:t>đ</w:t>
      </w:r>
      <w:r w:rsidRPr="00C27FD4">
        <w:rPr>
          <w:rFonts w:ascii="Times New Roman" w:hAnsi="Times New Roman"/>
          <w:sz w:val="28"/>
          <w:szCs w:val="28"/>
        </w:rPr>
        <w:t xml:space="preserve">ịnh dạng các URL cho ứng dụng web </w:t>
      </w:r>
      <w:r w:rsidRPr="00C27FD4">
        <w:rPr>
          <w:rFonts w:ascii="Times New Roman" w:hAnsi="Times New Roman" w:hint="eastAsia"/>
          <w:sz w:val="28"/>
          <w:szCs w:val="28"/>
        </w:rPr>
        <w:t>đ</w:t>
      </w:r>
      <w:r w:rsidRPr="00C27FD4">
        <w:rPr>
          <w:rFonts w:ascii="Times New Roman" w:hAnsi="Times New Roman"/>
          <w:sz w:val="28"/>
          <w:szCs w:val="28"/>
        </w:rPr>
        <w:t xml:space="preserve">ể quản các resource. RESTful không quy </w:t>
      </w:r>
      <w:r w:rsidRPr="00C27FD4">
        <w:rPr>
          <w:rFonts w:ascii="Times New Roman" w:hAnsi="Times New Roman" w:hint="eastAsia"/>
          <w:sz w:val="28"/>
          <w:szCs w:val="28"/>
        </w:rPr>
        <w:t>đ</w:t>
      </w:r>
      <w:r w:rsidRPr="00C27FD4">
        <w:rPr>
          <w:rFonts w:ascii="Times New Roman" w:hAnsi="Times New Roman"/>
          <w:sz w:val="28"/>
          <w:szCs w:val="28"/>
        </w:rPr>
        <w:t xml:space="preserve">ịnh logic code ứng dụng và không giới hạn bởi ngôn ngữ lập trình ứng dụng, bất kỳ ngôn ngữ hoặc framework nào cũng có thể sử dụng </w:t>
      </w:r>
      <w:r w:rsidRPr="00C27FD4">
        <w:rPr>
          <w:rFonts w:ascii="Times New Roman" w:hAnsi="Times New Roman" w:hint="eastAsia"/>
          <w:sz w:val="28"/>
          <w:szCs w:val="28"/>
        </w:rPr>
        <w:t>đ</w:t>
      </w:r>
      <w:r w:rsidRPr="00C27FD4">
        <w:rPr>
          <w:rFonts w:ascii="Times New Roman" w:hAnsi="Times New Roman"/>
          <w:sz w:val="28"/>
          <w:szCs w:val="28"/>
        </w:rPr>
        <w:t>ể thiết kế một </w:t>
      </w:r>
      <w:r w:rsidRPr="00C27FD4">
        <w:rPr>
          <w:rStyle w:val="Strong"/>
          <w:rFonts w:ascii="Times New Roman" w:eastAsiaTheme="majorEastAsia" w:hAnsi="Times New Roman"/>
          <w:sz w:val="28"/>
          <w:szCs w:val="28"/>
        </w:rPr>
        <w:t>RESTful API</w:t>
      </w:r>
      <w:r w:rsidRPr="00C27FD4">
        <w:rPr>
          <w:rFonts w:ascii="Times New Roman" w:hAnsi="Times New Roman"/>
          <w:sz w:val="28"/>
          <w:szCs w:val="28"/>
        </w:rPr>
        <w:t>.</w:t>
      </w:r>
      <w:r w:rsidR="00405106">
        <w:rPr>
          <w:rFonts w:ascii="Times New Roman" w:hAnsi="Times New Roman"/>
          <w:sz w:val="28"/>
          <w:szCs w:val="28"/>
          <w:lang w:val="en-US"/>
        </w:rPr>
        <w:t xml:space="preserve"> [9]</w:t>
      </w:r>
    </w:p>
    <w:p w14:paraId="0DEECA59" w14:textId="46874D00" w:rsidR="009D4E4F" w:rsidRDefault="009D4E4F" w:rsidP="002A33EE">
      <w:pPr>
        <w:pStyle w:val="Heading2"/>
        <w:ind w:firstLine="720"/>
      </w:pPr>
      <w:bookmarkStart w:id="217" w:name="_Toc70426154"/>
      <w:bookmarkStart w:id="218" w:name="_Toc71589221"/>
      <w:bookmarkStart w:id="219" w:name="_Toc71645273"/>
      <w:bookmarkStart w:id="220" w:name="_Toc71668511"/>
      <w:bookmarkStart w:id="221" w:name="_Toc71670838"/>
      <w:bookmarkStart w:id="222" w:name="_Toc71672264"/>
      <w:r>
        <w:t>Mô hình hoạt động của Restful API</w:t>
      </w:r>
      <w:bookmarkEnd w:id="217"/>
      <w:bookmarkEnd w:id="218"/>
      <w:bookmarkEnd w:id="219"/>
      <w:bookmarkEnd w:id="220"/>
      <w:bookmarkEnd w:id="221"/>
      <w:bookmarkEnd w:id="222"/>
    </w:p>
    <w:p w14:paraId="1CD56A03" w14:textId="77777777" w:rsidR="009D4E4F" w:rsidRDefault="009D4E4F" w:rsidP="009D4E4F">
      <w:pPr>
        <w:spacing w:after="0" w:line="360" w:lineRule="auto"/>
        <w:jc w:val="center"/>
        <w:rPr>
          <w:rFonts w:ascii="Times New Roman" w:hAnsi="Times New Roman"/>
          <w:b/>
          <w:sz w:val="28"/>
          <w:szCs w:val="28"/>
          <w:lang w:val="en-US"/>
        </w:rPr>
      </w:pPr>
      <w:r>
        <w:rPr>
          <w:noProof/>
          <w:lang w:val="en-US"/>
        </w:rPr>
        <w:drawing>
          <wp:inline distT="0" distB="0" distL="0" distR="0" wp14:anchorId="6AE2F177" wp14:editId="2E2AFC7E">
            <wp:extent cx="5180899" cy="2044461"/>
            <wp:effectExtent l="0" t="0" r="1270" b="0"/>
            <wp:docPr id="12" name="Picture 12" descr="RESTful API là gì? Cách thiết kế RESTful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Tful API là gì? Cách thiết kế RESTful API | TopDe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1932" cy="2068546"/>
                    </a:xfrm>
                    <a:prstGeom prst="rect">
                      <a:avLst/>
                    </a:prstGeom>
                    <a:noFill/>
                    <a:ln>
                      <a:noFill/>
                    </a:ln>
                  </pic:spPr>
                </pic:pic>
              </a:graphicData>
            </a:graphic>
          </wp:inline>
        </w:drawing>
      </w:r>
    </w:p>
    <w:p w14:paraId="4250B8FA" w14:textId="2F87044F" w:rsidR="009D4E4F" w:rsidRPr="002A33EE" w:rsidRDefault="009D4E4F" w:rsidP="002A33EE">
      <w:pPr>
        <w:pStyle w:val="Heading1"/>
        <w:spacing w:line="360" w:lineRule="auto"/>
        <w:jc w:val="center"/>
        <w:rPr>
          <w:rFonts w:ascii="Times New Roman" w:hAnsi="Times New Roman"/>
          <w:bCs/>
          <w:i/>
          <w:iCs/>
          <w:color w:val="auto"/>
          <w:sz w:val="28"/>
          <w:szCs w:val="28"/>
        </w:rPr>
      </w:pPr>
      <w:bookmarkStart w:id="223" w:name="_Toc71589222"/>
      <w:bookmarkStart w:id="224" w:name="_Toc71668512"/>
      <w:bookmarkStart w:id="225" w:name="_Toc71670839"/>
      <w:bookmarkStart w:id="226" w:name="_Toc71672265"/>
      <w:r w:rsidRPr="002A33EE">
        <w:rPr>
          <w:rFonts w:ascii="Times New Roman" w:hAnsi="Times New Roman"/>
          <w:i/>
          <w:iCs/>
          <w:color w:val="auto"/>
          <w:sz w:val="28"/>
          <w:szCs w:val="28"/>
        </w:rPr>
        <w:t xml:space="preserve">Hình </w:t>
      </w:r>
      <w:r w:rsidR="001D68D8" w:rsidRPr="002A33EE">
        <w:rPr>
          <w:rFonts w:ascii="Times New Roman" w:hAnsi="Times New Roman"/>
          <w:i/>
          <w:iCs/>
          <w:color w:val="auto"/>
          <w:sz w:val="28"/>
          <w:szCs w:val="28"/>
          <w:lang w:val="en-US"/>
        </w:rPr>
        <w:t>2</w:t>
      </w:r>
      <w:r w:rsidRPr="002A33EE">
        <w:rPr>
          <w:rFonts w:ascii="Times New Roman" w:hAnsi="Times New Roman"/>
          <w:i/>
          <w:iCs/>
          <w:color w:val="auto"/>
          <w:sz w:val="28"/>
          <w:szCs w:val="28"/>
        </w:rPr>
        <w:t>.</w:t>
      </w:r>
      <w:r w:rsidR="00237F71" w:rsidRPr="002A33EE">
        <w:rPr>
          <w:rFonts w:ascii="Times New Roman" w:hAnsi="Times New Roman"/>
          <w:i/>
          <w:iCs/>
          <w:color w:val="auto"/>
          <w:sz w:val="28"/>
          <w:szCs w:val="28"/>
          <w:lang w:val="en-US"/>
        </w:rPr>
        <w:t>8.</w:t>
      </w:r>
      <w:r w:rsidRPr="002A33EE">
        <w:rPr>
          <w:rFonts w:ascii="Times New Roman" w:hAnsi="Times New Roman"/>
          <w:i/>
          <w:iCs/>
          <w:color w:val="auto"/>
          <w:sz w:val="28"/>
          <w:szCs w:val="28"/>
        </w:rPr>
        <w:t xml:space="preserve"> </w:t>
      </w:r>
      <w:r w:rsidRPr="002A33EE">
        <w:rPr>
          <w:rFonts w:ascii="Times New Roman" w:hAnsi="Times New Roman"/>
          <w:bCs/>
          <w:i/>
          <w:iCs/>
          <w:color w:val="auto"/>
          <w:sz w:val="28"/>
          <w:szCs w:val="28"/>
        </w:rPr>
        <w:t>S</w:t>
      </w:r>
      <w:r w:rsidRPr="002A33EE">
        <w:rPr>
          <w:rFonts w:ascii="Times New Roman" w:hAnsi="Times New Roman" w:hint="eastAsia"/>
          <w:bCs/>
          <w:i/>
          <w:iCs/>
          <w:color w:val="auto"/>
          <w:sz w:val="28"/>
          <w:szCs w:val="28"/>
        </w:rPr>
        <w:t>ơ</w:t>
      </w:r>
      <w:r w:rsidRPr="002A33EE">
        <w:rPr>
          <w:rFonts w:ascii="Times New Roman" w:hAnsi="Times New Roman"/>
          <w:bCs/>
          <w:i/>
          <w:iCs/>
          <w:color w:val="auto"/>
          <w:sz w:val="28"/>
          <w:szCs w:val="28"/>
        </w:rPr>
        <w:t xml:space="preserve"> </w:t>
      </w:r>
      <w:r w:rsidRPr="002A33EE">
        <w:rPr>
          <w:rFonts w:ascii="Times New Roman" w:hAnsi="Times New Roman" w:hint="eastAsia"/>
          <w:bCs/>
          <w:i/>
          <w:iCs/>
          <w:color w:val="auto"/>
          <w:sz w:val="28"/>
          <w:szCs w:val="28"/>
        </w:rPr>
        <w:t>đ</w:t>
      </w:r>
      <w:r w:rsidRPr="002A33EE">
        <w:rPr>
          <w:rFonts w:ascii="Times New Roman" w:hAnsi="Times New Roman"/>
          <w:bCs/>
          <w:i/>
          <w:iCs/>
          <w:color w:val="auto"/>
          <w:sz w:val="28"/>
          <w:szCs w:val="28"/>
        </w:rPr>
        <w:t xml:space="preserve">ồ hoạt </w:t>
      </w:r>
      <w:r w:rsidRPr="002A33EE">
        <w:rPr>
          <w:rFonts w:ascii="Times New Roman" w:hAnsi="Times New Roman" w:hint="eastAsia"/>
          <w:bCs/>
          <w:i/>
          <w:iCs/>
          <w:color w:val="auto"/>
          <w:sz w:val="28"/>
          <w:szCs w:val="28"/>
        </w:rPr>
        <w:t>đ</w:t>
      </w:r>
      <w:r w:rsidRPr="002A33EE">
        <w:rPr>
          <w:rFonts w:ascii="Times New Roman" w:hAnsi="Times New Roman"/>
          <w:bCs/>
          <w:i/>
          <w:iCs/>
          <w:color w:val="auto"/>
          <w:sz w:val="28"/>
          <w:szCs w:val="28"/>
        </w:rPr>
        <w:t>ộng của Restfull API</w:t>
      </w:r>
      <w:bookmarkEnd w:id="223"/>
      <w:bookmarkEnd w:id="224"/>
      <w:bookmarkEnd w:id="225"/>
      <w:bookmarkEnd w:id="226"/>
    </w:p>
    <w:p w14:paraId="2DD51807" w14:textId="77777777" w:rsidR="009D4E4F" w:rsidRPr="00352C41" w:rsidRDefault="009D4E4F" w:rsidP="009D4E4F">
      <w:pPr>
        <w:spacing w:before="160" w:line="360" w:lineRule="auto"/>
        <w:ind w:firstLine="720"/>
        <w:jc w:val="both"/>
        <w:rPr>
          <w:rFonts w:ascii="Times New Roman" w:hAnsi="Times New Roman"/>
          <w:sz w:val="28"/>
          <w:szCs w:val="28"/>
        </w:rPr>
      </w:pPr>
      <w:r w:rsidRPr="00352C41">
        <w:rPr>
          <w:rFonts w:ascii="Times New Roman" w:hAnsi="Times New Roman"/>
          <w:sz w:val="28"/>
          <w:szCs w:val="28"/>
        </w:rPr>
        <w:t xml:space="preserve">REST hoạt </w:t>
      </w:r>
      <w:r w:rsidRPr="00352C41">
        <w:rPr>
          <w:rFonts w:ascii="Times New Roman" w:hAnsi="Times New Roman" w:hint="eastAsia"/>
          <w:sz w:val="28"/>
          <w:szCs w:val="28"/>
        </w:rPr>
        <w:t>đ</w:t>
      </w:r>
      <w:r w:rsidRPr="00352C41">
        <w:rPr>
          <w:rFonts w:ascii="Times New Roman" w:hAnsi="Times New Roman"/>
          <w:sz w:val="28"/>
          <w:szCs w:val="28"/>
        </w:rPr>
        <w:t xml:space="preserve">ộng chủ yếu dựa vào giao thức HTTP. Các hoạt </w:t>
      </w:r>
      <w:r w:rsidRPr="00352C41">
        <w:rPr>
          <w:rFonts w:ascii="Times New Roman" w:hAnsi="Times New Roman" w:hint="eastAsia"/>
          <w:sz w:val="28"/>
          <w:szCs w:val="28"/>
        </w:rPr>
        <w:t>đ</w:t>
      </w:r>
      <w:r w:rsidRPr="00352C41">
        <w:rPr>
          <w:rFonts w:ascii="Times New Roman" w:hAnsi="Times New Roman"/>
          <w:sz w:val="28"/>
          <w:szCs w:val="28"/>
        </w:rPr>
        <w:t>ộng c</w:t>
      </w:r>
      <w:r w:rsidRPr="00352C41">
        <w:rPr>
          <w:rFonts w:ascii="Times New Roman" w:hAnsi="Times New Roman" w:hint="eastAsia"/>
          <w:sz w:val="28"/>
          <w:szCs w:val="28"/>
        </w:rPr>
        <w:t>ơ</w:t>
      </w:r>
      <w:r w:rsidRPr="00352C41">
        <w:rPr>
          <w:rFonts w:ascii="Times New Roman" w:hAnsi="Times New Roman"/>
          <w:sz w:val="28"/>
          <w:szCs w:val="28"/>
        </w:rPr>
        <w:t xml:space="preserve"> bản nêu trên sẽ sử dụng những ph</w:t>
      </w:r>
      <w:r w:rsidRPr="00352C41">
        <w:rPr>
          <w:rFonts w:ascii="Times New Roman" w:hAnsi="Times New Roman" w:hint="eastAsia"/>
          <w:sz w:val="28"/>
          <w:szCs w:val="28"/>
        </w:rPr>
        <w:t>ươ</w:t>
      </w:r>
      <w:r w:rsidRPr="00352C41">
        <w:rPr>
          <w:rFonts w:ascii="Times New Roman" w:hAnsi="Times New Roman"/>
          <w:sz w:val="28"/>
          <w:szCs w:val="28"/>
        </w:rPr>
        <w:t>ng thức HTTP riêng.</w:t>
      </w:r>
    </w:p>
    <w:p w14:paraId="630789C6" w14:textId="77777777" w:rsidR="009D4E4F" w:rsidRPr="00352C41" w:rsidRDefault="009D4E4F" w:rsidP="00614A37">
      <w:pPr>
        <w:pStyle w:val="ListParagraph"/>
        <w:numPr>
          <w:ilvl w:val="0"/>
          <w:numId w:val="10"/>
        </w:numPr>
        <w:spacing w:before="160" w:line="360" w:lineRule="auto"/>
        <w:jc w:val="both"/>
        <w:rPr>
          <w:rFonts w:ascii="Times New Roman" w:hAnsi="Times New Roman"/>
          <w:sz w:val="28"/>
          <w:szCs w:val="28"/>
        </w:rPr>
      </w:pPr>
      <w:r w:rsidRPr="00352C41">
        <w:rPr>
          <w:rFonts w:ascii="Times New Roman" w:hAnsi="Times New Roman"/>
          <w:sz w:val="28"/>
          <w:szCs w:val="28"/>
        </w:rPr>
        <w:lastRenderedPageBreak/>
        <w:t>GET (SELECT): Trả về một Resource hoặc một danh sách Resource.</w:t>
      </w:r>
    </w:p>
    <w:p w14:paraId="333D6AD7" w14:textId="77777777" w:rsidR="009D4E4F" w:rsidRPr="00352C41" w:rsidRDefault="009D4E4F" w:rsidP="00614A37">
      <w:pPr>
        <w:pStyle w:val="ListParagraph"/>
        <w:numPr>
          <w:ilvl w:val="0"/>
          <w:numId w:val="10"/>
        </w:numPr>
        <w:spacing w:before="160" w:line="360" w:lineRule="auto"/>
        <w:jc w:val="both"/>
        <w:rPr>
          <w:rFonts w:ascii="Times New Roman" w:hAnsi="Times New Roman"/>
          <w:sz w:val="28"/>
          <w:szCs w:val="28"/>
        </w:rPr>
      </w:pPr>
      <w:r w:rsidRPr="00352C41">
        <w:rPr>
          <w:rFonts w:ascii="Times New Roman" w:hAnsi="Times New Roman"/>
          <w:sz w:val="28"/>
          <w:szCs w:val="28"/>
        </w:rPr>
        <w:t>POST (CREATE): Tạo mới một Resource.</w:t>
      </w:r>
    </w:p>
    <w:p w14:paraId="563881E3" w14:textId="77777777" w:rsidR="009D4E4F" w:rsidRPr="00352C41" w:rsidRDefault="009D4E4F" w:rsidP="00614A37">
      <w:pPr>
        <w:pStyle w:val="ListParagraph"/>
        <w:numPr>
          <w:ilvl w:val="0"/>
          <w:numId w:val="10"/>
        </w:numPr>
        <w:spacing w:before="160" w:line="360" w:lineRule="auto"/>
        <w:jc w:val="both"/>
        <w:rPr>
          <w:rFonts w:ascii="Times New Roman" w:hAnsi="Times New Roman"/>
          <w:sz w:val="28"/>
          <w:szCs w:val="28"/>
        </w:rPr>
      </w:pPr>
      <w:r w:rsidRPr="00352C41">
        <w:rPr>
          <w:rFonts w:ascii="Times New Roman" w:hAnsi="Times New Roman"/>
          <w:sz w:val="28"/>
          <w:szCs w:val="28"/>
        </w:rPr>
        <w:t>PUT (UPDATE): Cập nhật thông tin cho Resource.</w:t>
      </w:r>
    </w:p>
    <w:p w14:paraId="50DBBBC1" w14:textId="77777777" w:rsidR="009D4E4F" w:rsidRPr="00352C41" w:rsidRDefault="009D4E4F" w:rsidP="00614A37">
      <w:pPr>
        <w:pStyle w:val="ListParagraph"/>
        <w:numPr>
          <w:ilvl w:val="0"/>
          <w:numId w:val="10"/>
        </w:numPr>
        <w:spacing w:before="160" w:line="360" w:lineRule="auto"/>
        <w:jc w:val="both"/>
        <w:rPr>
          <w:rFonts w:ascii="Times New Roman" w:hAnsi="Times New Roman"/>
          <w:sz w:val="28"/>
          <w:szCs w:val="28"/>
        </w:rPr>
      </w:pPr>
      <w:r w:rsidRPr="00352C41">
        <w:rPr>
          <w:rFonts w:ascii="Times New Roman" w:hAnsi="Times New Roman"/>
          <w:sz w:val="28"/>
          <w:szCs w:val="28"/>
        </w:rPr>
        <w:t>DELETE (DELETE): Xoá một Resource.</w:t>
      </w:r>
    </w:p>
    <w:p w14:paraId="18BEB03C" w14:textId="77777777" w:rsidR="009D4E4F" w:rsidRPr="00352C41" w:rsidRDefault="009D4E4F" w:rsidP="009D4E4F">
      <w:pPr>
        <w:spacing w:before="160" w:line="360" w:lineRule="auto"/>
        <w:ind w:firstLine="720"/>
        <w:jc w:val="both"/>
        <w:rPr>
          <w:rFonts w:ascii="Times New Roman" w:hAnsi="Times New Roman"/>
          <w:sz w:val="28"/>
          <w:szCs w:val="28"/>
        </w:rPr>
      </w:pPr>
      <w:r w:rsidRPr="00352C41">
        <w:rPr>
          <w:rFonts w:ascii="Times New Roman" w:hAnsi="Times New Roman"/>
          <w:sz w:val="28"/>
          <w:szCs w:val="28"/>
        </w:rPr>
        <w:t>Những ph</w:t>
      </w:r>
      <w:r w:rsidRPr="00352C41">
        <w:rPr>
          <w:rFonts w:ascii="Times New Roman" w:hAnsi="Times New Roman" w:hint="eastAsia"/>
          <w:sz w:val="28"/>
          <w:szCs w:val="28"/>
        </w:rPr>
        <w:t>ươ</w:t>
      </w:r>
      <w:r w:rsidRPr="00352C41">
        <w:rPr>
          <w:rFonts w:ascii="Times New Roman" w:hAnsi="Times New Roman"/>
          <w:sz w:val="28"/>
          <w:szCs w:val="28"/>
        </w:rPr>
        <w:t xml:space="preserve">ng thức hay hoạt </w:t>
      </w:r>
      <w:r w:rsidRPr="00352C41">
        <w:rPr>
          <w:rFonts w:ascii="Times New Roman" w:hAnsi="Times New Roman" w:hint="eastAsia"/>
          <w:sz w:val="28"/>
          <w:szCs w:val="28"/>
        </w:rPr>
        <w:t>đ</w:t>
      </w:r>
      <w:r w:rsidRPr="00352C41">
        <w:rPr>
          <w:rFonts w:ascii="Times New Roman" w:hAnsi="Times New Roman"/>
          <w:sz w:val="28"/>
          <w:szCs w:val="28"/>
        </w:rPr>
        <w:t>ộng này th</w:t>
      </w:r>
      <w:r w:rsidRPr="00352C41">
        <w:rPr>
          <w:rFonts w:ascii="Times New Roman" w:hAnsi="Times New Roman" w:hint="eastAsia"/>
          <w:sz w:val="28"/>
          <w:szCs w:val="28"/>
        </w:rPr>
        <w:t>ư</w:t>
      </w:r>
      <w:r w:rsidRPr="00352C41">
        <w:rPr>
          <w:rFonts w:ascii="Times New Roman" w:hAnsi="Times New Roman"/>
          <w:sz w:val="28"/>
          <w:szCs w:val="28"/>
        </w:rPr>
        <w:t xml:space="preserve">ờng </w:t>
      </w:r>
      <w:r w:rsidRPr="00352C41">
        <w:rPr>
          <w:rFonts w:ascii="Times New Roman" w:hAnsi="Times New Roman" w:hint="eastAsia"/>
          <w:sz w:val="28"/>
          <w:szCs w:val="28"/>
        </w:rPr>
        <w:t>đư</w:t>
      </w:r>
      <w:r w:rsidRPr="00352C41">
        <w:rPr>
          <w:rFonts w:ascii="Times New Roman" w:hAnsi="Times New Roman"/>
          <w:sz w:val="28"/>
          <w:szCs w:val="28"/>
        </w:rPr>
        <w:t>ợc gọi là </w:t>
      </w:r>
      <w:r w:rsidRPr="00352C41">
        <w:rPr>
          <w:rStyle w:val="Strong"/>
          <w:rFonts w:ascii="Times New Roman" w:eastAsiaTheme="majorEastAsia" w:hAnsi="Times New Roman"/>
          <w:sz w:val="28"/>
          <w:szCs w:val="28"/>
        </w:rPr>
        <w:t>CRUD</w:t>
      </w:r>
      <w:r w:rsidRPr="00352C41">
        <w:rPr>
          <w:rFonts w:ascii="Times New Roman" w:hAnsi="Times New Roman"/>
          <w:sz w:val="28"/>
          <w:szCs w:val="28"/>
        </w:rPr>
        <w:t> t</w:t>
      </w:r>
      <w:r w:rsidRPr="00352C41">
        <w:rPr>
          <w:rFonts w:ascii="Times New Roman" w:hAnsi="Times New Roman" w:hint="eastAsia"/>
          <w:sz w:val="28"/>
          <w:szCs w:val="28"/>
        </w:rPr>
        <w:t>ươ</w:t>
      </w:r>
      <w:r w:rsidRPr="00352C41">
        <w:rPr>
          <w:rFonts w:ascii="Times New Roman" w:hAnsi="Times New Roman"/>
          <w:sz w:val="28"/>
          <w:szCs w:val="28"/>
        </w:rPr>
        <w:t xml:space="preserve">ng ứng với Create, Read, Update, Delete – Tạo, </w:t>
      </w:r>
      <w:r w:rsidRPr="00352C41">
        <w:rPr>
          <w:rFonts w:ascii="Times New Roman" w:hAnsi="Times New Roman" w:hint="eastAsia"/>
          <w:sz w:val="28"/>
          <w:szCs w:val="28"/>
        </w:rPr>
        <w:t>Đ</w:t>
      </w:r>
      <w:r w:rsidRPr="00352C41">
        <w:rPr>
          <w:rFonts w:ascii="Times New Roman" w:hAnsi="Times New Roman"/>
          <w:sz w:val="28"/>
          <w:szCs w:val="28"/>
        </w:rPr>
        <w:t>ọc, Sửa, Xóa.</w:t>
      </w:r>
    </w:p>
    <w:p w14:paraId="667BAE75" w14:textId="40AD4B75" w:rsidR="00EB1CF3" w:rsidRPr="00405106" w:rsidRDefault="009D4E4F" w:rsidP="009D4E4F">
      <w:pPr>
        <w:spacing w:before="160" w:line="360" w:lineRule="auto"/>
        <w:ind w:firstLine="720"/>
        <w:jc w:val="both"/>
        <w:rPr>
          <w:rFonts w:ascii="Times New Roman" w:hAnsi="Times New Roman"/>
          <w:sz w:val="28"/>
          <w:szCs w:val="28"/>
          <w:lang w:val="en-US"/>
        </w:rPr>
      </w:pPr>
      <w:r w:rsidRPr="00352C41">
        <w:rPr>
          <w:rFonts w:ascii="Times New Roman" w:hAnsi="Times New Roman"/>
          <w:sz w:val="28"/>
          <w:szCs w:val="28"/>
        </w:rPr>
        <w:t xml:space="preserve">Hiện tại </w:t>
      </w:r>
      <w:r w:rsidRPr="00352C41">
        <w:rPr>
          <w:rFonts w:ascii="Times New Roman" w:hAnsi="Times New Roman" w:hint="eastAsia"/>
          <w:sz w:val="28"/>
          <w:szCs w:val="28"/>
        </w:rPr>
        <w:t>đ</w:t>
      </w:r>
      <w:r w:rsidRPr="00352C41">
        <w:rPr>
          <w:rFonts w:ascii="Times New Roman" w:hAnsi="Times New Roman"/>
          <w:sz w:val="28"/>
          <w:szCs w:val="28"/>
        </w:rPr>
        <w:t>a số lập trình viên viết </w:t>
      </w:r>
      <w:r w:rsidRPr="00352C41">
        <w:rPr>
          <w:rStyle w:val="Strong"/>
          <w:rFonts w:ascii="Times New Roman" w:eastAsiaTheme="majorEastAsia" w:hAnsi="Times New Roman"/>
          <w:sz w:val="28"/>
          <w:szCs w:val="28"/>
        </w:rPr>
        <w:t>RESTful API</w:t>
      </w:r>
      <w:r w:rsidRPr="00352C41">
        <w:rPr>
          <w:rFonts w:ascii="Times New Roman" w:hAnsi="Times New Roman"/>
          <w:sz w:val="28"/>
          <w:szCs w:val="28"/>
        </w:rPr>
        <w:t xml:space="preserve"> giờ </w:t>
      </w:r>
      <w:r w:rsidRPr="00352C41">
        <w:rPr>
          <w:rFonts w:ascii="Times New Roman" w:hAnsi="Times New Roman" w:hint="eastAsia"/>
          <w:sz w:val="28"/>
          <w:szCs w:val="28"/>
        </w:rPr>
        <w:t>đâ</w:t>
      </w:r>
      <w:r w:rsidRPr="00352C41">
        <w:rPr>
          <w:rFonts w:ascii="Times New Roman" w:hAnsi="Times New Roman"/>
          <w:sz w:val="28"/>
          <w:szCs w:val="28"/>
        </w:rPr>
        <w:t xml:space="preserve">y </w:t>
      </w:r>
      <w:r w:rsidRPr="00352C41">
        <w:rPr>
          <w:rFonts w:ascii="Times New Roman" w:hAnsi="Times New Roman" w:hint="eastAsia"/>
          <w:sz w:val="28"/>
          <w:szCs w:val="28"/>
        </w:rPr>
        <w:t>đ</w:t>
      </w:r>
      <w:r w:rsidRPr="00352C41">
        <w:rPr>
          <w:rFonts w:ascii="Times New Roman" w:hAnsi="Times New Roman"/>
          <w:sz w:val="28"/>
          <w:szCs w:val="28"/>
        </w:rPr>
        <w:t>ều chọn JSON là format chính thức nh</w:t>
      </w:r>
      <w:r w:rsidRPr="00352C41">
        <w:rPr>
          <w:rFonts w:ascii="Times New Roman" w:hAnsi="Times New Roman" w:hint="eastAsia"/>
          <w:sz w:val="28"/>
          <w:szCs w:val="28"/>
        </w:rPr>
        <w:t>ư</w:t>
      </w:r>
      <w:r w:rsidRPr="00352C41">
        <w:rPr>
          <w:rFonts w:ascii="Times New Roman" w:hAnsi="Times New Roman"/>
          <w:sz w:val="28"/>
          <w:szCs w:val="28"/>
        </w:rPr>
        <w:t>ng cũng có nhiều ng</w:t>
      </w:r>
      <w:r w:rsidRPr="00352C41">
        <w:rPr>
          <w:rFonts w:ascii="Times New Roman" w:hAnsi="Times New Roman" w:hint="eastAsia"/>
          <w:sz w:val="28"/>
          <w:szCs w:val="28"/>
        </w:rPr>
        <w:t>ư</w:t>
      </w:r>
      <w:r w:rsidRPr="00352C41">
        <w:rPr>
          <w:rFonts w:ascii="Times New Roman" w:hAnsi="Times New Roman"/>
          <w:sz w:val="28"/>
          <w:szCs w:val="28"/>
        </w:rPr>
        <w:t xml:space="preserve">ời chọn XML làm format, nói chung dùng thế nào cũng </w:t>
      </w:r>
      <w:r w:rsidRPr="00352C41">
        <w:rPr>
          <w:rFonts w:ascii="Times New Roman" w:hAnsi="Times New Roman" w:hint="eastAsia"/>
          <w:sz w:val="28"/>
          <w:szCs w:val="28"/>
        </w:rPr>
        <w:t>đư</w:t>
      </w:r>
      <w:r w:rsidRPr="00352C41">
        <w:rPr>
          <w:rFonts w:ascii="Times New Roman" w:hAnsi="Times New Roman"/>
          <w:sz w:val="28"/>
          <w:szCs w:val="28"/>
        </w:rPr>
        <w:t>ợc miễn tiện và nhanh.</w:t>
      </w:r>
      <w:r w:rsidR="00405106">
        <w:rPr>
          <w:rFonts w:ascii="Times New Roman" w:hAnsi="Times New Roman"/>
          <w:sz w:val="28"/>
          <w:szCs w:val="28"/>
          <w:lang w:val="en-US"/>
        </w:rPr>
        <w:t xml:space="preserve"> [9]</w:t>
      </w:r>
    </w:p>
    <w:p w14:paraId="1499A798" w14:textId="418F160F" w:rsidR="004F19CD" w:rsidRPr="00AD500C" w:rsidRDefault="008D326A" w:rsidP="00AD500C">
      <w:pPr>
        <w:pStyle w:val="Heading2"/>
      </w:pPr>
      <w:bookmarkStart w:id="227" w:name="_Toc71589223"/>
      <w:bookmarkStart w:id="228" w:name="_Toc71645275"/>
      <w:bookmarkStart w:id="229" w:name="_Toc71672266"/>
      <w:r w:rsidRPr="00AD500C">
        <w:t>2</w:t>
      </w:r>
      <w:r w:rsidR="004F19CD" w:rsidRPr="00AD500C">
        <w:t>.7.  V</w:t>
      </w:r>
      <w:r w:rsidR="00AD500C">
        <w:t>ue</w:t>
      </w:r>
      <w:r w:rsidR="004F19CD" w:rsidRPr="00AD500C">
        <w:t xml:space="preserve"> JS</w:t>
      </w:r>
      <w:bookmarkEnd w:id="227"/>
      <w:bookmarkEnd w:id="228"/>
      <w:bookmarkEnd w:id="229"/>
    </w:p>
    <w:p w14:paraId="65BF35A7" w14:textId="387EE26D" w:rsidR="004F19CD" w:rsidRPr="002A33EE" w:rsidRDefault="008D326A" w:rsidP="002A33EE">
      <w:pPr>
        <w:pStyle w:val="Heading3"/>
        <w:spacing w:line="360" w:lineRule="auto"/>
        <w:jc w:val="both"/>
        <w:rPr>
          <w:rFonts w:ascii="Times New Roman" w:hAnsi="Times New Roman"/>
          <w:b/>
          <w:color w:val="auto"/>
          <w:sz w:val="28"/>
          <w:szCs w:val="28"/>
          <w:lang w:val="en-US"/>
        </w:rPr>
      </w:pPr>
      <w:bookmarkStart w:id="230" w:name="_Toc71589224"/>
      <w:bookmarkStart w:id="231" w:name="_Toc71645276"/>
      <w:bookmarkStart w:id="232" w:name="_Toc71672267"/>
      <w:r w:rsidRPr="002A33EE">
        <w:rPr>
          <w:rFonts w:ascii="Times New Roman" w:hAnsi="Times New Roman"/>
          <w:b/>
          <w:color w:val="auto"/>
          <w:sz w:val="28"/>
          <w:szCs w:val="28"/>
          <w:lang w:val="en-US"/>
        </w:rPr>
        <w:t>2</w:t>
      </w:r>
      <w:r w:rsidR="002A33EE" w:rsidRPr="002A33EE">
        <w:rPr>
          <w:rFonts w:ascii="Times New Roman" w:hAnsi="Times New Roman"/>
          <w:b/>
          <w:color w:val="auto"/>
          <w:sz w:val="28"/>
          <w:szCs w:val="28"/>
          <w:lang w:val="en-US"/>
        </w:rPr>
        <w:t>.7.1. Giới thiệu về Vue JS</w:t>
      </w:r>
      <w:bookmarkEnd w:id="230"/>
      <w:bookmarkEnd w:id="231"/>
      <w:bookmarkEnd w:id="232"/>
    </w:p>
    <w:p w14:paraId="158B541B" w14:textId="15E882B4" w:rsidR="00237F71" w:rsidRDefault="00237F71" w:rsidP="00237F71">
      <w:pPr>
        <w:spacing w:before="160" w:line="360" w:lineRule="auto"/>
        <w:jc w:val="center"/>
        <w:rPr>
          <w:rFonts w:ascii="Times New Roman" w:hAnsi="Times New Roman"/>
          <w:b/>
          <w:sz w:val="28"/>
          <w:szCs w:val="28"/>
          <w:lang w:val="en-US"/>
        </w:rPr>
      </w:pPr>
      <w:r>
        <w:rPr>
          <w:noProof/>
          <w:lang w:val="en-US"/>
        </w:rPr>
        <w:drawing>
          <wp:inline distT="0" distB="0" distL="0" distR="0" wp14:anchorId="2F3E1019" wp14:editId="41310ED3">
            <wp:extent cx="4457700" cy="2293219"/>
            <wp:effectExtent l="0" t="0" r="0" b="0"/>
            <wp:docPr id="29" name="Picture 29" descr="Vue.js-cta-main - Thiết kế Website tại Vinh Nghệ An Hà Tĩ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Vue.js-cta-main - Thiết kế Website tại Vinh Nghệ An Hà Tĩ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9368" cy="2304366"/>
                    </a:xfrm>
                    <a:prstGeom prst="rect">
                      <a:avLst/>
                    </a:prstGeom>
                    <a:noFill/>
                    <a:ln>
                      <a:noFill/>
                    </a:ln>
                  </pic:spPr>
                </pic:pic>
              </a:graphicData>
            </a:graphic>
          </wp:inline>
        </w:drawing>
      </w:r>
    </w:p>
    <w:p w14:paraId="13EAF28F" w14:textId="588B6174" w:rsidR="00237F71" w:rsidRPr="0090689E" w:rsidRDefault="00237F71" w:rsidP="0090689E">
      <w:pPr>
        <w:pStyle w:val="Heading1"/>
        <w:spacing w:line="360" w:lineRule="auto"/>
        <w:jc w:val="center"/>
        <w:rPr>
          <w:rFonts w:ascii="Times New Roman" w:hAnsi="Times New Roman"/>
          <w:bCs/>
          <w:i/>
          <w:iCs/>
          <w:color w:val="auto"/>
          <w:sz w:val="28"/>
          <w:szCs w:val="28"/>
          <w:lang w:val="en-US"/>
        </w:rPr>
      </w:pPr>
      <w:bookmarkStart w:id="233" w:name="_Toc71589225"/>
      <w:bookmarkStart w:id="234" w:name="_Toc71668515"/>
      <w:bookmarkStart w:id="235" w:name="_Toc71670842"/>
      <w:bookmarkStart w:id="236" w:name="_Toc71672268"/>
      <w:r w:rsidRPr="0090689E">
        <w:rPr>
          <w:rFonts w:ascii="Times New Roman" w:hAnsi="Times New Roman"/>
          <w:bCs/>
          <w:i/>
          <w:iCs/>
          <w:color w:val="auto"/>
          <w:sz w:val="28"/>
          <w:szCs w:val="28"/>
          <w:lang w:val="en-US"/>
        </w:rPr>
        <w:t xml:space="preserve">Hình </w:t>
      </w:r>
      <w:r w:rsidR="008D326A" w:rsidRPr="0090689E">
        <w:rPr>
          <w:rFonts w:ascii="Times New Roman" w:hAnsi="Times New Roman"/>
          <w:bCs/>
          <w:i/>
          <w:iCs/>
          <w:color w:val="auto"/>
          <w:sz w:val="28"/>
          <w:szCs w:val="28"/>
          <w:lang w:val="en-US"/>
        </w:rPr>
        <w:t>2</w:t>
      </w:r>
      <w:r w:rsidRPr="0090689E">
        <w:rPr>
          <w:rFonts w:ascii="Times New Roman" w:hAnsi="Times New Roman"/>
          <w:bCs/>
          <w:i/>
          <w:iCs/>
          <w:color w:val="auto"/>
          <w:sz w:val="28"/>
          <w:szCs w:val="28"/>
          <w:lang w:val="en-US"/>
        </w:rPr>
        <w:t>.9. Logo Vue.js</w:t>
      </w:r>
      <w:bookmarkEnd w:id="233"/>
      <w:bookmarkEnd w:id="234"/>
      <w:bookmarkEnd w:id="235"/>
      <w:bookmarkEnd w:id="236"/>
    </w:p>
    <w:p w14:paraId="7183F94E" w14:textId="77777777" w:rsidR="0065676A" w:rsidRDefault="004F19CD" w:rsidP="00237F71">
      <w:pPr>
        <w:spacing w:before="160" w:line="360" w:lineRule="auto"/>
        <w:ind w:firstLine="720"/>
        <w:jc w:val="both"/>
        <w:rPr>
          <w:rFonts w:ascii="Times New Roman" w:hAnsi="Times New Roman"/>
          <w:sz w:val="28"/>
          <w:szCs w:val="28"/>
          <w:lang w:val="en-US"/>
        </w:rPr>
      </w:pPr>
      <w:r w:rsidRPr="004F19CD">
        <w:rPr>
          <w:rFonts w:ascii="Times New Roman" w:hAnsi="Times New Roman"/>
          <w:sz w:val="28"/>
          <w:szCs w:val="28"/>
          <w:lang w:val="en-US"/>
        </w:rPr>
        <w:t>Vue.js là một framework linh độ</w:t>
      </w:r>
      <w:r w:rsidR="000749C2">
        <w:rPr>
          <w:rFonts w:ascii="Times New Roman" w:hAnsi="Times New Roman"/>
          <w:sz w:val="28"/>
          <w:szCs w:val="28"/>
          <w:lang w:val="en-US"/>
        </w:rPr>
        <w:t xml:space="preserve">ng </w:t>
      </w:r>
      <w:r w:rsidRPr="004F19CD">
        <w:rPr>
          <w:rFonts w:ascii="Times New Roman" w:hAnsi="Times New Roman"/>
          <w:sz w:val="28"/>
          <w:szCs w:val="28"/>
          <w:lang w:val="en-US"/>
        </w:rPr>
        <w:t>dùng để xây dựng giao diện người dùng (user interfaces)</w:t>
      </w:r>
      <w:r w:rsidR="000749C2" w:rsidRPr="000749C2">
        <w:rPr>
          <w:rFonts w:ascii="Times New Roman" w:hAnsi="Times New Roman"/>
          <w:sz w:val="28"/>
          <w:szCs w:val="28"/>
          <w:lang w:val="en-US"/>
        </w:rPr>
        <w:t xml:space="preserve"> được tạo bởi Javascript, hoạt động theo mô hình MVVM và hỗ trợ phát triển ứng dụng theo trình tự từng bước một. VueJS mạnh về View, nó cung cấp thư viện lõi để hỗ trợ các nhà phát triển xây dựng view layer</w:t>
      </w:r>
      <w:r w:rsidR="0065676A">
        <w:rPr>
          <w:rFonts w:ascii="Times New Roman" w:hAnsi="Times New Roman"/>
          <w:sz w:val="28"/>
          <w:szCs w:val="28"/>
          <w:lang w:val="en-US"/>
        </w:rPr>
        <w:t>.</w:t>
      </w:r>
    </w:p>
    <w:p w14:paraId="737A33C9" w14:textId="23BF0087" w:rsidR="004F19CD" w:rsidRDefault="004F19CD" w:rsidP="00237F71">
      <w:pPr>
        <w:spacing w:before="160" w:line="360" w:lineRule="auto"/>
        <w:ind w:firstLine="720"/>
        <w:jc w:val="both"/>
        <w:rPr>
          <w:rFonts w:ascii="Times New Roman" w:hAnsi="Times New Roman"/>
          <w:sz w:val="28"/>
          <w:szCs w:val="28"/>
          <w:lang w:val="en-US"/>
        </w:rPr>
      </w:pPr>
      <w:r w:rsidRPr="004F19CD">
        <w:rPr>
          <w:rFonts w:ascii="Times New Roman" w:hAnsi="Times New Roman"/>
          <w:sz w:val="28"/>
          <w:szCs w:val="28"/>
          <w:lang w:val="en-US"/>
        </w:rPr>
        <w:t xml:space="preserve">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w:t>
      </w:r>
      <w:r w:rsidRPr="004F19CD">
        <w:rPr>
          <w:rFonts w:ascii="Times New Roman" w:hAnsi="Times New Roman"/>
          <w:sz w:val="28"/>
          <w:szCs w:val="28"/>
          <w:lang w:val="en-US"/>
        </w:rPr>
        <w:lastRenderedPageBreak/>
        <w:t xml:space="preserve">lõi (core library) của Vue, vốn rất dễ học và tích hợp với các thư viện hoặc dự án có sẵn. </w:t>
      </w:r>
    </w:p>
    <w:p w14:paraId="3221AA58" w14:textId="77777777" w:rsidR="000749C2" w:rsidRPr="000749C2" w:rsidRDefault="000749C2" w:rsidP="00E402DA">
      <w:pPr>
        <w:spacing w:line="360" w:lineRule="auto"/>
        <w:ind w:firstLine="720"/>
        <w:jc w:val="both"/>
        <w:rPr>
          <w:rFonts w:ascii="Times New Roman" w:eastAsiaTheme="minorHAnsi" w:hAnsi="Times New Roman"/>
          <w:sz w:val="28"/>
          <w:lang w:val="en-US"/>
        </w:rPr>
      </w:pPr>
      <w:r w:rsidRPr="000749C2">
        <w:rPr>
          <w:rFonts w:ascii="Times New Roman" w:eastAsiaTheme="minorHAnsi" w:hAnsi="Times New Roman"/>
          <w:sz w:val="28"/>
          <w:lang w:val="en-US"/>
        </w:rPr>
        <w:t>VueJS được đánh giá là framework hàng đầu trong xây dựng, phát triển giao diện người dùng (UI). Ngoài ra, lập trình viên cũng có thể tạo các trang SPA - Single - Page Applications có độ phức tạo cao nếu kết hợp VueJS với SFC và thư viện hỗ trợ.</w:t>
      </w:r>
      <w:r>
        <w:rPr>
          <w:rFonts w:ascii="Times New Roman" w:eastAsiaTheme="minorHAnsi" w:hAnsi="Times New Roman"/>
          <w:sz w:val="28"/>
          <w:lang w:val="en-US"/>
        </w:rPr>
        <w:t xml:space="preserve"> </w:t>
      </w:r>
    </w:p>
    <w:p w14:paraId="5090C36A" w14:textId="68DE78C7" w:rsidR="00EB1CF3" w:rsidRDefault="000749C2" w:rsidP="00E402DA">
      <w:pPr>
        <w:spacing w:line="360" w:lineRule="auto"/>
        <w:ind w:firstLine="720"/>
        <w:jc w:val="both"/>
        <w:rPr>
          <w:rFonts w:ascii="Times New Roman" w:eastAsiaTheme="minorHAnsi" w:hAnsi="Times New Roman"/>
          <w:sz w:val="28"/>
          <w:lang w:val="en-US"/>
        </w:rPr>
      </w:pPr>
      <w:r w:rsidRPr="000749C2">
        <w:rPr>
          <w:rFonts w:ascii="Times New Roman" w:eastAsiaTheme="minorHAnsi" w:hAnsi="Times New Roman"/>
          <w:sz w:val="28"/>
          <w:lang w:val="en-US"/>
        </w:rPr>
        <w:t>Các ứng dụng được phát triển bởi VueJS cũng có tốc độ tải trang, xử lý rất nhanh. Đây cũng là nguyên nhân khiến nó được ưu ái trong các dự án gần đây.</w:t>
      </w:r>
      <w:r w:rsidR="00405106">
        <w:rPr>
          <w:rFonts w:ascii="Times New Roman" w:eastAsiaTheme="minorHAnsi" w:hAnsi="Times New Roman"/>
          <w:sz w:val="28"/>
          <w:lang w:val="en-US"/>
        </w:rPr>
        <w:t xml:space="preserve"> [10]</w:t>
      </w:r>
    </w:p>
    <w:p w14:paraId="5950B9F4" w14:textId="607CA5AF" w:rsidR="00237F71" w:rsidRPr="0090689E" w:rsidRDefault="008D326A" w:rsidP="0090689E">
      <w:pPr>
        <w:pStyle w:val="Heading3"/>
        <w:spacing w:line="360" w:lineRule="auto"/>
        <w:rPr>
          <w:rFonts w:ascii="Times New Roman" w:hAnsi="Times New Roman"/>
          <w:b/>
          <w:color w:val="auto"/>
          <w:sz w:val="28"/>
          <w:szCs w:val="28"/>
        </w:rPr>
      </w:pPr>
      <w:bookmarkStart w:id="237" w:name="_Toc71589226"/>
      <w:bookmarkStart w:id="238" w:name="_Toc71645278"/>
      <w:bookmarkStart w:id="239" w:name="_Toc71672269"/>
      <w:r w:rsidRPr="0090689E">
        <w:rPr>
          <w:rFonts w:ascii="Times New Roman" w:hAnsi="Times New Roman"/>
          <w:b/>
          <w:color w:val="auto"/>
          <w:sz w:val="28"/>
          <w:szCs w:val="28"/>
          <w:lang w:val="en-US"/>
        </w:rPr>
        <w:t>2</w:t>
      </w:r>
      <w:r w:rsidR="000749C2" w:rsidRPr="0090689E">
        <w:rPr>
          <w:rFonts w:ascii="Times New Roman" w:hAnsi="Times New Roman"/>
          <w:b/>
          <w:color w:val="auto"/>
          <w:sz w:val="28"/>
          <w:szCs w:val="28"/>
        </w:rPr>
        <w:t>.7.2. Lý do vì sao nên sử dụng Vuejs?</w:t>
      </w:r>
      <w:bookmarkEnd w:id="237"/>
      <w:bookmarkEnd w:id="238"/>
      <w:bookmarkEnd w:id="239"/>
    </w:p>
    <w:p w14:paraId="599F11A5" w14:textId="1C7BED71" w:rsidR="00EB1CF3" w:rsidRPr="00237F71" w:rsidRDefault="000749C2" w:rsidP="00E402DA">
      <w:pPr>
        <w:spacing w:line="360" w:lineRule="auto"/>
        <w:ind w:firstLine="720"/>
        <w:jc w:val="both"/>
        <w:rPr>
          <w:rFonts w:ascii="Times New Roman" w:hAnsi="Times New Roman"/>
          <w:b/>
          <w:sz w:val="28"/>
          <w:szCs w:val="28"/>
        </w:rPr>
      </w:pPr>
      <w:r w:rsidRPr="00EB1CF3">
        <w:rPr>
          <w:rFonts w:ascii="Times New Roman" w:hAnsi="Times New Roman"/>
          <w:sz w:val="28"/>
          <w:szCs w:val="28"/>
        </w:rPr>
        <w:t>Trước sự tồn tại của hàng loạt các framework, thư viện Javascript vô cùng mạnh mẽ như React, Angular, VueJS nổi bật và trở thành lựa chọn lý tưởng hàng đầu của các lâp trình viên khi phát triển ứng dụng bởi nhữ</w:t>
      </w:r>
      <w:r w:rsidR="00EB1CF3">
        <w:rPr>
          <w:rFonts w:ascii="Times New Roman" w:hAnsi="Times New Roman"/>
          <w:sz w:val="28"/>
          <w:szCs w:val="28"/>
        </w:rPr>
        <w:t>ng lý do sau</w:t>
      </w:r>
      <w:r w:rsidR="00EB1CF3">
        <w:rPr>
          <w:rFonts w:ascii="Times New Roman" w:hAnsi="Times New Roman"/>
          <w:sz w:val="28"/>
          <w:szCs w:val="28"/>
          <w:lang w:val="en-US"/>
        </w:rPr>
        <w:t>:</w:t>
      </w:r>
    </w:p>
    <w:p w14:paraId="4674D7EF" w14:textId="77777777" w:rsidR="00EB1CF3" w:rsidRPr="0090689E" w:rsidRDefault="000749C2" w:rsidP="0090689E">
      <w:pPr>
        <w:pStyle w:val="ListParagraph"/>
        <w:numPr>
          <w:ilvl w:val="0"/>
          <w:numId w:val="118"/>
        </w:numPr>
        <w:spacing w:line="360" w:lineRule="auto"/>
        <w:jc w:val="both"/>
        <w:rPr>
          <w:rFonts w:ascii="Times New Roman" w:hAnsi="Times New Roman"/>
          <w:sz w:val="28"/>
          <w:szCs w:val="28"/>
        </w:rPr>
      </w:pPr>
      <w:r w:rsidRPr="0090689E">
        <w:rPr>
          <w:rFonts w:ascii="Times New Roman" w:hAnsi="Times New Roman"/>
          <w:sz w:val="28"/>
          <w:szCs w:val="28"/>
        </w:rPr>
        <w:t>Hiệu suất vô cùng cao: Là một framework linh động với nhiều tính năng được kế thừa từ đối thủ và khả năng mở rộng cao, VueJS mang lại hiệu suất vô cùng cao trong các dự án phát triển. Lập trình viên chỉ cần dùng một framework duy nhất để tạo ra các app.</w:t>
      </w:r>
    </w:p>
    <w:p w14:paraId="0B8CC25F" w14:textId="77777777" w:rsidR="00EB1CF3" w:rsidRPr="0090689E" w:rsidRDefault="000749C2" w:rsidP="0090689E">
      <w:pPr>
        <w:pStyle w:val="ListParagraph"/>
        <w:numPr>
          <w:ilvl w:val="0"/>
          <w:numId w:val="118"/>
        </w:numPr>
        <w:spacing w:line="360" w:lineRule="auto"/>
        <w:jc w:val="both"/>
        <w:rPr>
          <w:rFonts w:ascii="Times New Roman" w:hAnsi="Times New Roman"/>
          <w:sz w:val="28"/>
          <w:szCs w:val="28"/>
        </w:rPr>
      </w:pPr>
      <w:r w:rsidRPr="0090689E">
        <w:rPr>
          <w:rFonts w:ascii="Times New Roman" w:hAnsi="Times New Roman"/>
          <w:sz w:val="28"/>
          <w:szCs w:val="28"/>
        </w:rPr>
        <w:t>Tốc độ đáng gờm: Một trong những đặc điểm nổi bật của VueJS là chỉ giữ core. Điều này khiến cho dung lượng tải của framework tương đối thấp, giúp tốc độ tải trang nhanh hơn hẳn.</w:t>
      </w:r>
    </w:p>
    <w:p w14:paraId="3209621F" w14:textId="4FCA5EFD" w:rsidR="000749C2" w:rsidRPr="0090689E" w:rsidRDefault="000749C2" w:rsidP="0090689E">
      <w:pPr>
        <w:pStyle w:val="ListParagraph"/>
        <w:numPr>
          <w:ilvl w:val="0"/>
          <w:numId w:val="118"/>
        </w:numPr>
        <w:spacing w:line="360" w:lineRule="auto"/>
        <w:jc w:val="both"/>
        <w:rPr>
          <w:rFonts w:ascii="Times New Roman" w:eastAsiaTheme="minorHAnsi" w:hAnsi="Times New Roman"/>
          <w:sz w:val="28"/>
          <w:szCs w:val="28"/>
          <w:lang w:val="en-US"/>
        </w:rPr>
      </w:pPr>
      <w:r w:rsidRPr="0090689E">
        <w:rPr>
          <w:rFonts w:ascii="Times New Roman" w:hAnsi="Times New Roman"/>
          <w:sz w:val="28"/>
          <w:szCs w:val="28"/>
        </w:rPr>
        <w:t>Đơn giản và dễ học: VueJS rất đơn giản, dễ học và dễ áp dụng vào trong các dự án, dù là một newbie thì bận cũng không cần lo lắng quá nhiều khi sử dụng framework này.</w:t>
      </w:r>
      <w:r w:rsidR="00405106">
        <w:rPr>
          <w:rFonts w:ascii="Times New Roman" w:hAnsi="Times New Roman"/>
          <w:sz w:val="28"/>
          <w:szCs w:val="28"/>
          <w:lang w:val="en-US"/>
        </w:rPr>
        <w:t xml:space="preserve"> [5] [6]</w:t>
      </w:r>
    </w:p>
    <w:p w14:paraId="2D060E2A" w14:textId="01851296" w:rsidR="00C47C33" w:rsidRPr="0090689E" w:rsidRDefault="008D326A" w:rsidP="0090689E">
      <w:pPr>
        <w:pStyle w:val="Heading3"/>
        <w:spacing w:line="360" w:lineRule="auto"/>
        <w:jc w:val="both"/>
        <w:rPr>
          <w:rFonts w:ascii="Times New Roman" w:hAnsi="Times New Roman" w:cs="Times New Roman"/>
          <w:b/>
          <w:color w:val="auto"/>
          <w:sz w:val="28"/>
          <w:szCs w:val="28"/>
        </w:rPr>
      </w:pPr>
      <w:bookmarkStart w:id="240" w:name="_Toc70426156"/>
      <w:bookmarkStart w:id="241" w:name="_Toc71589227"/>
      <w:bookmarkStart w:id="242" w:name="_Toc71645279"/>
      <w:bookmarkStart w:id="243" w:name="_Toc71672270"/>
      <w:r w:rsidRPr="0090689E">
        <w:rPr>
          <w:rFonts w:ascii="Times New Roman" w:hAnsi="Times New Roman" w:cs="Times New Roman"/>
          <w:b/>
          <w:color w:val="auto"/>
          <w:sz w:val="28"/>
          <w:szCs w:val="28"/>
        </w:rPr>
        <w:t>2</w:t>
      </w:r>
      <w:r w:rsidR="00C47C33" w:rsidRPr="0090689E">
        <w:rPr>
          <w:rFonts w:ascii="Times New Roman" w:hAnsi="Times New Roman" w:cs="Times New Roman"/>
          <w:b/>
          <w:color w:val="auto"/>
          <w:sz w:val="28"/>
          <w:szCs w:val="28"/>
        </w:rPr>
        <w:t>.7.3. Ưu điểm</w:t>
      </w:r>
      <w:bookmarkEnd w:id="240"/>
      <w:bookmarkEnd w:id="241"/>
      <w:bookmarkEnd w:id="242"/>
      <w:bookmarkEnd w:id="243"/>
    </w:p>
    <w:p w14:paraId="5C5A1EFF" w14:textId="6F55CB35" w:rsidR="00C47C33" w:rsidRPr="0090689E" w:rsidRDefault="00C47C33" w:rsidP="0090689E">
      <w:pPr>
        <w:spacing w:line="360" w:lineRule="auto"/>
        <w:ind w:firstLine="720"/>
        <w:jc w:val="both"/>
        <w:rPr>
          <w:rFonts w:ascii="Times New Roman" w:hAnsi="Times New Roman"/>
          <w:bCs/>
          <w:sz w:val="28"/>
          <w:szCs w:val="28"/>
        </w:rPr>
      </w:pPr>
      <w:bookmarkStart w:id="244" w:name="_Toc70426157"/>
      <w:r w:rsidRPr="0090689E">
        <w:rPr>
          <w:rFonts w:ascii="Times New Roman" w:hAnsi="Times New Roman"/>
          <w:bCs/>
          <w:sz w:val="28"/>
          <w:szCs w:val="28"/>
        </w:rPr>
        <w:t>Không phải ngẫu nhiên mà VueJS được các nhà phát triển sử dụng phổ biến, bởi nó mang lại nhiều tiện ích cho người dùng dưới đây</w:t>
      </w:r>
      <w:r w:rsidR="00237F71" w:rsidRPr="0090689E">
        <w:rPr>
          <w:rFonts w:ascii="Times New Roman" w:hAnsi="Times New Roman"/>
          <w:bCs/>
          <w:sz w:val="28"/>
          <w:szCs w:val="28"/>
        </w:rPr>
        <w:t>:</w:t>
      </w:r>
      <w:bookmarkEnd w:id="244"/>
    </w:p>
    <w:p w14:paraId="08641041"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5" w:name="_Toc70426158"/>
      <w:r w:rsidRPr="0090689E">
        <w:rPr>
          <w:rFonts w:ascii="Times New Roman" w:hAnsi="Times New Roman"/>
          <w:bCs/>
          <w:sz w:val="28"/>
          <w:szCs w:val="28"/>
        </w:rPr>
        <w:t>Trang web nhẹ, tốc độ xử lý cực nhanh bởi được Render, xử lý bằng Javascript.</w:t>
      </w:r>
      <w:bookmarkEnd w:id="245"/>
    </w:p>
    <w:p w14:paraId="01D04B82"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6" w:name="_Toc70426159"/>
      <w:r w:rsidRPr="0090689E">
        <w:rPr>
          <w:rFonts w:ascii="Times New Roman" w:hAnsi="Times New Roman"/>
          <w:bCs/>
          <w:sz w:val="28"/>
          <w:szCs w:val="28"/>
        </w:rPr>
        <w:lastRenderedPageBreak/>
        <w:t>Đơn giản, dễ học và dễ áp dụng trong các dự án, đặc biệt là với newbie</w:t>
      </w:r>
      <w:bookmarkEnd w:id="246"/>
    </w:p>
    <w:p w14:paraId="2EED6F0D"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7" w:name="_Toc70426160"/>
      <w:r w:rsidRPr="0090689E">
        <w:rPr>
          <w:rFonts w:ascii="Times New Roman" w:hAnsi="Times New Roman"/>
          <w:bCs/>
          <w:sz w:val="28"/>
          <w:szCs w:val="28"/>
        </w:rPr>
        <w:t>Có khả năng xử lý các render thuộc server thành file Js tĩnh</w:t>
      </w:r>
      <w:bookmarkEnd w:id="247"/>
    </w:p>
    <w:p w14:paraId="65CA21BC"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8" w:name="_Toc70426161"/>
      <w:r w:rsidRPr="0090689E">
        <w:rPr>
          <w:rFonts w:ascii="Times New Roman" w:hAnsi="Times New Roman"/>
          <w:bCs/>
          <w:sz w:val="28"/>
          <w:szCs w:val="28"/>
        </w:rPr>
        <w:t>Kho thư viện lớn, hỗ trợ xây dựng giao diện một cách nhanh chóng, hoàn hảo</w:t>
      </w:r>
      <w:bookmarkEnd w:id="248"/>
    </w:p>
    <w:p w14:paraId="167D1C3D" w14:textId="77777777"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49" w:name="_Toc70426162"/>
      <w:r w:rsidRPr="0090689E">
        <w:rPr>
          <w:rFonts w:ascii="Times New Roman" w:hAnsi="Times New Roman"/>
          <w:bCs/>
          <w:sz w:val="28"/>
          <w:szCs w:val="28"/>
        </w:rPr>
        <w:t>Dung lượng tải thấp, giúp tốc độ tải trang nhanh hơn</w:t>
      </w:r>
      <w:bookmarkEnd w:id="249"/>
    </w:p>
    <w:p w14:paraId="58B11C10" w14:textId="0A48230E" w:rsidR="00C47C33" w:rsidRPr="0090689E" w:rsidRDefault="00C47C33" w:rsidP="0090689E">
      <w:pPr>
        <w:pStyle w:val="ListParagraph"/>
        <w:numPr>
          <w:ilvl w:val="0"/>
          <w:numId w:val="119"/>
        </w:numPr>
        <w:spacing w:line="360" w:lineRule="auto"/>
        <w:jc w:val="both"/>
        <w:rPr>
          <w:rFonts w:ascii="Times New Roman" w:hAnsi="Times New Roman"/>
          <w:bCs/>
          <w:sz w:val="28"/>
          <w:szCs w:val="28"/>
        </w:rPr>
      </w:pPr>
      <w:bookmarkStart w:id="250" w:name="_Toc70426163"/>
      <w:r w:rsidRPr="0090689E">
        <w:rPr>
          <w:rFonts w:ascii="Times New Roman" w:hAnsi="Times New Roman"/>
          <w:bCs/>
          <w:sz w:val="28"/>
          <w:szCs w:val="28"/>
        </w:rPr>
        <w:t>Sàng lọc, tích hợp các tính năng ưu việt của nhiều framework đối thủ, giúp tối ưu hóa hiệu suất làm việc.</w:t>
      </w:r>
      <w:bookmarkEnd w:id="250"/>
      <w:r w:rsidR="00405106">
        <w:rPr>
          <w:rFonts w:ascii="Times New Roman" w:hAnsi="Times New Roman"/>
          <w:bCs/>
          <w:sz w:val="28"/>
          <w:szCs w:val="28"/>
          <w:lang w:val="en-US"/>
        </w:rPr>
        <w:t xml:space="preserve"> [6]</w:t>
      </w:r>
    </w:p>
    <w:p w14:paraId="160DDCAC" w14:textId="148A66DB" w:rsidR="0053490F" w:rsidRPr="00F45AE4" w:rsidRDefault="008D326A" w:rsidP="00F45AE4">
      <w:pPr>
        <w:pStyle w:val="Heading3"/>
        <w:spacing w:line="360" w:lineRule="auto"/>
        <w:jc w:val="both"/>
        <w:rPr>
          <w:rFonts w:ascii="Times New Roman" w:hAnsi="Times New Roman"/>
          <w:b/>
          <w:color w:val="auto"/>
          <w:sz w:val="28"/>
          <w:szCs w:val="28"/>
        </w:rPr>
      </w:pPr>
      <w:bookmarkStart w:id="251" w:name="_Toc71589228"/>
      <w:bookmarkStart w:id="252" w:name="_Toc71645280"/>
      <w:bookmarkStart w:id="253" w:name="_Toc71672271"/>
      <w:r w:rsidRPr="00F45AE4">
        <w:rPr>
          <w:rFonts w:ascii="Times New Roman" w:hAnsi="Times New Roman"/>
          <w:b/>
          <w:color w:val="auto"/>
          <w:sz w:val="28"/>
          <w:szCs w:val="28"/>
          <w:lang w:val="en-US"/>
        </w:rPr>
        <w:t>2</w:t>
      </w:r>
      <w:r w:rsidR="005F3008" w:rsidRPr="00F45AE4">
        <w:rPr>
          <w:rFonts w:ascii="Times New Roman" w:hAnsi="Times New Roman"/>
          <w:b/>
          <w:color w:val="auto"/>
          <w:sz w:val="28"/>
          <w:szCs w:val="28"/>
          <w:lang w:val="en-US"/>
        </w:rPr>
        <w:t xml:space="preserve">.7.4. </w:t>
      </w:r>
      <w:r w:rsidR="00C47C33" w:rsidRPr="00F45AE4">
        <w:rPr>
          <w:rFonts w:ascii="Times New Roman" w:hAnsi="Times New Roman"/>
          <w:b/>
          <w:color w:val="auto"/>
          <w:sz w:val="28"/>
          <w:szCs w:val="28"/>
        </w:rPr>
        <w:t>Nhược điểm</w:t>
      </w:r>
      <w:bookmarkEnd w:id="251"/>
      <w:bookmarkEnd w:id="252"/>
      <w:bookmarkEnd w:id="253"/>
    </w:p>
    <w:p w14:paraId="7BC79735" w14:textId="1FFB4DCF" w:rsidR="00C47C33" w:rsidRPr="00405106" w:rsidRDefault="00C47C33" w:rsidP="00E402DA">
      <w:pPr>
        <w:spacing w:line="360" w:lineRule="auto"/>
        <w:ind w:firstLine="720"/>
        <w:jc w:val="both"/>
        <w:rPr>
          <w:rFonts w:ascii="Times New Roman" w:eastAsiaTheme="minorHAnsi" w:hAnsi="Times New Roman"/>
          <w:b/>
          <w:bCs/>
          <w:iCs/>
          <w:color w:val="1B1B1B"/>
          <w:spacing w:val="-1"/>
          <w:sz w:val="28"/>
          <w:szCs w:val="28"/>
          <w:shd w:val="clear" w:color="auto" w:fill="FFFFFF"/>
          <w:lang w:val="en-US"/>
        </w:rPr>
      </w:pPr>
      <w:r w:rsidRPr="0012538F">
        <w:rPr>
          <w:rFonts w:ascii="Times New Roman" w:hAnsi="Times New Roman"/>
          <w:sz w:val="28"/>
          <w:szCs w:val="28"/>
        </w:rPr>
        <w:t>Tuy nhiên, VueJS lại có nhược điểm liên quan đến SEO. Khi tiến hành công việc SEO trên các website, ứng dụng được tạo lập bởi framework này sẽ khó khăn hơn. Bạn nên cân nhắc điều này trước khi quyết định sử dụng nó bởi hiện Google đã có khả năng hỗ trợ Seo cho VueJS, miễn sao tốc độ API của bạn đủ nhanh.</w:t>
      </w:r>
      <w:r w:rsidR="00405106">
        <w:rPr>
          <w:rFonts w:ascii="Times New Roman" w:hAnsi="Times New Roman"/>
          <w:sz w:val="28"/>
          <w:szCs w:val="28"/>
          <w:lang w:val="en-US"/>
        </w:rPr>
        <w:t xml:space="preserve"> [6]</w:t>
      </w:r>
    </w:p>
    <w:p w14:paraId="24016E16" w14:textId="77777777" w:rsidR="0012538F" w:rsidRDefault="0012538F">
      <w:pPr>
        <w:rPr>
          <w:rFonts w:ascii="Times New Roman" w:hAnsi="Times New Roman"/>
          <w:b/>
          <w:sz w:val="32"/>
          <w:szCs w:val="32"/>
          <w:lang w:eastAsia="vi-VN"/>
        </w:rPr>
      </w:pPr>
      <w:r>
        <w:rPr>
          <w:rFonts w:ascii="Times New Roman" w:hAnsi="Times New Roman"/>
          <w:b/>
          <w:sz w:val="32"/>
          <w:szCs w:val="32"/>
          <w:lang w:eastAsia="vi-VN"/>
        </w:rPr>
        <w:br w:type="page"/>
      </w:r>
    </w:p>
    <w:p w14:paraId="05F0FA27" w14:textId="1BEAC748" w:rsidR="00F91995" w:rsidRPr="00F45AE4" w:rsidRDefault="00F91995" w:rsidP="00F45AE4">
      <w:pPr>
        <w:pStyle w:val="Heading1"/>
        <w:spacing w:line="360" w:lineRule="auto"/>
        <w:jc w:val="center"/>
        <w:rPr>
          <w:rFonts w:ascii="Times New Roman" w:hAnsi="Times New Roman"/>
          <w:b/>
          <w:color w:val="auto"/>
          <w:sz w:val="28"/>
          <w:szCs w:val="28"/>
          <w:lang w:eastAsia="vi-VN"/>
        </w:rPr>
      </w:pPr>
      <w:bookmarkStart w:id="254" w:name="_Toc71589229"/>
      <w:bookmarkStart w:id="255" w:name="_Toc71645281"/>
      <w:bookmarkStart w:id="256" w:name="_Toc71672272"/>
      <w:r w:rsidRPr="00F45AE4">
        <w:rPr>
          <w:rFonts w:ascii="Times New Roman" w:hAnsi="Times New Roman"/>
          <w:b/>
          <w:color w:val="auto"/>
          <w:sz w:val="28"/>
          <w:szCs w:val="28"/>
          <w:lang w:eastAsia="vi-VN"/>
        </w:rPr>
        <w:lastRenderedPageBreak/>
        <w:t>CHƯƠNG 3. PHÂN TÍCH THIẾT KẾ HỆ THỐNG</w:t>
      </w:r>
      <w:bookmarkEnd w:id="254"/>
      <w:bookmarkEnd w:id="255"/>
      <w:bookmarkEnd w:id="256"/>
    </w:p>
    <w:p w14:paraId="08B9594D" w14:textId="06D6FBE6" w:rsidR="00F91995" w:rsidRPr="00847D4A" w:rsidRDefault="005658EB" w:rsidP="00F45AE4">
      <w:pPr>
        <w:pStyle w:val="Heading2"/>
        <w:rPr>
          <w:i/>
        </w:rPr>
      </w:pPr>
      <w:bookmarkStart w:id="257" w:name="_Toc71589230"/>
      <w:bookmarkStart w:id="258" w:name="_Toc71645282"/>
      <w:bookmarkStart w:id="259" w:name="_Toc71672273"/>
      <w:r>
        <w:t xml:space="preserve">3.1. </w:t>
      </w:r>
      <w:r w:rsidR="008D326A">
        <w:t>Phân tích các chức năng chính của hệ thống</w:t>
      </w:r>
      <w:bookmarkEnd w:id="257"/>
      <w:bookmarkEnd w:id="258"/>
      <w:bookmarkEnd w:id="259"/>
    </w:p>
    <w:p w14:paraId="49A39C1D" w14:textId="37F35670" w:rsidR="00F91995" w:rsidRDefault="00F91995" w:rsidP="00AD500C">
      <w:pPr>
        <w:pStyle w:val="Heading3"/>
        <w:rPr>
          <w:rFonts w:ascii="Times New Roman" w:hAnsi="Times New Roman" w:cs="Times New Roman"/>
          <w:b/>
          <w:bCs/>
          <w:color w:val="auto"/>
          <w:sz w:val="28"/>
          <w:szCs w:val="28"/>
        </w:rPr>
      </w:pPr>
      <w:bookmarkStart w:id="260" w:name="_Toc71589231"/>
      <w:bookmarkStart w:id="261" w:name="_Toc71645283"/>
      <w:bookmarkStart w:id="262" w:name="_Toc71672274"/>
      <w:r w:rsidRPr="00AD500C">
        <w:rPr>
          <w:rFonts w:ascii="Times New Roman" w:hAnsi="Times New Roman" w:cs="Times New Roman"/>
          <w:b/>
          <w:bCs/>
          <w:color w:val="auto"/>
          <w:sz w:val="28"/>
          <w:szCs w:val="28"/>
        </w:rPr>
        <w:t>3.1.1. Các chức năng của hệ thống</w:t>
      </w:r>
      <w:bookmarkEnd w:id="260"/>
      <w:bookmarkEnd w:id="261"/>
      <w:bookmarkEnd w:id="262"/>
    </w:p>
    <w:p w14:paraId="680BAD52" w14:textId="77777777" w:rsidR="00AD500C" w:rsidRPr="00AD500C" w:rsidRDefault="00AD500C" w:rsidP="00AD500C"/>
    <w:bookmarkStart w:id="263" w:name="_Toc70426167"/>
    <w:bookmarkStart w:id="264" w:name="_Toc71589232"/>
    <w:bookmarkStart w:id="265" w:name="_Toc71645284"/>
    <w:bookmarkEnd w:id="263"/>
    <w:bookmarkEnd w:id="264"/>
    <w:bookmarkEnd w:id="265"/>
    <w:bookmarkStart w:id="266" w:name="_Toc71668522"/>
    <w:bookmarkStart w:id="267" w:name="_Toc71670849"/>
    <w:bookmarkStart w:id="268" w:name="_Toc71672275"/>
    <w:bookmarkEnd w:id="266"/>
    <w:bookmarkEnd w:id="267"/>
    <w:bookmarkEnd w:id="268"/>
    <w:p w14:paraId="24A8E6C5" w14:textId="58547907" w:rsidR="005F3008" w:rsidRDefault="000536AB" w:rsidP="00AD500C">
      <w:pPr>
        <w:pStyle w:val="Heading2"/>
      </w:pPr>
      <w:r>
        <w:object w:dxaOrig="25981" w:dyaOrig="20010" w14:anchorId="7069B708">
          <v:shape id="_x0000_i9665" type="#_x0000_t75" style="width:453.05pt;height:349.15pt" o:ole="">
            <v:imagedata r:id="rId32" o:title=""/>
          </v:shape>
          <o:OLEObject Type="Embed" ProgID="Visio.Drawing.15" ShapeID="_x0000_i9665" DrawAspect="Content" ObjectID="_1682288363" r:id="rId33"/>
        </w:object>
      </w:r>
    </w:p>
    <w:p w14:paraId="3E5BAA1C" w14:textId="7528417F" w:rsidR="001D68D8" w:rsidRPr="00F45AE4" w:rsidRDefault="00F45AE4" w:rsidP="00F45AE4">
      <w:pPr>
        <w:pStyle w:val="Heading1"/>
        <w:spacing w:line="360" w:lineRule="auto"/>
        <w:jc w:val="center"/>
        <w:rPr>
          <w:rFonts w:ascii="Times New Roman" w:hAnsi="Times New Roman"/>
          <w:i/>
          <w:iCs/>
          <w:color w:val="auto"/>
          <w:sz w:val="28"/>
          <w:szCs w:val="28"/>
        </w:rPr>
      </w:pPr>
      <w:bookmarkStart w:id="269" w:name="_Toc71589233"/>
      <w:bookmarkStart w:id="270" w:name="_Toc71645285"/>
      <w:bookmarkStart w:id="271" w:name="_Toc71668523"/>
      <w:bookmarkStart w:id="272" w:name="_Toc71670850"/>
      <w:bookmarkStart w:id="273" w:name="_Toc71672276"/>
      <w:r w:rsidRPr="00F45AE4">
        <w:rPr>
          <w:rFonts w:ascii="Times New Roman" w:hAnsi="Times New Roman"/>
          <w:i/>
          <w:iCs/>
          <w:color w:val="auto"/>
          <w:sz w:val="28"/>
          <w:szCs w:val="28"/>
          <w:lang w:val="en-US"/>
        </w:rPr>
        <w:t>Sơ đồ</w:t>
      </w:r>
      <w:r w:rsidR="001D68D8" w:rsidRPr="00F45AE4">
        <w:rPr>
          <w:rFonts w:ascii="Times New Roman" w:hAnsi="Times New Roman"/>
          <w:i/>
          <w:iCs/>
          <w:color w:val="auto"/>
          <w:sz w:val="28"/>
          <w:szCs w:val="28"/>
        </w:rPr>
        <w:t xml:space="preserve"> </w:t>
      </w:r>
      <w:r w:rsidR="008D326A" w:rsidRPr="00F45AE4">
        <w:rPr>
          <w:rFonts w:ascii="Times New Roman" w:hAnsi="Times New Roman"/>
          <w:i/>
          <w:iCs/>
          <w:color w:val="auto"/>
          <w:sz w:val="28"/>
          <w:szCs w:val="28"/>
        </w:rPr>
        <w:t>3.1. Sơ đồ các chức năng của hệ thống</w:t>
      </w:r>
      <w:bookmarkEnd w:id="269"/>
      <w:bookmarkEnd w:id="270"/>
      <w:bookmarkEnd w:id="271"/>
      <w:bookmarkEnd w:id="272"/>
      <w:bookmarkEnd w:id="273"/>
    </w:p>
    <w:p w14:paraId="7EA9CC0F" w14:textId="77777777" w:rsidR="005F3008" w:rsidRDefault="005F3008" w:rsidP="00F45AE4">
      <w:pPr>
        <w:ind w:firstLine="360"/>
        <w:jc w:val="both"/>
        <w:rPr>
          <w:rFonts w:ascii="Times New Roman" w:hAnsi="Times New Roman"/>
          <w:b/>
          <w:sz w:val="28"/>
          <w:lang w:val="en-US"/>
        </w:rPr>
      </w:pPr>
      <w:r w:rsidRPr="00AF6941">
        <w:rPr>
          <w:rFonts w:ascii="Times New Roman" w:hAnsi="Times New Roman"/>
          <w:b/>
          <w:sz w:val="28"/>
        </w:rPr>
        <w:t>Website có các chứ</w:t>
      </w:r>
      <w:r>
        <w:rPr>
          <w:rFonts w:ascii="Times New Roman" w:hAnsi="Times New Roman"/>
          <w:b/>
          <w:sz w:val="28"/>
        </w:rPr>
        <w:t>c năng chí</w:t>
      </w:r>
      <w:r>
        <w:rPr>
          <w:rFonts w:ascii="Times New Roman" w:hAnsi="Times New Roman"/>
          <w:b/>
          <w:sz w:val="28"/>
          <w:lang w:val="en-US"/>
        </w:rPr>
        <w:t>nh:</w:t>
      </w:r>
    </w:p>
    <w:p w14:paraId="53065A01" w14:textId="77777777" w:rsidR="005F3008" w:rsidRPr="00F45AE4" w:rsidRDefault="005F3008" w:rsidP="00614A37">
      <w:pPr>
        <w:pStyle w:val="ListParagraph"/>
        <w:numPr>
          <w:ilvl w:val="0"/>
          <w:numId w:val="31"/>
        </w:numPr>
        <w:spacing w:line="360" w:lineRule="auto"/>
        <w:jc w:val="both"/>
        <w:rPr>
          <w:rFonts w:ascii="Times New Roman" w:hAnsi="Times New Roman"/>
          <w:bCs/>
          <w:sz w:val="28"/>
          <w:lang w:val="en-US"/>
        </w:rPr>
      </w:pPr>
      <w:r w:rsidRPr="00F45AE4">
        <w:rPr>
          <w:rFonts w:ascii="Times New Roman" w:hAnsi="Times New Roman"/>
          <w:bCs/>
          <w:sz w:val="28"/>
          <w:lang w:val="en-US"/>
        </w:rPr>
        <w:t>Admin page:</w:t>
      </w:r>
    </w:p>
    <w:p w14:paraId="593F211F" w14:textId="5A9947ED" w:rsidR="00EC5042" w:rsidRPr="008D326A" w:rsidRDefault="005F3008" w:rsidP="00614A37">
      <w:pPr>
        <w:pStyle w:val="ListParagraph"/>
        <w:numPr>
          <w:ilvl w:val="0"/>
          <w:numId w:val="10"/>
        </w:numPr>
        <w:spacing w:line="360" w:lineRule="auto"/>
        <w:jc w:val="both"/>
        <w:rPr>
          <w:rFonts w:ascii="Times New Roman" w:hAnsi="Times New Roman"/>
          <w:sz w:val="28"/>
          <w:lang w:val="en-US"/>
        </w:rPr>
      </w:pPr>
      <w:r w:rsidRPr="00F45AE4">
        <w:rPr>
          <w:rFonts w:ascii="Times New Roman" w:hAnsi="Times New Roman"/>
          <w:bCs/>
          <w:sz w:val="28"/>
          <w:lang w:val="en-US"/>
        </w:rPr>
        <w:t>Đăng nhập:</w:t>
      </w:r>
      <w:r w:rsidR="008D326A">
        <w:rPr>
          <w:rFonts w:ascii="Times New Roman" w:hAnsi="Times New Roman"/>
          <w:sz w:val="28"/>
          <w:lang w:val="en-US"/>
        </w:rPr>
        <w:t xml:space="preserve"> </w:t>
      </w:r>
      <w:r w:rsidR="00EC5042" w:rsidRPr="008D326A">
        <w:rPr>
          <w:rFonts w:ascii="Times New Roman" w:hAnsi="Times New Roman"/>
          <w:sz w:val="28"/>
          <w:szCs w:val="28"/>
          <w:lang w:val="nl-NL"/>
        </w:rPr>
        <w:t>Quản trị viên</w:t>
      </w:r>
      <w:r w:rsidR="008D326A" w:rsidRPr="008D326A">
        <w:rPr>
          <w:rFonts w:ascii="Times New Roman" w:hAnsi="Times New Roman"/>
          <w:sz w:val="28"/>
          <w:szCs w:val="28"/>
          <w:lang w:val="nl-NL"/>
        </w:rPr>
        <w:t xml:space="preserve"> hoặc nhân viên</w:t>
      </w:r>
      <w:r w:rsidR="00EC5042" w:rsidRPr="008D326A">
        <w:rPr>
          <w:rFonts w:ascii="Times New Roman" w:hAnsi="Times New Roman"/>
          <w:sz w:val="28"/>
          <w:szCs w:val="28"/>
          <w:lang w:val="nl-NL"/>
        </w:rPr>
        <w:t xml:space="preserve"> bắt buộc phải </w:t>
      </w:r>
      <w:r w:rsidR="008D326A" w:rsidRPr="008D326A">
        <w:rPr>
          <w:rFonts w:ascii="Times New Roman" w:hAnsi="Times New Roman"/>
          <w:sz w:val="28"/>
          <w:szCs w:val="28"/>
          <w:lang w:val="nl-NL"/>
        </w:rPr>
        <w:t xml:space="preserve">đăng </w:t>
      </w:r>
      <w:r w:rsidR="00EC5042" w:rsidRPr="008D326A">
        <w:rPr>
          <w:rFonts w:ascii="Times New Roman" w:hAnsi="Times New Roman"/>
          <w:sz w:val="28"/>
          <w:szCs w:val="28"/>
          <w:lang w:val="nl-NL"/>
        </w:rPr>
        <w:t>nhập</w:t>
      </w:r>
      <w:r w:rsidR="008D326A" w:rsidRPr="008D326A">
        <w:rPr>
          <w:rFonts w:ascii="Times New Roman" w:hAnsi="Times New Roman"/>
          <w:sz w:val="28"/>
          <w:szCs w:val="28"/>
          <w:lang w:val="nl-NL"/>
        </w:rPr>
        <w:t xml:space="preserve"> để truy cập vào hệ thống. Đối với các tài khoản đăng nhập có quyề</w:t>
      </w:r>
      <w:r w:rsidR="000536AB">
        <w:rPr>
          <w:rFonts w:ascii="Times New Roman" w:hAnsi="Times New Roman"/>
          <w:sz w:val="28"/>
          <w:szCs w:val="28"/>
          <w:lang w:val="nl-NL"/>
        </w:rPr>
        <w:t>n a</w:t>
      </w:r>
      <w:r w:rsidR="008D326A" w:rsidRPr="008D326A">
        <w:rPr>
          <w:rFonts w:ascii="Times New Roman" w:hAnsi="Times New Roman"/>
          <w:sz w:val="28"/>
          <w:szCs w:val="28"/>
          <w:lang w:val="nl-NL"/>
        </w:rPr>
        <w:t xml:space="preserve">dmin sẽ được truy cập và thực hiện tất cả các thao tác có trên hệ thống, tài khoản đăng nhập có quyền là </w:t>
      </w:r>
      <w:r w:rsidR="00F45AE4">
        <w:rPr>
          <w:rFonts w:ascii="Times New Roman" w:hAnsi="Times New Roman"/>
          <w:sz w:val="28"/>
          <w:szCs w:val="28"/>
          <w:lang w:val="nl-NL"/>
        </w:rPr>
        <w:t xml:space="preserve">nhân viên </w:t>
      </w:r>
      <w:r w:rsidR="008D326A" w:rsidRPr="008D326A">
        <w:rPr>
          <w:rFonts w:ascii="Times New Roman" w:hAnsi="Times New Roman"/>
          <w:sz w:val="28"/>
          <w:szCs w:val="28"/>
          <w:lang w:val="nl-NL"/>
        </w:rPr>
        <w:t>sẽ bị giới hạn quyền sử dụng trong hệt thống.</w:t>
      </w:r>
    </w:p>
    <w:p w14:paraId="58502ACD" w14:textId="6014393A" w:rsidR="00EC5042" w:rsidRPr="008D326A" w:rsidRDefault="005F3008" w:rsidP="00614A37">
      <w:pPr>
        <w:pStyle w:val="ListParagraph"/>
        <w:numPr>
          <w:ilvl w:val="0"/>
          <w:numId w:val="10"/>
        </w:numPr>
        <w:spacing w:line="360" w:lineRule="auto"/>
        <w:jc w:val="both"/>
        <w:rPr>
          <w:rFonts w:ascii="Times New Roman" w:hAnsi="Times New Roman"/>
          <w:sz w:val="28"/>
          <w:lang w:val="en-US"/>
        </w:rPr>
      </w:pPr>
      <w:r w:rsidRPr="00F45AE4">
        <w:rPr>
          <w:rFonts w:ascii="Times New Roman" w:hAnsi="Times New Roman"/>
          <w:bCs/>
          <w:sz w:val="28"/>
          <w:lang w:val="en-US"/>
        </w:rPr>
        <w:t>Đăng xuất:</w:t>
      </w:r>
      <w:r w:rsidR="008D326A">
        <w:rPr>
          <w:rFonts w:ascii="Times New Roman" w:hAnsi="Times New Roman"/>
          <w:sz w:val="28"/>
          <w:lang w:val="en-US"/>
        </w:rPr>
        <w:t xml:space="preserve"> Đ</w:t>
      </w:r>
      <w:r w:rsidR="00EC5042" w:rsidRPr="008D326A">
        <w:rPr>
          <w:rFonts w:ascii="Times New Roman" w:hAnsi="Times New Roman"/>
          <w:sz w:val="28"/>
          <w:lang w:val="en-US"/>
        </w:rPr>
        <w:t>ăng xuất ra khỏi hệ thống</w:t>
      </w:r>
      <w:r w:rsidR="00F45AE4">
        <w:rPr>
          <w:rFonts w:ascii="Times New Roman" w:hAnsi="Times New Roman"/>
          <w:sz w:val="28"/>
          <w:lang w:val="en-US"/>
        </w:rPr>
        <w:t>.</w:t>
      </w:r>
    </w:p>
    <w:p w14:paraId="0E0AFE44" w14:textId="77777777" w:rsidR="007F14D6" w:rsidRDefault="007F14D6">
      <w:pPr>
        <w:rPr>
          <w:rFonts w:ascii="Times New Roman" w:hAnsi="Times New Roman"/>
          <w:i/>
          <w:iCs/>
          <w:sz w:val="28"/>
          <w:lang w:val="en-US"/>
        </w:rPr>
      </w:pPr>
      <w:r>
        <w:rPr>
          <w:rFonts w:ascii="Times New Roman" w:hAnsi="Times New Roman"/>
          <w:i/>
          <w:iCs/>
          <w:sz w:val="28"/>
          <w:lang w:val="en-US"/>
        </w:rPr>
        <w:br w:type="page"/>
      </w:r>
    </w:p>
    <w:p w14:paraId="1686F2BC" w14:textId="563D7053" w:rsidR="005F3008" w:rsidRPr="008D326A" w:rsidRDefault="005F3008" w:rsidP="008D326A">
      <w:pPr>
        <w:spacing w:line="360" w:lineRule="auto"/>
        <w:ind w:firstLine="720"/>
        <w:jc w:val="both"/>
        <w:rPr>
          <w:rFonts w:ascii="Times New Roman" w:hAnsi="Times New Roman"/>
          <w:i/>
          <w:iCs/>
          <w:sz w:val="28"/>
          <w:lang w:val="en-US"/>
        </w:rPr>
      </w:pPr>
      <w:r w:rsidRPr="008D326A">
        <w:rPr>
          <w:rFonts w:ascii="Times New Roman" w:hAnsi="Times New Roman"/>
          <w:i/>
          <w:iCs/>
          <w:sz w:val="28"/>
          <w:lang w:val="en-US"/>
        </w:rPr>
        <w:lastRenderedPageBreak/>
        <w:t>Danh mục:</w:t>
      </w:r>
    </w:p>
    <w:p w14:paraId="6BCC3F4B" w14:textId="38F159EA" w:rsidR="00592B9B"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Tài khoản:</w:t>
      </w:r>
      <w:r w:rsidR="008D326A" w:rsidRPr="007F14D6">
        <w:rPr>
          <w:rFonts w:ascii="Times New Roman" w:hAnsi="Times New Roman"/>
          <w:sz w:val="28"/>
          <w:lang w:val="en-US"/>
        </w:rPr>
        <w:t xml:space="preserve"> </w:t>
      </w:r>
      <w:r w:rsidR="00592B9B" w:rsidRPr="007F14D6">
        <w:rPr>
          <w:rFonts w:ascii="Times New Roman" w:hAnsi="Times New Roman"/>
          <w:sz w:val="28"/>
          <w:lang w:val="en-US"/>
        </w:rPr>
        <w:t>Nhân viên hoặc admin có thể thay đổi thông tin cá nhân của tài khoản, riêng tài khoản với phân quyền admin có thể thêm, sửa, xóa</w:t>
      </w:r>
      <w:r w:rsidR="00986C4E" w:rsidRPr="007F14D6">
        <w:rPr>
          <w:rFonts w:ascii="Times New Roman" w:hAnsi="Times New Roman"/>
          <w:sz w:val="28"/>
          <w:lang w:val="en-US"/>
        </w:rPr>
        <w:t>, tìm kiếm</w:t>
      </w:r>
      <w:r w:rsidR="00592B9B" w:rsidRPr="007F14D6">
        <w:rPr>
          <w:rFonts w:ascii="Times New Roman" w:hAnsi="Times New Roman"/>
          <w:sz w:val="28"/>
          <w:lang w:val="en-US"/>
        </w:rPr>
        <w:t xml:space="preserve"> </w:t>
      </w:r>
      <w:r w:rsidR="00986C4E" w:rsidRPr="007F14D6">
        <w:rPr>
          <w:rFonts w:ascii="Times New Roman" w:hAnsi="Times New Roman"/>
          <w:sz w:val="28"/>
          <w:lang w:val="en-US"/>
        </w:rPr>
        <w:t>và lấy lại mật khẩu cho nhân viên.</w:t>
      </w:r>
    </w:p>
    <w:p w14:paraId="2CAD1ED3" w14:textId="5347DCBD" w:rsidR="00986C4E"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Sản phẩm:</w:t>
      </w:r>
      <w:r w:rsidR="008D326A" w:rsidRPr="007F14D6">
        <w:rPr>
          <w:rFonts w:ascii="Times New Roman" w:hAnsi="Times New Roman"/>
          <w:sz w:val="28"/>
          <w:lang w:val="en-US"/>
        </w:rPr>
        <w:t xml:space="preserve"> </w:t>
      </w:r>
      <w:r w:rsidR="00986C4E" w:rsidRPr="007F14D6">
        <w:rPr>
          <w:rFonts w:ascii="Times New Roman" w:hAnsi="Times New Roman"/>
          <w:sz w:val="28"/>
          <w:lang w:val="en-US"/>
        </w:rPr>
        <w:t>Quản trị viên có thể xem danh sách sản phẩm hiện có, thêm, sửa và xóa sản phẩm, khôi phục sản phẩm đã xóa, tìm kiếm sản phẩm.</w:t>
      </w:r>
    </w:p>
    <w:p w14:paraId="57FEE6E5" w14:textId="4841C6EF" w:rsidR="004040AA"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Nhà cung cấp:</w:t>
      </w:r>
      <w:r w:rsidR="004040AA" w:rsidRPr="007F14D6">
        <w:rPr>
          <w:rFonts w:ascii="Times New Roman" w:hAnsi="Times New Roman"/>
          <w:sz w:val="28"/>
          <w:lang w:val="en-US"/>
        </w:rPr>
        <w:t xml:space="preserve"> Quản trị viên có thể xem, thêm mới, sửa thông tin, tìm kiếm nhà cung cấp.</w:t>
      </w:r>
    </w:p>
    <w:p w14:paraId="5D6EEEF9" w14:textId="562FB26C" w:rsidR="004040AA"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Thể loại:</w:t>
      </w:r>
      <w:r w:rsidR="004040AA" w:rsidRPr="007F14D6">
        <w:rPr>
          <w:rFonts w:ascii="Times New Roman" w:hAnsi="Times New Roman"/>
          <w:sz w:val="28"/>
          <w:lang w:val="en-US"/>
        </w:rPr>
        <w:t xml:space="preserve"> Quản trị viên có thể xem, thêm mới, tìm kiếm, sử</w:t>
      </w:r>
      <w:r w:rsidR="000536AB" w:rsidRPr="007F14D6">
        <w:rPr>
          <w:rFonts w:ascii="Times New Roman" w:hAnsi="Times New Roman"/>
          <w:sz w:val="28"/>
          <w:lang w:val="en-US"/>
        </w:rPr>
        <w:t>a</w:t>
      </w:r>
      <w:r w:rsidR="004040AA" w:rsidRPr="007F14D6">
        <w:rPr>
          <w:rFonts w:ascii="Times New Roman" w:hAnsi="Times New Roman"/>
          <w:sz w:val="28"/>
          <w:lang w:val="en-US"/>
        </w:rPr>
        <w:t xml:space="preserve"> </w:t>
      </w:r>
      <w:r w:rsidR="008D326A" w:rsidRPr="007F14D6">
        <w:rPr>
          <w:rFonts w:ascii="Times New Roman" w:hAnsi="Times New Roman"/>
          <w:sz w:val="28"/>
          <w:lang w:val="en-US"/>
        </w:rPr>
        <w:t>thể loại</w:t>
      </w:r>
      <w:r w:rsidR="004040AA" w:rsidRPr="007F14D6">
        <w:rPr>
          <w:rFonts w:ascii="Times New Roman" w:hAnsi="Times New Roman"/>
          <w:sz w:val="28"/>
          <w:lang w:val="en-US"/>
        </w:rPr>
        <w:t>.</w:t>
      </w:r>
    </w:p>
    <w:p w14:paraId="4364C962" w14:textId="674593B1" w:rsidR="004040AA" w:rsidRPr="007F14D6" w:rsidRDefault="005F3008" w:rsidP="00614A37">
      <w:pPr>
        <w:pStyle w:val="ListParagraph"/>
        <w:numPr>
          <w:ilvl w:val="0"/>
          <w:numId w:val="32"/>
        </w:numPr>
        <w:spacing w:line="360" w:lineRule="auto"/>
        <w:jc w:val="both"/>
        <w:rPr>
          <w:rFonts w:ascii="Times New Roman" w:hAnsi="Times New Roman"/>
          <w:bCs/>
          <w:sz w:val="28"/>
          <w:lang w:val="en-US"/>
        </w:rPr>
      </w:pPr>
      <w:r w:rsidRPr="007F14D6">
        <w:rPr>
          <w:rFonts w:ascii="Times New Roman" w:hAnsi="Times New Roman"/>
          <w:bCs/>
          <w:sz w:val="28"/>
          <w:lang w:val="en-US"/>
        </w:rPr>
        <w:t>Hóa đơn:</w:t>
      </w:r>
      <w:r w:rsidR="004040AA" w:rsidRPr="007F14D6">
        <w:rPr>
          <w:rFonts w:ascii="Times New Roman" w:hAnsi="Times New Roman"/>
          <w:bCs/>
          <w:sz w:val="28"/>
          <w:lang w:val="en-US"/>
        </w:rPr>
        <w:t xml:space="preserve"> </w:t>
      </w:r>
      <w:r w:rsidR="004040AA" w:rsidRPr="007F14D6">
        <w:rPr>
          <w:rFonts w:ascii="Times New Roman" w:hAnsi="Times New Roman"/>
          <w:sz w:val="28"/>
          <w:lang w:val="en-US"/>
        </w:rPr>
        <w:t>Quản trị viên và nhân viên có thể xem hóa đơn, tìm kiếm, chuyển trạng thái hóa đơn</w:t>
      </w:r>
      <w:r w:rsidR="008D326A" w:rsidRPr="007F14D6">
        <w:rPr>
          <w:rFonts w:ascii="Times New Roman" w:hAnsi="Times New Roman"/>
          <w:sz w:val="28"/>
          <w:lang w:val="en-US"/>
        </w:rPr>
        <w:t xml:space="preserve"> </w:t>
      </w:r>
      <w:r w:rsidR="004040AA" w:rsidRPr="007F14D6">
        <w:rPr>
          <w:rFonts w:ascii="Times New Roman" w:hAnsi="Times New Roman"/>
          <w:sz w:val="28"/>
          <w:lang w:val="en-US"/>
        </w:rPr>
        <w:t xml:space="preserve">và </w:t>
      </w:r>
      <w:r w:rsidR="008D326A" w:rsidRPr="007F14D6">
        <w:rPr>
          <w:rFonts w:ascii="Times New Roman" w:hAnsi="Times New Roman"/>
          <w:sz w:val="28"/>
          <w:lang w:val="en-US"/>
        </w:rPr>
        <w:t>hủy</w:t>
      </w:r>
      <w:r w:rsidR="004040AA" w:rsidRPr="007F14D6">
        <w:rPr>
          <w:rFonts w:ascii="Times New Roman" w:hAnsi="Times New Roman"/>
          <w:sz w:val="28"/>
          <w:lang w:val="en-US"/>
        </w:rPr>
        <w:t xml:space="preserve"> hóa đơn.</w:t>
      </w:r>
    </w:p>
    <w:p w14:paraId="0C8E927D" w14:textId="392702D1" w:rsidR="005F3008" w:rsidRPr="007F14D6" w:rsidRDefault="005F3008" w:rsidP="000536AB">
      <w:pPr>
        <w:pStyle w:val="ListParagraph"/>
        <w:numPr>
          <w:ilvl w:val="0"/>
          <w:numId w:val="31"/>
        </w:numPr>
        <w:spacing w:line="360" w:lineRule="auto"/>
        <w:jc w:val="both"/>
        <w:rPr>
          <w:rFonts w:ascii="Times New Roman" w:hAnsi="Times New Roman"/>
          <w:bCs/>
          <w:sz w:val="28"/>
          <w:lang w:val="en-US"/>
        </w:rPr>
      </w:pPr>
      <w:r w:rsidRPr="007F14D6">
        <w:rPr>
          <w:rFonts w:ascii="Times New Roman" w:hAnsi="Times New Roman"/>
          <w:bCs/>
          <w:sz w:val="28"/>
          <w:lang w:val="en-US"/>
        </w:rPr>
        <w:t>Web page:</w:t>
      </w:r>
    </w:p>
    <w:p w14:paraId="61E3E4E7" w14:textId="77777777" w:rsidR="001F4D45" w:rsidRPr="007F14D6" w:rsidRDefault="000536AB" w:rsidP="00112FB3">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Đăng nhập:</w:t>
      </w:r>
      <w:r w:rsidRPr="007F14D6">
        <w:rPr>
          <w:rFonts w:ascii="Times New Roman" w:hAnsi="Times New Roman"/>
          <w:sz w:val="28"/>
          <w:lang w:val="en-US"/>
        </w:rPr>
        <w:t xml:space="preserve"> </w:t>
      </w:r>
      <w:r w:rsidR="001F4D45" w:rsidRPr="007F14D6">
        <w:rPr>
          <w:rFonts w:ascii="Times New Roman" w:hAnsi="Times New Roman"/>
          <w:sz w:val="28"/>
          <w:szCs w:val="28"/>
          <w:lang w:val="nl-NL"/>
        </w:rPr>
        <w:t>Khách hàng phải đăng nhập để có thể thực hiện các thao tác đối với giỏ hàng và thanh toán.</w:t>
      </w:r>
    </w:p>
    <w:p w14:paraId="76F82C2D" w14:textId="31BAAF4D" w:rsidR="00516D2C" w:rsidRPr="007F14D6" w:rsidRDefault="005F3008" w:rsidP="00112FB3">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Tìm kiếm:</w:t>
      </w:r>
      <w:r w:rsidR="00516D2C" w:rsidRPr="007F14D6">
        <w:rPr>
          <w:rFonts w:ascii="Times New Roman" w:hAnsi="Times New Roman"/>
          <w:sz w:val="28"/>
          <w:lang w:val="en-US"/>
        </w:rPr>
        <w:t xml:space="preserve"> </w:t>
      </w:r>
      <w:r w:rsidR="004040AA" w:rsidRPr="007F14D6">
        <w:rPr>
          <w:rFonts w:ascii="Times New Roman" w:hAnsi="Times New Roman"/>
          <w:sz w:val="28"/>
          <w:lang w:val="en-US"/>
        </w:rPr>
        <w:t>Khách hàng có thể tìm kiếm sản phẩm theo tên, hoặc theo loại.</w:t>
      </w:r>
    </w:p>
    <w:p w14:paraId="7550EC90" w14:textId="44046088" w:rsidR="004040AA" w:rsidRPr="007F14D6" w:rsidRDefault="005F3008" w:rsidP="00614A37">
      <w:pPr>
        <w:pStyle w:val="ListParagraph"/>
        <w:numPr>
          <w:ilvl w:val="0"/>
          <w:numId w:val="32"/>
        </w:numPr>
        <w:spacing w:line="360" w:lineRule="auto"/>
        <w:jc w:val="both"/>
        <w:rPr>
          <w:rFonts w:ascii="Times New Roman" w:hAnsi="Times New Roman"/>
          <w:sz w:val="28"/>
          <w:lang w:val="en-US"/>
        </w:rPr>
      </w:pPr>
      <w:r w:rsidRPr="007F14D6">
        <w:rPr>
          <w:rFonts w:ascii="Times New Roman" w:hAnsi="Times New Roman"/>
          <w:bCs/>
          <w:sz w:val="28"/>
          <w:lang w:val="en-US"/>
        </w:rPr>
        <w:t>Thanh toán:</w:t>
      </w:r>
      <w:r w:rsidR="004040AA" w:rsidRPr="007F14D6">
        <w:rPr>
          <w:rFonts w:ascii="Times New Roman" w:hAnsi="Times New Roman"/>
          <w:bCs/>
          <w:sz w:val="28"/>
          <w:lang w:val="en-US"/>
        </w:rPr>
        <w:t xml:space="preserve"> </w:t>
      </w:r>
      <w:r w:rsidR="00FA7089" w:rsidRPr="007F14D6">
        <w:rPr>
          <w:rFonts w:ascii="Times New Roman" w:hAnsi="Times New Roman"/>
          <w:sz w:val="28"/>
          <w:lang w:val="en-US"/>
        </w:rPr>
        <w:t>Khách hàng sau khi điền thông tin cá nhân và các thông tin cần thiết có thể tiến hành đặt hàng và lựa chọn phương thức thanh toán: thanh toán bằng tiền mặt khi nhận hàng hoặc chuyển khoản.</w:t>
      </w:r>
    </w:p>
    <w:p w14:paraId="73C60A71" w14:textId="5DBE18AB" w:rsidR="005F3008" w:rsidRPr="007F14D6" w:rsidRDefault="005F3008" w:rsidP="00614A37">
      <w:pPr>
        <w:pStyle w:val="ListParagraph"/>
        <w:numPr>
          <w:ilvl w:val="0"/>
          <w:numId w:val="33"/>
        </w:numPr>
        <w:spacing w:line="360" w:lineRule="auto"/>
        <w:jc w:val="both"/>
        <w:rPr>
          <w:rFonts w:ascii="Times New Roman" w:hAnsi="Times New Roman"/>
          <w:sz w:val="28"/>
          <w:lang w:val="en-US"/>
        </w:rPr>
      </w:pPr>
      <w:r w:rsidRPr="007F14D6">
        <w:rPr>
          <w:rFonts w:ascii="Times New Roman" w:hAnsi="Times New Roman"/>
          <w:bCs/>
          <w:sz w:val="28"/>
          <w:lang w:val="en-US"/>
        </w:rPr>
        <w:t>Giỏ hàng:</w:t>
      </w:r>
      <w:r w:rsidR="00516D2C" w:rsidRPr="007F14D6">
        <w:rPr>
          <w:rFonts w:ascii="Times New Roman" w:hAnsi="Times New Roman"/>
          <w:sz w:val="28"/>
          <w:lang w:val="en-US"/>
        </w:rPr>
        <w:t xml:space="preserve"> </w:t>
      </w:r>
      <w:r w:rsidR="00FA7089" w:rsidRPr="007F14D6">
        <w:rPr>
          <w:rFonts w:ascii="Times New Roman" w:hAnsi="Times New Roman"/>
          <w:sz w:val="28"/>
          <w:lang w:val="en-US"/>
        </w:rPr>
        <w:t xml:space="preserve">Sau khi thêm sản phẩm vào giỏ hàng, khách hàng có thể vào giỏ hàng và xem thông tin sản phẩm, số lượng và tổng tiền, khách hàng có thể </w:t>
      </w:r>
      <w:r w:rsidR="00516D2C" w:rsidRPr="007F14D6">
        <w:rPr>
          <w:rFonts w:ascii="Times New Roman" w:hAnsi="Times New Roman"/>
          <w:sz w:val="28"/>
          <w:lang w:val="en-US"/>
        </w:rPr>
        <w:t>cập nhật</w:t>
      </w:r>
      <w:r w:rsidR="00FA7089" w:rsidRPr="007F14D6">
        <w:rPr>
          <w:rFonts w:ascii="Times New Roman" w:hAnsi="Times New Roman"/>
          <w:sz w:val="28"/>
          <w:lang w:val="en-US"/>
        </w:rPr>
        <w:t xml:space="preserve"> số lượng sản phẩm, xóa sản phẩm nếu không có nhu cần mua</w:t>
      </w:r>
      <w:r w:rsidR="00516D2C" w:rsidRPr="007F14D6">
        <w:rPr>
          <w:rFonts w:ascii="Times New Roman" w:hAnsi="Times New Roman"/>
          <w:sz w:val="28"/>
          <w:lang w:val="en-US"/>
        </w:rPr>
        <w:t xml:space="preserve"> hoặc xóa tất cả sản phẩm có trong giỏ hàng</w:t>
      </w:r>
      <w:r w:rsidR="00FA7089" w:rsidRPr="007F14D6">
        <w:rPr>
          <w:rFonts w:ascii="Times New Roman" w:hAnsi="Times New Roman"/>
          <w:sz w:val="28"/>
          <w:lang w:val="en-US"/>
        </w:rPr>
        <w:t>.</w:t>
      </w:r>
    </w:p>
    <w:p w14:paraId="0F8B856B" w14:textId="77777777" w:rsidR="00FA7089" w:rsidRDefault="00FA7089">
      <w:pPr>
        <w:rPr>
          <w:rFonts w:ascii="Times New Roman" w:hAnsi="Times New Roman"/>
          <w:b/>
          <w:bCs/>
          <w:sz w:val="28"/>
          <w:szCs w:val="28"/>
        </w:rPr>
      </w:pPr>
      <w:r>
        <w:rPr>
          <w:rFonts w:ascii="Times New Roman" w:hAnsi="Times New Roman"/>
          <w:b/>
          <w:bCs/>
          <w:sz w:val="28"/>
          <w:szCs w:val="28"/>
        </w:rPr>
        <w:br w:type="page"/>
      </w:r>
    </w:p>
    <w:p w14:paraId="768A10CA" w14:textId="4A22B81D" w:rsidR="00F91995" w:rsidRPr="00AD500C" w:rsidRDefault="00F91995" w:rsidP="00AD500C">
      <w:pPr>
        <w:pStyle w:val="Heading3"/>
        <w:rPr>
          <w:rFonts w:ascii="Times New Roman" w:hAnsi="Times New Roman"/>
          <w:b/>
          <w:color w:val="auto"/>
        </w:rPr>
      </w:pPr>
      <w:bookmarkStart w:id="274" w:name="_Toc71589234"/>
      <w:bookmarkStart w:id="275" w:name="_Toc71645286"/>
      <w:bookmarkStart w:id="276" w:name="_Toc71672277"/>
      <w:r w:rsidRPr="00AD500C">
        <w:rPr>
          <w:rFonts w:ascii="Times New Roman" w:hAnsi="Times New Roman"/>
          <w:b/>
          <w:bCs/>
          <w:color w:val="auto"/>
          <w:sz w:val="28"/>
          <w:szCs w:val="28"/>
        </w:rPr>
        <w:lastRenderedPageBreak/>
        <w:t>3.1.2</w:t>
      </w:r>
      <w:r w:rsidRPr="00AD500C">
        <w:rPr>
          <w:rFonts w:ascii="Times New Roman" w:hAnsi="Times New Roman"/>
          <w:b/>
          <w:bCs/>
          <w:color w:val="auto"/>
          <w:sz w:val="28"/>
          <w:szCs w:val="28"/>
          <w:lang w:val="en-US"/>
        </w:rPr>
        <w:t>.</w:t>
      </w:r>
      <w:bookmarkStart w:id="277" w:name="_Toc41049534"/>
      <w:r w:rsidRPr="00AD500C">
        <w:rPr>
          <w:rFonts w:ascii="Times New Roman" w:hAnsi="Times New Roman"/>
          <w:b/>
          <w:bCs/>
          <w:color w:val="auto"/>
          <w:sz w:val="28"/>
          <w:szCs w:val="28"/>
          <w:lang w:val="en-US"/>
        </w:rPr>
        <w:t xml:space="preserve"> S</w:t>
      </w:r>
      <w:r w:rsidRPr="00AD500C">
        <w:rPr>
          <w:rFonts w:ascii="Times New Roman" w:hAnsi="Times New Roman"/>
          <w:b/>
          <w:bCs/>
          <w:color w:val="auto"/>
          <w:sz w:val="28"/>
          <w:szCs w:val="28"/>
        </w:rPr>
        <w:t>ơ đồ thuật toán mô tả chức năng hệ thống</w:t>
      </w:r>
      <w:bookmarkEnd w:id="274"/>
      <w:bookmarkEnd w:id="275"/>
      <w:bookmarkEnd w:id="276"/>
      <w:bookmarkEnd w:id="277"/>
      <w:r w:rsidRPr="00AD500C">
        <w:rPr>
          <w:rFonts w:ascii="Times New Roman" w:hAnsi="Times New Roman"/>
          <w:b/>
          <w:bCs/>
          <w:color w:val="auto"/>
          <w:sz w:val="28"/>
          <w:szCs w:val="28"/>
        </w:rPr>
        <w:t xml:space="preserve"> </w:t>
      </w:r>
    </w:p>
    <w:p w14:paraId="29B31B0E" w14:textId="77777777" w:rsidR="009C790B" w:rsidRPr="00C13A99" w:rsidRDefault="009C790B" w:rsidP="00614A37">
      <w:pPr>
        <w:pStyle w:val="ListParagraph"/>
        <w:numPr>
          <w:ilvl w:val="0"/>
          <w:numId w:val="13"/>
        </w:numPr>
        <w:spacing w:before="160" w:line="360" w:lineRule="auto"/>
        <w:jc w:val="both"/>
        <w:rPr>
          <w:rFonts w:ascii="Times New Roman" w:hAnsi="Times New Roman"/>
          <w:sz w:val="28"/>
        </w:rPr>
      </w:pPr>
      <w:bookmarkStart w:id="278" w:name="_Toc40819818"/>
      <w:r>
        <w:rPr>
          <w:rFonts w:ascii="Times New Roman" w:hAnsi="Times New Roman"/>
          <w:sz w:val="28"/>
          <w:lang w:val="en-US"/>
        </w:rPr>
        <w:t>Đ</w:t>
      </w:r>
      <w:r w:rsidRPr="00C13A99">
        <w:rPr>
          <w:rFonts w:ascii="Times New Roman" w:hAnsi="Times New Roman"/>
          <w:sz w:val="28"/>
        </w:rPr>
        <w:t>ăng nhập</w:t>
      </w:r>
    </w:p>
    <w:p w14:paraId="5721C3B9" w14:textId="63950146" w:rsidR="009C790B" w:rsidRDefault="0010506E" w:rsidP="009C790B">
      <w:pPr>
        <w:spacing w:before="160" w:line="360" w:lineRule="auto"/>
        <w:jc w:val="center"/>
      </w:pPr>
      <w:r>
        <w:object w:dxaOrig="9166" w:dyaOrig="12136" w14:anchorId="6C79C3F9">
          <v:shape id="_x0000_i9636" type="#_x0000_t75" style="width:433.35pt;height:600.45pt" o:ole="">
            <v:imagedata r:id="rId34" o:title=""/>
          </v:shape>
          <o:OLEObject Type="Embed" ProgID="Visio.Drawing.15" ShapeID="_x0000_i9636" DrawAspect="Content" ObjectID="_1682288364" r:id="rId35"/>
        </w:object>
      </w:r>
    </w:p>
    <w:p w14:paraId="455E6FAA" w14:textId="0B093CE4" w:rsidR="009C790B" w:rsidRPr="0010506E" w:rsidRDefault="0010506E" w:rsidP="0010506E">
      <w:pPr>
        <w:pStyle w:val="Heading1"/>
        <w:spacing w:line="360" w:lineRule="auto"/>
        <w:jc w:val="center"/>
        <w:rPr>
          <w:rFonts w:ascii="Times New Roman" w:hAnsi="Times New Roman"/>
          <w:i/>
          <w:color w:val="auto"/>
          <w:sz w:val="28"/>
          <w:lang w:val="en-US"/>
        </w:rPr>
      </w:pPr>
      <w:bookmarkStart w:id="279" w:name="_Toc71589235"/>
      <w:bookmarkStart w:id="280" w:name="_Toc71645287"/>
      <w:bookmarkStart w:id="281" w:name="_Toc71668525"/>
      <w:bookmarkStart w:id="282" w:name="_Toc71670852"/>
      <w:bookmarkStart w:id="283" w:name="_Toc71672278"/>
      <w:r w:rsidRPr="0010506E">
        <w:rPr>
          <w:rFonts w:ascii="Times New Roman" w:hAnsi="Times New Roman"/>
          <w:i/>
          <w:color w:val="auto"/>
          <w:sz w:val="28"/>
          <w:lang w:val="en-US"/>
        </w:rPr>
        <w:t>Sơ đồ</w:t>
      </w:r>
      <w:r w:rsidR="009C790B" w:rsidRPr="0010506E">
        <w:rPr>
          <w:rFonts w:ascii="Times New Roman" w:hAnsi="Times New Roman"/>
          <w:i/>
          <w:color w:val="auto"/>
          <w:sz w:val="28"/>
          <w:lang w:val="en-US"/>
        </w:rPr>
        <w:t xml:space="preserve"> 3.</w:t>
      </w:r>
      <w:r w:rsidR="00516D2C" w:rsidRPr="0010506E">
        <w:rPr>
          <w:rFonts w:ascii="Times New Roman" w:hAnsi="Times New Roman"/>
          <w:i/>
          <w:color w:val="auto"/>
          <w:sz w:val="28"/>
          <w:lang w:val="en-US"/>
        </w:rPr>
        <w:t>2</w:t>
      </w:r>
      <w:r w:rsidR="009C790B" w:rsidRPr="0010506E">
        <w:rPr>
          <w:rFonts w:ascii="Times New Roman" w:hAnsi="Times New Roman"/>
          <w:i/>
          <w:color w:val="auto"/>
          <w:sz w:val="28"/>
          <w:lang w:val="en-US"/>
        </w:rPr>
        <w:t>. Sơ đồ chức năng đăng nhập</w:t>
      </w:r>
      <w:bookmarkEnd w:id="279"/>
      <w:bookmarkEnd w:id="280"/>
      <w:bookmarkEnd w:id="281"/>
      <w:bookmarkEnd w:id="282"/>
      <w:bookmarkEnd w:id="283"/>
    </w:p>
    <w:p w14:paraId="52EEB655"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2AD5B219" w14:textId="77777777" w:rsidR="009C790B" w:rsidRDefault="009C790B" w:rsidP="00614A37">
      <w:pPr>
        <w:pStyle w:val="ListParagraph"/>
        <w:numPr>
          <w:ilvl w:val="0"/>
          <w:numId w:val="14"/>
        </w:numPr>
        <w:spacing w:before="160" w:line="360" w:lineRule="auto"/>
        <w:jc w:val="both"/>
        <w:rPr>
          <w:rFonts w:ascii="Times New Roman" w:hAnsi="Times New Roman"/>
          <w:sz w:val="28"/>
          <w:szCs w:val="28"/>
          <w:lang w:val="en-US"/>
        </w:rPr>
      </w:pPr>
      <w:r w:rsidRPr="00C13A99">
        <w:rPr>
          <w:rFonts w:ascii="Times New Roman" w:hAnsi="Times New Roman"/>
          <w:sz w:val="28"/>
          <w:szCs w:val="28"/>
          <w:lang w:val="en-US"/>
        </w:rPr>
        <w:lastRenderedPageBreak/>
        <w:t>Danh mục thể loại</w:t>
      </w:r>
    </w:p>
    <w:p w14:paraId="631E2D0A" w14:textId="77777777" w:rsidR="009C790B" w:rsidRDefault="009C790B" w:rsidP="00614A37">
      <w:pPr>
        <w:pStyle w:val="ListParagraph"/>
        <w:numPr>
          <w:ilvl w:val="0"/>
          <w:numId w:val="15"/>
        </w:numPr>
        <w:spacing w:before="160" w:line="360" w:lineRule="auto"/>
        <w:jc w:val="both"/>
        <w:rPr>
          <w:rFonts w:ascii="Times New Roman" w:hAnsi="Times New Roman"/>
          <w:sz w:val="28"/>
          <w:szCs w:val="28"/>
          <w:lang w:val="en-US"/>
        </w:rPr>
      </w:pPr>
      <w:r>
        <w:rPr>
          <w:rFonts w:ascii="Times New Roman" w:hAnsi="Times New Roman"/>
          <w:sz w:val="28"/>
          <w:szCs w:val="28"/>
          <w:lang w:val="en-US"/>
        </w:rPr>
        <w:t>Tìm kiếm thể loại</w:t>
      </w:r>
    </w:p>
    <w:p w14:paraId="17B2CF2C" w14:textId="6B45F78F" w:rsidR="009C790B" w:rsidRDefault="0010506E" w:rsidP="009C790B">
      <w:pPr>
        <w:spacing w:before="160" w:line="360" w:lineRule="auto"/>
        <w:jc w:val="center"/>
      </w:pPr>
      <w:r>
        <w:object w:dxaOrig="8940" w:dyaOrig="13651" w14:anchorId="7AD15395">
          <v:shape id="_x0000_i9637" type="#_x0000_t75" style="width:422.5pt;height:600.45pt" o:ole="">
            <v:imagedata r:id="rId36" o:title=""/>
          </v:shape>
          <o:OLEObject Type="Embed" ProgID="Visio.Drawing.15" ShapeID="_x0000_i9637" DrawAspect="Content" ObjectID="_1682288365" r:id="rId37"/>
        </w:object>
      </w:r>
    </w:p>
    <w:p w14:paraId="41C28C19" w14:textId="3FF0FDB0" w:rsidR="009C790B" w:rsidRDefault="0010506E" w:rsidP="0010506E">
      <w:pPr>
        <w:pStyle w:val="Heading1"/>
        <w:spacing w:line="360" w:lineRule="auto"/>
        <w:jc w:val="center"/>
        <w:rPr>
          <w:rFonts w:ascii="Times New Roman" w:hAnsi="Times New Roman"/>
          <w:i/>
          <w:color w:val="auto"/>
          <w:sz w:val="28"/>
          <w:szCs w:val="28"/>
          <w:lang w:val="en-US"/>
        </w:rPr>
      </w:pPr>
      <w:bookmarkStart w:id="284" w:name="_Toc71589236"/>
      <w:bookmarkStart w:id="285" w:name="_Toc71645288"/>
      <w:bookmarkStart w:id="286" w:name="_Toc71668526"/>
      <w:bookmarkStart w:id="287" w:name="_Toc71670853"/>
      <w:bookmarkStart w:id="288" w:name="_Toc71672279"/>
      <w:r w:rsidRPr="0010506E">
        <w:rPr>
          <w:rFonts w:ascii="Times New Roman" w:hAnsi="Times New Roman"/>
          <w:i/>
          <w:color w:val="auto"/>
          <w:sz w:val="28"/>
          <w:szCs w:val="28"/>
          <w:lang w:val="en-US"/>
        </w:rPr>
        <w:t>Sơ đồ</w:t>
      </w:r>
      <w:r w:rsidR="009C790B" w:rsidRPr="0010506E">
        <w:rPr>
          <w:rFonts w:ascii="Times New Roman" w:hAnsi="Times New Roman"/>
          <w:i/>
          <w:color w:val="auto"/>
          <w:sz w:val="28"/>
          <w:szCs w:val="28"/>
          <w:lang w:val="en-US"/>
        </w:rPr>
        <w:t xml:space="preserve"> 3.</w:t>
      </w:r>
      <w:r w:rsidR="008E7756" w:rsidRPr="0010506E">
        <w:rPr>
          <w:rFonts w:ascii="Times New Roman" w:hAnsi="Times New Roman"/>
          <w:i/>
          <w:color w:val="auto"/>
          <w:sz w:val="28"/>
          <w:szCs w:val="28"/>
          <w:lang w:val="en-US"/>
        </w:rPr>
        <w:t>3</w:t>
      </w:r>
      <w:r w:rsidR="009C790B" w:rsidRPr="0010506E">
        <w:rPr>
          <w:rFonts w:ascii="Times New Roman" w:hAnsi="Times New Roman"/>
          <w:i/>
          <w:color w:val="auto"/>
          <w:sz w:val="28"/>
          <w:szCs w:val="28"/>
          <w:lang w:val="en-US"/>
        </w:rPr>
        <w:t xml:space="preserve">. Sơ đồ </w:t>
      </w:r>
      <w:r w:rsidR="009C790B" w:rsidRPr="0010506E">
        <w:rPr>
          <w:rFonts w:ascii="Times New Roman" w:hAnsi="Times New Roman"/>
          <w:i/>
          <w:color w:val="auto"/>
          <w:sz w:val="28"/>
          <w:lang w:val="en-US"/>
        </w:rPr>
        <w:t xml:space="preserve">chức năng </w:t>
      </w:r>
      <w:r w:rsidR="009C790B" w:rsidRPr="0010506E">
        <w:rPr>
          <w:rFonts w:ascii="Times New Roman" w:hAnsi="Times New Roman"/>
          <w:i/>
          <w:color w:val="auto"/>
          <w:sz w:val="28"/>
          <w:szCs w:val="28"/>
          <w:lang w:val="en-US"/>
        </w:rPr>
        <w:t>tìm kiếm thể loại</w:t>
      </w:r>
      <w:bookmarkEnd w:id="284"/>
      <w:bookmarkEnd w:id="285"/>
      <w:bookmarkEnd w:id="286"/>
      <w:bookmarkEnd w:id="287"/>
      <w:bookmarkEnd w:id="288"/>
    </w:p>
    <w:p w14:paraId="687B9B8F" w14:textId="77777777" w:rsidR="0010506E" w:rsidRDefault="0010506E">
      <w:pPr>
        <w:rPr>
          <w:rFonts w:ascii="Times New Roman" w:hAnsi="Times New Roman"/>
          <w:sz w:val="28"/>
          <w:szCs w:val="28"/>
          <w:lang w:val="en-US"/>
        </w:rPr>
      </w:pPr>
      <w:r>
        <w:rPr>
          <w:rFonts w:ascii="Times New Roman" w:hAnsi="Times New Roman"/>
          <w:sz w:val="28"/>
          <w:szCs w:val="28"/>
          <w:lang w:val="en-US"/>
        </w:rPr>
        <w:br w:type="page"/>
      </w:r>
    </w:p>
    <w:p w14:paraId="5F856F00" w14:textId="5DB449AF" w:rsidR="009C790B" w:rsidRPr="007B5B27" w:rsidRDefault="009C790B" w:rsidP="00614A37">
      <w:pPr>
        <w:pStyle w:val="ListParagraph"/>
        <w:numPr>
          <w:ilvl w:val="0"/>
          <w:numId w:val="15"/>
        </w:numPr>
        <w:jc w:val="both"/>
        <w:rPr>
          <w:rFonts w:ascii="Times New Roman" w:hAnsi="Times New Roman"/>
          <w:sz w:val="28"/>
          <w:szCs w:val="28"/>
          <w:lang w:val="en-US"/>
        </w:rPr>
      </w:pPr>
      <w:r>
        <w:rPr>
          <w:rFonts w:ascii="Times New Roman" w:hAnsi="Times New Roman"/>
          <w:sz w:val="28"/>
          <w:szCs w:val="28"/>
          <w:lang w:val="en-US"/>
        </w:rPr>
        <w:lastRenderedPageBreak/>
        <w:t>Thêm thể loại</w:t>
      </w:r>
    </w:p>
    <w:p w14:paraId="1D003DA0" w14:textId="77777777" w:rsidR="009C790B" w:rsidRDefault="009C790B" w:rsidP="009C790B">
      <w:pPr>
        <w:spacing w:before="160" w:line="360" w:lineRule="auto"/>
        <w:jc w:val="center"/>
      </w:pPr>
      <w:r>
        <w:object w:dxaOrig="14386" w:dyaOrig="15931" w14:anchorId="4B80641A">
          <v:shape id="_x0000_i9638" type="#_x0000_t75" style="width:453.05pt;height:605.2pt" o:ole="">
            <v:imagedata r:id="rId38" o:title=""/>
          </v:shape>
          <o:OLEObject Type="Embed" ProgID="Visio.Drawing.15" ShapeID="_x0000_i9638" DrawAspect="Content" ObjectID="_1682288366" r:id="rId39"/>
        </w:object>
      </w:r>
    </w:p>
    <w:p w14:paraId="2D48E8CF" w14:textId="43C0D385" w:rsidR="009C790B" w:rsidRPr="00D20CF5" w:rsidRDefault="00D20CF5" w:rsidP="00D20CF5">
      <w:pPr>
        <w:pStyle w:val="Heading1"/>
        <w:spacing w:line="360" w:lineRule="auto"/>
        <w:jc w:val="center"/>
        <w:rPr>
          <w:rFonts w:ascii="Times New Roman" w:hAnsi="Times New Roman"/>
          <w:i/>
          <w:color w:val="auto"/>
          <w:sz w:val="28"/>
          <w:lang w:val="en-US"/>
        </w:rPr>
      </w:pPr>
      <w:bookmarkStart w:id="289" w:name="_Toc71589237"/>
      <w:bookmarkStart w:id="290" w:name="_Toc71645289"/>
      <w:bookmarkStart w:id="291" w:name="_Toc71668527"/>
      <w:bookmarkStart w:id="292" w:name="_Toc71670854"/>
      <w:bookmarkStart w:id="293" w:name="_Toc71672280"/>
      <w:r w:rsidRPr="00D20CF5">
        <w:rPr>
          <w:rFonts w:ascii="Times New Roman" w:hAnsi="Times New Roman"/>
          <w:i/>
          <w:color w:val="auto"/>
          <w:sz w:val="28"/>
          <w:lang w:val="en-US"/>
        </w:rPr>
        <w:t>Sơ đồ</w:t>
      </w:r>
      <w:r w:rsidR="009C790B" w:rsidRPr="00D20CF5">
        <w:rPr>
          <w:rFonts w:ascii="Times New Roman" w:hAnsi="Times New Roman"/>
          <w:i/>
          <w:color w:val="auto"/>
          <w:sz w:val="28"/>
          <w:lang w:val="en-US"/>
        </w:rPr>
        <w:t xml:space="preserve"> 3.</w:t>
      </w:r>
      <w:r w:rsidR="008E7756" w:rsidRPr="00D20CF5">
        <w:rPr>
          <w:rFonts w:ascii="Times New Roman" w:hAnsi="Times New Roman"/>
          <w:i/>
          <w:color w:val="auto"/>
          <w:sz w:val="28"/>
          <w:lang w:val="en-US"/>
        </w:rPr>
        <w:t>4</w:t>
      </w:r>
      <w:r w:rsidR="009C790B" w:rsidRPr="00D20CF5">
        <w:rPr>
          <w:rFonts w:ascii="Times New Roman" w:hAnsi="Times New Roman"/>
          <w:i/>
          <w:color w:val="auto"/>
          <w:sz w:val="28"/>
          <w:lang w:val="en-US"/>
        </w:rPr>
        <w:t>. Sơ đồ chức năng thêm thể loại</w:t>
      </w:r>
      <w:bookmarkEnd w:id="289"/>
      <w:bookmarkEnd w:id="290"/>
      <w:bookmarkEnd w:id="291"/>
      <w:bookmarkEnd w:id="292"/>
      <w:bookmarkEnd w:id="293"/>
    </w:p>
    <w:p w14:paraId="61182430"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76314137" w14:textId="77777777" w:rsidR="009C790B" w:rsidRDefault="009C790B" w:rsidP="00614A37">
      <w:pPr>
        <w:pStyle w:val="ListParagraph"/>
        <w:numPr>
          <w:ilvl w:val="0"/>
          <w:numId w:val="15"/>
        </w:numPr>
        <w:spacing w:before="160" w:line="360" w:lineRule="auto"/>
        <w:jc w:val="both"/>
        <w:rPr>
          <w:rFonts w:ascii="Times New Roman" w:hAnsi="Times New Roman"/>
          <w:sz w:val="32"/>
          <w:szCs w:val="28"/>
          <w:lang w:val="en-US"/>
        </w:rPr>
      </w:pPr>
      <w:r w:rsidRPr="00D8700A">
        <w:rPr>
          <w:rFonts w:ascii="Times New Roman" w:hAnsi="Times New Roman"/>
          <w:sz w:val="32"/>
          <w:szCs w:val="28"/>
          <w:lang w:val="en-US"/>
        </w:rPr>
        <w:lastRenderedPageBreak/>
        <w:t>Sửa thể loại</w:t>
      </w:r>
    </w:p>
    <w:p w14:paraId="5A9FDDE1" w14:textId="77777777" w:rsidR="009C790B" w:rsidRDefault="009C790B" w:rsidP="009C790B">
      <w:pPr>
        <w:spacing w:before="160" w:line="360" w:lineRule="auto"/>
        <w:jc w:val="center"/>
      </w:pPr>
      <w:r>
        <w:object w:dxaOrig="14386" w:dyaOrig="15931" w14:anchorId="178D25B8">
          <v:shape id="_x0000_i9639" type="#_x0000_t75" style="width:453.05pt;height:607.9pt" o:ole="">
            <v:imagedata r:id="rId40" o:title=""/>
          </v:shape>
          <o:OLEObject Type="Embed" ProgID="Visio.Drawing.15" ShapeID="_x0000_i9639" DrawAspect="Content" ObjectID="_1682288367" r:id="rId41"/>
        </w:object>
      </w:r>
    </w:p>
    <w:p w14:paraId="420FE72A" w14:textId="474103EB" w:rsidR="009C790B" w:rsidRPr="00D20CF5" w:rsidRDefault="00D20CF5" w:rsidP="00D20CF5">
      <w:pPr>
        <w:pStyle w:val="Heading1"/>
        <w:spacing w:line="360" w:lineRule="auto"/>
        <w:jc w:val="center"/>
        <w:rPr>
          <w:rFonts w:ascii="Times New Roman" w:hAnsi="Times New Roman"/>
          <w:i/>
          <w:color w:val="auto"/>
          <w:sz w:val="28"/>
          <w:szCs w:val="28"/>
          <w:lang w:val="en-US"/>
        </w:rPr>
      </w:pPr>
      <w:bookmarkStart w:id="294" w:name="_Toc71589238"/>
      <w:bookmarkStart w:id="295" w:name="_Toc71645290"/>
      <w:bookmarkStart w:id="296" w:name="_Toc71668528"/>
      <w:bookmarkStart w:id="297" w:name="_Toc71670855"/>
      <w:bookmarkStart w:id="298" w:name="_Toc71672281"/>
      <w:r w:rsidRPr="00D20CF5">
        <w:rPr>
          <w:rFonts w:ascii="Times New Roman" w:hAnsi="Times New Roman"/>
          <w:i/>
          <w:color w:val="auto"/>
          <w:sz w:val="28"/>
          <w:szCs w:val="28"/>
          <w:lang w:val="en-US"/>
        </w:rPr>
        <w:t>Sơ đồ</w:t>
      </w:r>
      <w:r w:rsidR="009C790B" w:rsidRPr="00D20CF5">
        <w:rPr>
          <w:rFonts w:ascii="Times New Roman" w:hAnsi="Times New Roman"/>
          <w:i/>
          <w:color w:val="auto"/>
          <w:sz w:val="28"/>
          <w:szCs w:val="28"/>
          <w:lang w:val="en-US"/>
        </w:rPr>
        <w:t xml:space="preserve"> 3.</w:t>
      </w:r>
      <w:r w:rsidR="008E7756" w:rsidRPr="00D20CF5">
        <w:rPr>
          <w:rFonts w:ascii="Times New Roman" w:hAnsi="Times New Roman"/>
          <w:i/>
          <w:color w:val="auto"/>
          <w:sz w:val="28"/>
          <w:szCs w:val="28"/>
          <w:lang w:val="en-US"/>
        </w:rPr>
        <w:t>5</w:t>
      </w:r>
      <w:r w:rsidR="009C790B" w:rsidRPr="00D20CF5">
        <w:rPr>
          <w:rFonts w:ascii="Times New Roman" w:hAnsi="Times New Roman"/>
          <w:i/>
          <w:color w:val="auto"/>
          <w:sz w:val="28"/>
          <w:szCs w:val="28"/>
          <w:lang w:val="en-US"/>
        </w:rPr>
        <w:t xml:space="preserve">. Sơ đồ </w:t>
      </w:r>
      <w:r w:rsidR="009C790B" w:rsidRPr="00D20CF5">
        <w:rPr>
          <w:rFonts w:ascii="Times New Roman" w:hAnsi="Times New Roman"/>
          <w:i/>
          <w:color w:val="auto"/>
          <w:sz w:val="28"/>
          <w:lang w:val="en-US"/>
        </w:rPr>
        <w:t xml:space="preserve">chức năng </w:t>
      </w:r>
      <w:r w:rsidR="009C790B" w:rsidRPr="00D20CF5">
        <w:rPr>
          <w:rFonts w:ascii="Times New Roman" w:hAnsi="Times New Roman"/>
          <w:i/>
          <w:color w:val="auto"/>
          <w:sz w:val="28"/>
          <w:szCs w:val="28"/>
          <w:lang w:val="en-US"/>
        </w:rPr>
        <w:t>sửa thể loại</w:t>
      </w:r>
      <w:bookmarkEnd w:id="294"/>
      <w:bookmarkEnd w:id="295"/>
      <w:bookmarkEnd w:id="296"/>
      <w:bookmarkEnd w:id="297"/>
      <w:bookmarkEnd w:id="298"/>
    </w:p>
    <w:p w14:paraId="77241BB5"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3F47ECB5" w14:textId="77777777" w:rsidR="009C790B" w:rsidRDefault="009C790B" w:rsidP="00614A37">
      <w:pPr>
        <w:pStyle w:val="ListParagraph"/>
        <w:numPr>
          <w:ilvl w:val="0"/>
          <w:numId w:val="14"/>
        </w:numPr>
        <w:spacing w:before="160" w:line="360" w:lineRule="auto"/>
        <w:rPr>
          <w:rFonts w:ascii="Times New Roman" w:hAnsi="Times New Roman"/>
          <w:sz w:val="28"/>
          <w:szCs w:val="28"/>
          <w:lang w:val="en-US"/>
        </w:rPr>
      </w:pPr>
      <w:r>
        <w:rPr>
          <w:rFonts w:ascii="Times New Roman" w:hAnsi="Times New Roman"/>
          <w:sz w:val="28"/>
          <w:szCs w:val="28"/>
          <w:lang w:val="en-US"/>
        </w:rPr>
        <w:lastRenderedPageBreak/>
        <w:t>Danh mục nhà cung cấp</w:t>
      </w:r>
    </w:p>
    <w:p w14:paraId="4550C2A1" w14:textId="77777777" w:rsidR="009C790B" w:rsidRDefault="009C790B" w:rsidP="00614A37">
      <w:pPr>
        <w:pStyle w:val="ListParagraph"/>
        <w:numPr>
          <w:ilvl w:val="0"/>
          <w:numId w:val="16"/>
        </w:numPr>
        <w:spacing w:before="160" w:line="360" w:lineRule="auto"/>
        <w:rPr>
          <w:rFonts w:ascii="Times New Roman" w:hAnsi="Times New Roman"/>
          <w:sz w:val="28"/>
          <w:szCs w:val="28"/>
          <w:lang w:val="en-US"/>
        </w:rPr>
      </w:pPr>
      <w:r w:rsidRPr="00867C53">
        <w:rPr>
          <w:rFonts w:ascii="Times New Roman" w:hAnsi="Times New Roman"/>
          <w:sz w:val="28"/>
          <w:szCs w:val="28"/>
          <w:lang w:val="en-US"/>
        </w:rPr>
        <w:t>Tìm kiếm nhà cung cấp</w:t>
      </w:r>
    </w:p>
    <w:p w14:paraId="46478363" w14:textId="0B4B79A5" w:rsidR="009C790B" w:rsidRDefault="001C58C5" w:rsidP="001C58C5">
      <w:pPr>
        <w:spacing w:before="160" w:line="360" w:lineRule="auto"/>
        <w:jc w:val="center"/>
      </w:pPr>
      <w:r>
        <w:object w:dxaOrig="8940" w:dyaOrig="13651" w14:anchorId="1CECC961">
          <v:shape id="_x0000_i9640" type="#_x0000_t75" style="width:413pt;height:589.6pt" o:ole="">
            <v:imagedata r:id="rId42" o:title=""/>
          </v:shape>
          <o:OLEObject Type="Embed" ProgID="Visio.Drawing.15" ShapeID="_x0000_i9640" DrawAspect="Content" ObjectID="_1682288368" r:id="rId43"/>
        </w:object>
      </w:r>
    </w:p>
    <w:p w14:paraId="40885231" w14:textId="1CACCFBB" w:rsidR="009C790B" w:rsidRPr="001C58C5" w:rsidRDefault="001C58C5" w:rsidP="001C58C5">
      <w:pPr>
        <w:pStyle w:val="Heading1"/>
        <w:spacing w:line="360" w:lineRule="auto"/>
        <w:jc w:val="center"/>
        <w:rPr>
          <w:rFonts w:ascii="Times New Roman" w:hAnsi="Times New Roman"/>
          <w:i/>
          <w:color w:val="auto"/>
          <w:sz w:val="36"/>
          <w:szCs w:val="28"/>
          <w:lang w:val="en-US"/>
        </w:rPr>
      </w:pPr>
      <w:bookmarkStart w:id="299" w:name="_Toc71589239"/>
      <w:bookmarkStart w:id="300" w:name="_Toc71645291"/>
      <w:bookmarkStart w:id="301" w:name="_Toc71668529"/>
      <w:bookmarkStart w:id="302" w:name="_Toc71670856"/>
      <w:bookmarkStart w:id="303" w:name="_Toc71672282"/>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6</w:t>
      </w:r>
      <w:r w:rsidR="009C790B" w:rsidRPr="001C58C5">
        <w:rPr>
          <w:rFonts w:ascii="Times New Roman" w:hAnsi="Times New Roman"/>
          <w:i/>
          <w:color w:val="auto"/>
          <w:sz w:val="28"/>
          <w:lang w:val="en-US"/>
        </w:rPr>
        <w:t>. Sơ đồ chức năng tìm kiếm nhà cung cấp</w:t>
      </w:r>
      <w:bookmarkEnd w:id="299"/>
      <w:bookmarkEnd w:id="300"/>
      <w:bookmarkEnd w:id="301"/>
      <w:bookmarkEnd w:id="302"/>
      <w:bookmarkEnd w:id="303"/>
    </w:p>
    <w:p w14:paraId="48C60ADA"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709B19FF" w14:textId="77777777" w:rsidR="009C790B" w:rsidRDefault="009C790B" w:rsidP="00614A37">
      <w:pPr>
        <w:pStyle w:val="ListParagraph"/>
        <w:numPr>
          <w:ilvl w:val="0"/>
          <w:numId w:val="15"/>
        </w:numPr>
        <w:spacing w:before="160" w:line="360" w:lineRule="auto"/>
        <w:rPr>
          <w:rFonts w:ascii="Times New Roman" w:hAnsi="Times New Roman"/>
          <w:sz w:val="28"/>
          <w:szCs w:val="28"/>
          <w:lang w:val="en-US"/>
        </w:rPr>
      </w:pPr>
      <w:r>
        <w:rPr>
          <w:rFonts w:ascii="Times New Roman" w:hAnsi="Times New Roman"/>
          <w:sz w:val="28"/>
          <w:szCs w:val="28"/>
          <w:lang w:val="en-US"/>
        </w:rPr>
        <w:lastRenderedPageBreak/>
        <w:t>Thêm nhà cung cấp</w:t>
      </w:r>
    </w:p>
    <w:p w14:paraId="09412C73" w14:textId="0E71DEC7" w:rsidR="009C790B" w:rsidRDefault="008E7756" w:rsidP="009C790B">
      <w:pPr>
        <w:jc w:val="center"/>
      </w:pPr>
      <w:r>
        <w:object w:dxaOrig="14386" w:dyaOrig="15931" w14:anchorId="5EE1381A">
          <v:shape id="_x0000_i9641" type="#_x0000_t75" style="width:453.05pt;height:584.15pt" o:ole="">
            <v:imagedata r:id="rId44" o:title=""/>
          </v:shape>
          <o:OLEObject Type="Embed" ProgID="Visio.Drawing.15" ShapeID="_x0000_i9641" DrawAspect="Content" ObjectID="_1682288369" r:id="rId45"/>
        </w:object>
      </w:r>
    </w:p>
    <w:p w14:paraId="2452DEF8" w14:textId="0F3A3603" w:rsidR="009C790B" w:rsidRPr="001C58C5" w:rsidRDefault="001C58C5" w:rsidP="001C58C5">
      <w:pPr>
        <w:pStyle w:val="Heading1"/>
        <w:spacing w:line="360" w:lineRule="auto"/>
        <w:jc w:val="center"/>
        <w:rPr>
          <w:rFonts w:ascii="Times New Roman" w:hAnsi="Times New Roman"/>
          <w:i/>
          <w:color w:val="auto"/>
          <w:sz w:val="36"/>
          <w:szCs w:val="28"/>
          <w:lang w:val="en-US"/>
        </w:rPr>
      </w:pPr>
      <w:bookmarkStart w:id="304" w:name="_Toc71589240"/>
      <w:bookmarkStart w:id="305" w:name="_Toc71645292"/>
      <w:bookmarkStart w:id="306" w:name="_Toc71668530"/>
      <w:bookmarkStart w:id="307" w:name="_Toc71670857"/>
      <w:bookmarkStart w:id="308" w:name="_Toc71672283"/>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7</w:t>
      </w:r>
      <w:r w:rsidR="009C790B" w:rsidRPr="001C58C5">
        <w:rPr>
          <w:rFonts w:ascii="Times New Roman" w:hAnsi="Times New Roman"/>
          <w:i/>
          <w:color w:val="auto"/>
          <w:sz w:val="28"/>
          <w:lang w:val="en-US"/>
        </w:rPr>
        <w:t>. Sơ đồ chức năng thêm nhà cung cấp</w:t>
      </w:r>
      <w:bookmarkEnd w:id="304"/>
      <w:bookmarkEnd w:id="305"/>
      <w:bookmarkEnd w:id="306"/>
      <w:bookmarkEnd w:id="307"/>
      <w:bookmarkEnd w:id="308"/>
    </w:p>
    <w:p w14:paraId="1A40837F"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380169D7" w14:textId="77777777" w:rsidR="009C790B" w:rsidRDefault="009C790B" w:rsidP="00614A37">
      <w:pPr>
        <w:pStyle w:val="ListParagraph"/>
        <w:numPr>
          <w:ilvl w:val="0"/>
          <w:numId w:val="15"/>
        </w:numPr>
        <w:spacing w:before="160" w:line="360" w:lineRule="auto"/>
        <w:rPr>
          <w:rFonts w:ascii="Times New Roman" w:hAnsi="Times New Roman"/>
          <w:sz w:val="28"/>
          <w:szCs w:val="28"/>
          <w:lang w:val="en-US"/>
        </w:rPr>
      </w:pPr>
      <w:r>
        <w:rPr>
          <w:rFonts w:ascii="Times New Roman" w:hAnsi="Times New Roman"/>
          <w:sz w:val="28"/>
          <w:szCs w:val="28"/>
          <w:lang w:val="en-US"/>
        </w:rPr>
        <w:lastRenderedPageBreak/>
        <w:t>Sửa nhà cung cấp</w:t>
      </w:r>
    </w:p>
    <w:p w14:paraId="29463A9E" w14:textId="65384F3B" w:rsidR="009C790B" w:rsidRDefault="001C58C5" w:rsidP="009C790B">
      <w:pPr>
        <w:spacing w:before="160" w:line="360" w:lineRule="auto"/>
        <w:jc w:val="center"/>
      </w:pPr>
      <w:r>
        <w:object w:dxaOrig="14386" w:dyaOrig="15931" w14:anchorId="7F7FB5E7">
          <v:shape id="_x0000_i9642" type="#_x0000_t75" style="width:453.05pt;height:530.5pt" o:ole="">
            <v:imagedata r:id="rId46" o:title=""/>
          </v:shape>
          <o:OLEObject Type="Embed" ProgID="Visio.Drawing.15" ShapeID="_x0000_i9642" DrawAspect="Content" ObjectID="_1682288370" r:id="rId47"/>
        </w:object>
      </w:r>
    </w:p>
    <w:p w14:paraId="06438D41" w14:textId="7ACAA9AC" w:rsidR="009C790B" w:rsidRPr="001C58C5" w:rsidRDefault="001C58C5" w:rsidP="001C58C5">
      <w:pPr>
        <w:pStyle w:val="Heading1"/>
        <w:jc w:val="center"/>
        <w:rPr>
          <w:rFonts w:ascii="Times New Roman" w:hAnsi="Times New Roman"/>
          <w:i/>
          <w:color w:val="auto"/>
          <w:sz w:val="28"/>
          <w:lang w:val="en-US"/>
        </w:rPr>
      </w:pPr>
      <w:bookmarkStart w:id="309" w:name="_Toc71589241"/>
      <w:bookmarkStart w:id="310" w:name="_Toc71645293"/>
      <w:bookmarkStart w:id="311" w:name="_Toc71668531"/>
      <w:bookmarkStart w:id="312" w:name="_Toc71670858"/>
      <w:bookmarkStart w:id="313" w:name="_Toc71672284"/>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8</w:t>
      </w:r>
      <w:r w:rsidR="009C790B" w:rsidRPr="001C58C5">
        <w:rPr>
          <w:rFonts w:ascii="Times New Roman" w:hAnsi="Times New Roman"/>
          <w:i/>
          <w:color w:val="auto"/>
          <w:sz w:val="28"/>
          <w:lang w:val="en-US"/>
        </w:rPr>
        <w:t>. Sơ đồ chức năng sửa nhà cung cấp</w:t>
      </w:r>
      <w:bookmarkEnd w:id="309"/>
      <w:bookmarkEnd w:id="310"/>
      <w:bookmarkEnd w:id="311"/>
      <w:bookmarkEnd w:id="312"/>
      <w:bookmarkEnd w:id="313"/>
    </w:p>
    <w:p w14:paraId="688E9F86"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428AB843" w14:textId="77777777" w:rsidR="009C790B" w:rsidRDefault="009C790B" w:rsidP="00614A37">
      <w:pPr>
        <w:pStyle w:val="ListParagraph"/>
        <w:numPr>
          <w:ilvl w:val="0"/>
          <w:numId w:val="14"/>
        </w:numPr>
        <w:spacing w:before="160" w:line="360" w:lineRule="auto"/>
        <w:rPr>
          <w:rFonts w:ascii="Times New Roman" w:hAnsi="Times New Roman"/>
          <w:sz w:val="28"/>
          <w:lang w:val="en-US"/>
        </w:rPr>
      </w:pPr>
      <w:r>
        <w:rPr>
          <w:rFonts w:ascii="Times New Roman" w:hAnsi="Times New Roman"/>
          <w:sz w:val="28"/>
          <w:lang w:val="en-US"/>
        </w:rPr>
        <w:lastRenderedPageBreak/>
        <w:t>Danh mục tài khoản</w:t>
      </w:r>
    </w:p>
    <w:p w14:paraId="5ECBC159" w14:textId="77777777" w:rsidR="009C790B" w:rsidRDefault="009C790B" w:rsidP="00614A37">
      <w:pPr>
        <w:pStyle w:val="ListParagraph"/>
        <w:numPr>
          <w:ilvl w:val="0"/>
          <w:numId w:val="15"/>
        </w:numPr>
        <w:spacing w:before="160" w:line="360" w:lineRule="auto"/>
        <w:rPr>
          <w:rFonts w:ascii="Times New Roman" w:hAnsi="Times New Roman"/>
          <w:sz w:val="28"/>
          <w:lang w:val="en-US"/>
        </w:rPr>
      </w:pPr>
      <w:r>
        <w:rPr>
          <w:rFonts w:ascii="Times New Roman" w:hAnsi="Times New Roman"/>
          <w:sz w:val="28"/>
          <w:lang w:val="en-US"/>
        </w:rPr>
        <w:t>Tìm kiếm tài khoản</w:t>
      </w:r>
    </w:p>
    <w:p w14:paraId="49C55976" w14:textId="020CA47D" w:rsidR="009C790B" w:rsidRDefault="001C58C5" w:rsidP="009C790B">
      <w:pPr>
        <w:spacing w:before="160" w:line="360" w:lineRule="auto"/>
        <w:jc w:val="center"/>
      </w:pPr>
      <w:r>
        <w:object w:dxaOrig="8940" w:dyaOrig="13651" w14:anchorId="61726111">
          <v:shape id="_x0000_i9643" type="#_x0000_t75" style="width:426.55pt;height:619.45pt" o:ole="">
            <v:imagedata r:id="rId42" o:title=""/>
          </v:shape>
          <o:OLEObject Type="Embed" ProgID="Visio.Drawing.15" ShapeID="_x0000_i9643" DrawAspect="Content" ObjectID="_1682288371" r:id="rId48"/>
        </w:object>
      </w:r>
    </w:p>
    <w:p w14:paraId="3305CD73" w14:textId="18026910" w:rsidR="009C790B" w:rsidRPr="001C58C5" w:rsidRDefault="001C58C5" w:rsidP="001C58C5">
      <w:pPr>
        <w:pStyle w:val="Heading1"/>
        <w:spacing w:line="360" w:lineRule="auto"/>
        <w:jc w:val="center"/>
        <w:rPr>
          <w:rFonts w:ascii="Times New Roman" w:hAnsi="Times New Roman"/>
          <w:i/>
          <w:color w:val="auto"/>
          <w:sz w:val="28"/>
          <w:lang w:val="en-US"/>
        </w:rPr>
      </w:pPr>
      <w:bookmarkStart w:id="314" w:name="_Toc71589242"/>
      <w:bookmarkStart w:id="315" w:name="_Toc71645294"/>
      <w:bookmarkStart w:id="316" w:name="_Toc71668532"/>
      <w:bookmarkStart w:id="317" w:name="_Toc71670859"/>
      <w:bookmarkStart w:id="318" w:name="_Toc71672285"/>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9</w:t>
      </w:r>
      <w:r w:rsidR="009C790B" w:rsidRPr="001C58C5">
        <w:rPr>
          <w:rFonts w:ascii="Times New Roman" w:hAnsi="Times New Roman"/>
          <w:i/>
          <w:color w:val="auto"/>
          <w:sz w:val="28"/>
          <w:lang w:val="en-US"/>
        </w:rPr>
        <w:t>. Sơ đồ chức năng tìm kiếm tài khoản</w:t>
      </w:r>
      <w:bookmarkEnd w:id="314"/>
      <w:bookmarkEnd w:id="315"/>
      <w:bookmarkEnd w:id="316"/>
      <w:bookmarkEnd w:id="317"/>
      <w:bookmarkEnd w:id="318"/>
    </w:p>
    <w:p w14:paraId="00A7767E" w14:textId="77777777" w:rsidR="009C790B" w:rsidRDefault="009C790B" w:rsidP="00614A37">
      <w:pPr>
        <w:pStyle w:val="ListParagraph"/>
        <w:numPr>
          <w:ilvl w:val="0"/>
          <w:numId w:val="15"/>
        </w:numPr>
        <w:jc w:val="both"/>
        <w:rPr>
          <w:rFonts w:ascii="Times New Roman" w:hAnsi="Times New Roman"/>
          <w:sz w:val="28"/>
          <w:lang w:val="en-US"/>
        </w:rPr>
      </w:pPr>
      <w:r w:rsidRPr="00867C53">
        <w:rPr>
          <w:rFonts w:ascii="Times New Roman" w:hAnsi="Times New Roman"/>
          <w:i/>
          <w:sz w:val="28"/>
          <w:lang w:val="en-US"/>
        </w:rPr>
        <w:br w:type="page"/>
      </w:r>
      <w:r>
        <w:rPr>
          <w:rFonts w:ascii="Times New Roman" w:hAnsi="Times New Roman"/>
          <w:sz w:val="28"/>
          <w:lang w:val="en-US"/>
        </w:rPr>
        <w:lastRenderedPageBreak/>
        <w:t>Thêm tài khoản</w:t>
      </w:r>
    </w:p>
    <w:p w14:paraId="33797EB7" w14:textId="77777777" w:rsidR="009C790B" w:rsidRDefault="009C790B" w:rsidP="009C790B">
      <w:pPr>
        <w:jc w:val="center"/>
      </w:pPr>
      <w:r>
        <w:object w:dxaOrig="14386" w:dyaOrig="15931" w14:anchorId="7C02B6A5">
          <v:shape id="_x0000_i9644" type="#_x0000_t75" style="width:453.05pt;height:501.95pt" o:ole="">
            <v:imagedata r:id="rId49" o:title=""/>
          </v:shape>
          <o:OLEObject Type="Embed" ProgID="Visio.Drawing.15" ShapeID="_x0000_i9644" DrawAspect="Content" ObjectID="_1682288372" r:id="rId50"/>
        </w:object>
      </w:r>
    </w:p>
    <w:p w14:paraId="56FEFC23" w14:textId="2E7E0F31" w:rsidR="009C790B" w:rsidRPr="001C58C5" w:rsidRDefault="001C58C5" w:rsidP="001C58C5">
      <w:pPr>
        <w:pStyle w:val="Heading1"/>
        <w:spacing w:line="360" w:lineRule="auto"/>
        <w:jc w:val="center"/>
        <w:rPr>
          <w:rFonts w:ascii="Times New Roman" w:hAnsi="Times New Roman"/>
          <w:i/>
          <w:color w:val="auto"/>
          <w:sz w:val="28"/>
          <w:lang w:val="en-US"/>
        </w:rPr>
      </w:pPr>
      <w:bookmarkStart w:id="319" w:name="_Toc71589243"/>
      <w:bookmarkStart w:id="320" w:name="_Toc71645295"/>
      <w:bookmarkStart w:id="321" w:name="_Toc71668533"/>
      <w:bookmarkStart w:id="322" w:name="_Toc71670860"/>
      <w:bookmarkStart w:id="323" w:name="_Toc71672286"/>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w:t>
      </w:r>
      <w:r w:rsidR="008E7756" w:rsidRPr="001C58C5">
        <w:rPr>
          <w:rFonts w:ascii="Times New Roman" w:hAnsi="Times New Roman"/>
          <w:i/>
          <w:color w:val="auto"/>
          <w:sz w:val="28"/>
          <w:lang w:val="en-US"/>
        </w:rPr>
        <w:t>10</w:t>
      </w:r>
      <w:r w:rsidR="009C790B" w:rsidRPr="001C58C5">
        <w:rPr>
          <w:rFonts w:ascii="Times New Roman" w:hAnsi="Times New Roman"/>
          <w:i/>
          <w:color w:val="auto"/>
          <w:sz w:val="28"/>
          <w:lang w:val="en-US"/>
        </w:rPr>
        <w:t>. Sơ đồ chức năng thêm tài khoản</w:t>
      </w:r>
      <w:bookmarkEnd w:id="319"/>
      <w:bookmarkEnd w:id="320"/>
      <w:bookmarkEnd w:id="321"/>
      <w:bookmarkEnd w:id="322"/>
      <w:bookmarkEnd w:id="323"/>
    </w:p>
    <w:p w14:paraId="0F1B9EE6" w14:textId="77777777" w:rsidR="009C790B" w:rsidRPr="00276B9E" w:rsidRDefault="009C790B" w:rsidP="00614A37">
      <w:pPr>
        <w:pStyle w:val="ListParagraph"/>
        <w:numPr>
          <w:ilvl w:val="0"/>
          <w:numId w:val="15"/>
        </w:numPr>
        <w:rPr>
          <w:rFonts w:ascii="Times New Roman" w:hAnsi="Times New Roman"/>
          <w:sz w:val="28"/>
          <w:lang w:val="en-US"/>
        </w:rPr>
      </w:pPr>
      <w:r>
        <w:rPr>
          <w:rFonts w:ascii="Times New Roman" w:hAnsi="Times New Roman"/>
          <w:i/>
          <w:sz w:val="28"/>
          <w:lang w:val="en-US"/>
        </w:rPr>
        <w:br w:type="page"/>
      </w:r>
      <w:r w:rsidRPr="00276B9E">
        <w:rPr>
          <w:rFonts w:ascii="Times New Roman" w:hAnsi="Times New Roman"/>
          <w:sz w:val="28"/>
          <w:lang w:val="en-US"/>
        </w:rPr>
        <w:lastRenderedPageBreak/>
        <w:t>Sửa tài khoản</w:t>
      </w:r>
    </w:p>
    <w:p w14:paraId="31ABA6FC" w14:textId="77777777" w:rsidR="009C790B" w:rsidRDefault="009C790B" w:rsidP="009C790B">
      <w:r>
        <w:object w:dxaOrig="14386" w:dyaOrig="15931" w14:anchorId="0F25C03F">
          <v:shape id="_x0000_i9645" type="#_x0000_t75" style="width:453.05pt;height:501.95pt" o:ole="">
            <v:imagedata r:id="rId51" o:title=""/>
          </v:shape>
          <o:OLEObject Type="Embed" ProgID="Visio.Drawing.15" ShapeID="_x0000_i9645" DrawAspect="Content" ObjectID="_1682288373" r:id="rId52"/>
        </w:object>
      </w:r>
    </w:p>
    <w:p w14:paraId="2131EBB0" w14:textId="42E0C14C" w:rsidR="009C790B" w:rsidRPr="001C58C5" w:rsidRDefault="001C58C5" w:rsidP="001C58C5">
      <w:pPr>
        <w:pStyle w:val="Heading1"/>
        <w:spacing w:line="360" w:lineRule="auto"/>
        <w:jc w:val="center"/>
        <w:rPr>
          <w:rFonts w:ascii="Times New Roman" w:hAnsi="Times New Roman"/>
          <w:i/>
          <w:color w:val="auto"/>
          <w:sz w:val="28"/>
          <w:lang w:val="en-US"/>
        </w:rPr>
      </w:pPr>
      <w:bookmarkStart w:id="324" w:name="_Toc71589244"/>
      <w:bookmarkStart w:id="325" w:name="_Toc71645296"/>
      <w:bookmarkStart w:id="326" w:name="_Toc71668534"/>
      <w:bookmarkStart w:id="327" w:name="_Toc71670861"/>
      <w:bookmarkStart w:id="328" w:name="_Toc71672287"/>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1</w:t>
      </w:r>
      <w:r w:rsidR="009C790B" w:rsidRPr="001C58C5">
        <w:rPr>
          <w:rFonts w:ascii="Times New Roman" w:hAnsi="Times New Roman"/>
          <w:i/>
          <w:color w:val="auto"/>
          <w:sz w:val="28"/>
          <w:lang w:val="en-US"/>
        </w:rPr>
        <w:t>. Sơ đồ chức năng sửa tài khoản</w:t>
      </w:r>
      <w:bookmarkEnd w:id="324"/>
      <w:bookmarkEnd w:id="325"/>
      <w:bookmarkEnd w:id="326"/>
      <w:bookmarkEnd w:id="327"/>
      <w:bookmarkEnd w:id="328"/>
    </w:p>
    <w:p w14:paraId="132B861F"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07C51C2C" w14:textId="77777777" w:rsidR="009C790B" w:rsidRPr="00276B9E" w:rsidRDefault="009C790B" w:rsidP="00614A37">
      <w:pPr>
        <w:pStyle w:val="ListParagraph"/>
        <w:numPr>
          <w:ilvl w:val="0"/>
          <w:numId w:val="15"/>
        </w:numPr>
        <w:rPr>
          <w:rFonts w:ascii="Times New Roman" w:hAnsi="Times New Roman"/>
          <w:i/>
          <w:sz w:val="28"/>
          <w:lang w:val="en-US"/>
        </w:rPr>
      </w:pPr>
      <w:r>
        <w:rPr>
          <w:rFonts w:ascii="Times New Roman" w:hAnsi="Times New Roman"/>
          <w:sz w:val="28"/>
          <w:lang w:val="en-US"/>
        </w:rPr>
        <w:lastRenderedPageBreak/>
        <w:t>Xóa tài khoản</w:t>
      </w:r>
    </w:p>
    <w:p w14:paraId="2FD66D59" w14:textId="77777777" w:rsidR="009C790B" w:rsidRDefault="009C790B" w:rsidP="009C790B">
      <w:pPr>
        <w:jc w:val="center"/>
      </w:pPr>
      <w:r>
        <w:object w:dxaOrig="14386" w:dyaOrig="15931" w14:anchorId="364CDE5E">
          <v:shape id="_x0000_i9646" type="#_x0000_t75" style="width:453.05pt;height:501.95pt" o:ole="">
            <v:imagedata r:id="rId53" o:title=""/>
          </v:shape>
          <o:OLEObject Type="Embed" ProgID="Visio.Drawing.15" ShapeID="_x0000_i9646" DrawAspect="Content" ObjectID="_1682288374" r:id="rId54"/>
        </w:object>
      </w:r>
    </w:p>
    <w:p w14:paraId="502DACFF" w14:textId="10EF0C82" w:rsidR="009C790B" w:rsidRPr="001C58C5" w:rsidRDefault="001C58C5" w:rsidP="001C58C5">
      <w:pPr>
        <w:pStyle w:val="Heading1"/>
        <w:spacing w:line="360" w:lineRule="auto"/>
        <w:jc w:val="center"/>
        <w:rPr>
          <w:rFonts w:ascii="Times New Roman" w:hAnsi="Times New Roman"/>
          <w:i/>
          <w:color w:val="auto"/>
          <w:sz w:val="28"/>
          <w:lang w:val="en-US"/>
        </w:rPr>
      </w:pPr>
      <w:bookmarkStart w:id="329" w:name="_Toc71589245"/>
      <w:bookmarkStart w:id="330" w:name="_Toc71645297"/>
      <w:bookmarkStart w:id="331" w:name="_Toc71668535"/>
      <w:bookmarkStart w:id="332" w:name="_Toc71670862"/>
      <w:bookmarkStart w:id="333" w:name="_Toc71672288"/>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2</w:t>
      </w:r>
      <w:r w:rsidR="009C790B" w:rsidRPr="001C58C5">
        <w:rPr>
          <w:rFonts w:ascii="Times New Roman" w:hAnsi="Times New Roman"/>
          <w:i/>
          <w:color w:val="auto"/>
          <w:sz w:val="28"/>
          <w:lang w:val="en-US"/>
        </w:rPr>
        <w:t>. Sơ đồ chức năng xóa tài khoản</w:t>
      </w:r>
      <w:bookmarkEnd w:id="329"/>
      <w:bookmarkEnd w:id="330"/>
      <w:bookmarkEnd w:id="331"/>
      <w:bookmarkEnd w:id="332"/>
      <w:bookmarkEnd w:id="333"/>
    </w:p>
    <w:p w14:paraId="03529F49" w14:textId="77777777" w:rsidR="009C790B" w:rsidRDefault="009C790B" w:rsidP="009C790B">
      <w:pPr>
        <w:rPr>
          <w:rFonts w:ascii="Times New Roman" w:hAnsi="Times New Roman"/>
          <w:i/>
          <w:sz w:val="28"/>
          <w:lang w:val="en-US"/>
        </w:rPr>
      </w:pPr>
      <w:r>
        <w:rPr>
          <w:rFonts w:ascii="Times New Roman" w:hAnsi="Times New Roman"/>
          <w:i/>
          <w:sz w:val="28"/>
          <w:lang w:val="en-US"/>
        </w:rPr>
        <w:br w:type="page"/>
      </w:r>
    </w:p>
    <w:p w14:paraId="13B57589" w14:textId="77777777" w:rsidR="009C790B" w:rsidRDefault="009C790B" w:rsidP="00614A37">
      <w:pPr>
        <w:pStyle w:val="ListParagraph"/>
        <w:numPr>
          <w:ilvl w:val="0"/>
          <w:numId w:val="14"/>
        </w:numPr>
        <w:rPr>
          <w:rFonts w:ascii="Times New Roman" w:hAnsi="Times New Roman"/>
          <w:sz w:val="28"/>
          <w:lang w:val="en-US"/>
        </w:rPr>
      </w:pPr>
      <w:r>
        <w:rPr>
          <w:rFonts w:ascii="Times New Roman" w:hAnsi="Times New Roman"/>
          <w:sz w:val="28"/>
          <w:lang w:val="en-US"/>
        </w:rPr>
        <w:lastRenderedPageBreak/>
        <w:t>Danh mục sản phẩm</w:t>
      </w:r>
    </w:p>
    <w:p w14:paraId="336ABD39" w14:textId="77777777" w:rsidR="009C790B" w:rsidRDefault="009C790B" w:rsidP="00614A37">
      <w:pPr>
        <w:pStyle w:val="ListParagraph"/>
        <w:numPr>
          <w:ilvl w:val="0"/>
          <w:numId w:val="15"/>
        </w:numPr>
        <w:rPr>
          <w:rFonts w:ascii="Times New Roman" w:hAnsi="Times New Roman"/>
          <w:sz w:val="28"/>
          <w:lang w:val="en-US"/>
        </w:rPr>
      </w:pPr>
      <w:r>
        <w:rPr>
          <w:rFonts w:ascii="Times New Roman" w:hAnsi="Times New Roman"/>
          <w:sz w:val="28"/>
          <w:lang w:val="en-US"/>
        </w:rPr>
        <w:t>Thêm sản phẩm</w:t>
      </w:r>
    </w:p>
    <w:p w14:paraId="20EA03E2" w14:textId="77777777" w:rsidR="009C790B" w:rsidRPr="007713BF" w:rsidRDefault="009C790B" w:rsidP="009C790B">
      <w:pPr>
        <w:rPr>
          <w:rFonts w:ascii="Times New Roman" w:hAnsi="Times New Roman"/>
          <w:sz w:val="28"/>
          <w:lang w:val="en-US"/>
        </w:rPr>
      </w:pPr>
      <w:r>
        <w:object w:dxaOrig="14385" w:dyaOrig="15930" w14:anchorId="3DFB9FCE">
          <v:shape id="_x0000_i9647" type="#_x0000_t75" style="width:453.05pt;height:501.95pt" o:ole="">
            <v:imagedata r:id="rId55" o:title=""/>
          </v:shape>
          <o:OLEObject Type="Embed" ProgID="Visio.Drawing.15" ShapeID="_x0000_i9647" DrawAspect="Content" ObjectID="_1682288375" r:id="rId56"/>
        </w:object>
      </w:r>
    </w:p>
    <w:p w14:paraId="4CA3B637" w14:textId="271EF268" w:rsidR="009C790B" w:rsidRPr="007713BF" w:rsidRDefault="001C58C5" w:rsidP="001C58C5">
      <w:pPr>
        <w:pStyle w:val="Heading1"/>
        <w:spacing w:line="360" w:lineRule="auto"/>
        <w:jc w:val="center"/>
        <w:rPr>
          <w:rFonts w:ascii="Times New Roman" w:hAnsi="Times New Roman"/>
          <w:i/>
          <w:sz w:val="36"/>
          <w:szCs w:val="28"/>
          <w:lang w:val="en-US"/>
        </w:rPr>
      </w:pPr>
      <w:bookmarkStart w:id="334" w:name="_Toc71589246"/>
      <w:bookmarkStart w:id="335" w:name="_Toc71645298"/>
      <w:bookmarkStart w:id="336" w:name="_Toc71668536"/>
      <w:bookmarkStart w:id="337" w:name="_Toc71670863"/>
      <w:bookmarkStart w:id="338" w:name="_Toc71672289"/>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3</w:t>
      </w:r>
      <w:r w:rsidR="009C790B" w:rsidRPr="001C58C5">
        <w:rPr>
          <w:rFonts w:ascii="Times New Roman" w:hAnsi="Times New Roman"/>
          <w:i/>
          <w:color w:val="auto"/>
          <w:sz w:val="28"/>
          <w:lang w:val="en-US"/>
        </w:rPr>
        <w:t>. Sơ đồ chức năng thêm sản phẩm</w:t>
      </w:r>
      <w:bookmarkEnd w:id="334"/>
      <w:bookmarkEnd w:id="335"/>
      <w:bookmarkEnd w:id="336"/>
      <w:bookmarkEnd w:id="337"/>
      <w:bookmarkEnd w:id="338"/>
      <w:r w:rsidR="009C790B" w:rsidRPr="007713BF">
        <w:rPr>
          <w:rFonts w:ascii="Times New Roman" w:hAnsi="Times New Roman"/>
          <w:sz w:val="28"/>
          <w:lang w:val="en-US"/>
        </w:rPr>
        <w:br w:type="page"/>
      </w:r>
    </w:p>
    <w:p w14:paraId="3F922FE7" w14:textId="77777777" w:rsidR="009C790B" w:rsidRDefault="009C790B" w:rsidP="00614A37">
      <w:pPr>
        <w:pStyle w:val="ListParagraph"/>
        <w:numPr>
          <w:ilvl w:val="0"/>
          <w:numId w:val="17"/>
        </w:numPr>
        <w:rPr>
          <w:rFonts w:ascii="Times New Roman" w:hAnsi="Times New Roman"/>
          <w:sz w:val="28"/>
          <w:lang w:val="en-US"/>
        </w:rPr>
      </w:pPr>
      <w:r w:rsidRPr="007713BF">
        <w:rPr>
          <w:rFonts w:ascii="Times New Roman" w:hAnsi="Times New Roman"/>
          <w:sz w:val="28"/>
          <w:lang w:val="en-US"/>
        </w:rPr>
        <w:lastRenderedPageBreak/>
        <w:t>Sửa sản phẩm</w:t>
      </w:r>
    </w:p>
    <w:p w14:paraId="6644752D" w14:textId="77777777" w:rsidR="009C790B" w:rsidRDefault="009C790B" w:rsidP="009C790B">
      <w:pPr>
        <w:spacing w:before="160" w:line="360" w:lineRule="auto"/>
      </w:pPr>
      <w:r>
        <w:object w:dxaOrig="14385" w:dyaOrig="15930" w14:anchorId="792E6BA3">
          <v:shape id="_x0000_i9648" type="#_x0000_t75" style="width:453.05pt;height:501.95pt" o:ole="">
            <v:imagedata r:id="rId57" o:title=""/>
          </v:shape>
          <o:OLEObject Type="Embed" ProgID="Visio.Drawing.15" ShapeID="_x0000_i9648" DrawAspect="Content" ObjectID="_1682288376" r:id="rId58"/>
        </w:object>
      </w:r>
    </w:p>
    <w:p w14:paraId="6B502B64" w14:textId="3C81833A" w:rsidR="009C790B" w:rsidRPr="001C58C5" w:rsidRDefault="001C58C5" w:rsidP="001C58C5">
      <w:pPr>
        <w:pStyle w:val="Heading1"/>
        <w:spacing w:line="360" w:lineRule="auto"/>
        <w:jc w:val="center"/>
        <w:rPr>
          <w:rFonts w:ascii="Times New Roman" w:hAnsi="Times New Roman"/>
          <w:i/>
          <w:color w:val="auto"/>
          <w:sz w:val="28"/>
          <w:lang w:val="en-US"/>
        </w:rPr>
      </w:pPr>
      <w:bookmarkStart w:id="339" w:name="_Toc71589247"/>
      <w:bookmarkStart w:id="340" w:name="_Toc71645299"/>
      <w:bookmarkStart w:id="341" w:name="_Toc71668537"/>
      <w:bookmarkStart w:id="342" w:name="_Toc71670864"/>
      <w:bookmarkStart w:id="343" w:name="_Toc71672290"/>
      <w:r w:rsidRPr="001C58C5">
        <w:rPr>
          <w:rFonts w:ascii="Times New Roman" w:hAnsi="Times New Roman"/>
          <w:i/>
          <w:color w:val="auto"/>
          <w:sz w:val="28"/>
          <w:lang w:val="en-US"/>
        </w:rPr>
        <w:t>Sơ đồ</w:t>
      </w:r>
      <w:r w:rsidR="009C790B" w:rsidRPr="001C58C5">
        <w:rPr>
          <w:rFonts w:ascii="Times New Roman" w:hAnsi="Times New Roman"/>
          <w:i/>
          <w:color w:val="auto"/>
          <w:sz w:val="28"/>
          <w:lang w:val="en-US"/>
        </w:rPr>
        <w:t xml:space="preserve"> 3.1</w:t>
      </w:r>
      <w:r w:rsidR="008E7756" w:rsidRPr="001C58C5">
        <w:rPr>
          <w:rFonts w:ascii="Times New Roman" w:hAnsi="Times New Roman"/>
          <w:i/>
          <w:color w:val="auto"/>
          <w:sz w:val="28"/>
          <w:lang w:val="en-US"/>
        </w:rPr>
        <w:t>4</w:t>
      </w:r>
      <w:r w:rsidR="009C790B" w:rsidRPr="001C58C5">
        <w:rPr>
          <w:rFonts w:ascii="Times New Roman" w:hAnsi="Times New Roman"/>
          <w:i/>
          <w:color w:val="auto"/>
          <w:sz w:val="28"/>
          <w:lang w:val="en-US"/>
        </w:rPr>
        <w:t>. Sơ đồ chức năng sửa sản phẩm</w:t>
      </w:r>
      <w:bookmarkEnd w:id="339"/>
      <w:bookmarkEnd w:id="340"/>
      <w:bookmarkEnd w:id="341"/>
      <w:bookmarkEnd w:id="342"/>
      <w:bookmarkEnd w:id="343"/>
    </w:p>
    <w:p w14:paraId="7D9D98AE" w14:textId="77777777" w:rsidR="009C790B" w:rsidRPr="007713BF" w:rsidRDefault="009C790B" w:rsidP="009C790B">
      <w:pPr>
        <w:rPr>
          <w:rFonts w:ascii="Times New Roman" w:hAnsi="Times New Roman"/>
          <w:sz w:val="28"/>
          <w:lang w:val="en-US"/>
        </w:rPr>
      </w:pPr>
    </w:p>
    <w:p w14:paraId="6FAC0B1C" w14:textId="13B17D11" w:rsidR="009C790B" w:rsidRPr="008E7756" w:rsidRDefault="009C790B" w:rsidP="00614A37">
      <w:pPr>
        <w:pStyle w:val="ListParagraph"/>
        <w:numPr>
          <w:ilvl w:val="0"/>
          <w:numId w:val="36"/>
        </w:numPr>
        <w:rPr>
          <w:rFonts w:ascii="Times New Roman" w:hAnsi="Times New Roman"/>
          <w:sz w:val="28"/>
          <w:lang w:val="en-US"/>
        </w:rPr>
      </w:pPr>
      <w:r w:rsidRPr="008E7756">
        <w:rPr>
          <w:rFonts w:ascii="Times New Roman" w:hAnsi="Times New Roman"/>
          <w:sz w:val="28"/>
          <w:lang w:val="en-US"/>
        </w:rPr>
        <w:br w:type="page"/>
      </w:r>
      <w:r w:rsidRPr="008E7756">
        <w:rPr>
          <w:rFonts w:ascii="Times New Roman" w:hAnsi="Times New Roman"/>
          <w:sz w:val="28"/>
          <w:lang w:val="en-US"/>
        </w:rPr>
        <w:lastRenderedPageBreak/>
        <w:t>Danh mục thông tin tài khoản</w:t>
      </w:r>
    </w:p>
    <w:p w14:paraId="36332CCF" w14:textId="3104E358" w:rsidR="009C790B" w:rsidRDefault="008E7756" w:rsidP="009C790B">
      <w:pPr>
        <w:ind w:left="360"/>
        <w:jc w:val="center"/>
      </w:pPr>
      <w:r>
        <w:object w:dxaOrig="14386" w:dyaOrig="13306" w14:anchorId="44D8DC1B">
          <v:shape id="_x0000_i9649" type="#_x0000_t75" style="width:453.05pt;height:522.35pt" o:ole="">
            <v:imagedata r:id="rId59" o:title=""/>
          </v:shape>
          <o:OLEObject Type="Embed" ProgID="Visio.Drawing.15" ShapeID="_x0000_i9649" DrawAspect="Content" ObjectID="_1682288377" r:id="rId60"/>
        </w:object>
      </w:r>
    </w:p>
    <w:p w14:paraId="644AC083" w14:textId="44DE3866"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44" w:name="_Toc71589248"/>
      <w:bookmarkStart w:id="345" w:name="_Toc71645300"/>
      <w:bookmarkStart w:id="346" w:name="_Toc71668538"/>
      <w:bookmarkStart w:id="347" w:name="_Toc71670865"/>
      <w:bookmarkStart w:id="348" w:name="_Toc71672291"/>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3.15. Sơ đồ cập nhật thông tin tài khoản</w:t>
      </w:r>
      <w:bookmarkEnd w:id="344"/>
      <w:bookmarkEnd w:id="345"/>
      <w:bookmarkEnd w:id="346"/>
      <w:bookmarkEnd w:id="347"/>
      <w:bookmarkEnd w:id="348"/>
    </w:p>
    <w:p w14:paraId="22C84E17"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79687C6D" w14:textId="77777777" w:rsidR="009C790B" w:rsidRPr="00A71B73" w:rsidRDefault="009C790B" w:rsidP="00614A37">
      <w:pPr>
        <w:pStyle w:val="ListParagraph"/>
        <w:numPr>
          <w:ilvl w:val="0"/>
          <w:numId w:val="14"/>
        </w:numPr>
        <w:rPr>
          <w:rFonts w:ascii="Times New Roman" w:hAnsi="Times New Roman"/>
          <w:i/>
          <w:sz w:val="28"/>
          <w:szCs w:val="28"/>
          <w:lang w:val="en-US"/>
        </w:rPr>
      </w:pPr>
      <w:r w:rsidRPr="00A71B73">
        <w:rPr>
          <w:rFonts w:ascii="Times New Roman" w:hAnsi="Times New Roman"/>
          <w:sz w:val="28"/>
          <w:szCs w:val="28"/>
          <w:lang w:val="en-US"/>
        </w:rPr>
        <w:lastRenderedPageBreak/>
        <w:t xml:space="preserve"> Danh mục hóa đơn</w:t>
      </w:r>
    </w:p>
    <w:p w14:paraId="387A6B04" w14:textId="77777777" w:rsidR="009C790B" w:rsidRDefault="009C790B" w:rsidP="00614A37">
      <w:pPr>
        <w:pStyle w:val="ListParagraph"/>
        <w:numPr>
          <w:ilvl w:val="0"/>
          <w:numId w:val="15"/>
        </w:numPr>
        <w:rPr>
          <w:rFonts w:ascii="Times New Roman" w:hAnsi="Times New Roman"/>
          <w:sz w:val="28"/>
          <w:szCs w:val="28"/>
          <w:lang w:val="en-US"/>
        </w:rPr>
      </w:pPr>
      <w:r w:rsidRPr="00A71B73">
        <w:rPr>
          <w:rFonts w:ascii="Times New Roman" w:hAnsi="Times New Roman"/>
          <w:sz w:val="28"/>
          <w:szCs w:val="28"/>
          <w:lang w:val="en-US"/>
        </w:rPr>
        <w:t xml:space="preserve"> Xác nhậ</w:t>
      </w:r>
      <w:r>
        <w:rPr>
          <w:rFonts w:ascii="Times New Roman" w:hAnsi="Times New Roman"/>
          <w:sz w:val="28"/>
          <w:szCs w:val="28"/>
          <w:lang w:val="en-US"/>
        </w:rPr>
        <w:t>n đơn hàng</w:t>
      </w:r>
    </w:p>
    <w:p w14:paraId="4B685763" w14:textId="77777777" w:rsidR="009C790B" w:rsidRDefault="009C790B" w:rsidP="009C790B">
      <w:pPr>
        <w:ind w:left="1080"/>
        <w:jc w:val="center"/>
      </w:pPr>
      <w:r>
        <w:object w:dxaOrig="4156" w:dyaOrig="15286" w14:anchorId="4E80C296">
          <v:shape id="_x0000_i9650" type="#_x0000_t75" style="width:231.6pt;height:602.5pt" o:ole="">
            <v:imagedata r:id="rId61" o:title=""/>
          </v:shape>
          <o:OLEObject Type="Embed" ProgID="Visio.Drawing.15" ShapeID="_x0000_i9650" DrawAspect="Content" ObjectID="_1682288378" r:id="rId62"/>
        </w:object>
      </w:r>
    </w:p>
    <w:p w14:paraId="7CED501F" w14:textId="79CE9437"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49" w:name="_Toc71589249"/>
      <w:bookmarkStart w:id="350" w:name="_Toc71645301"/>
      <w:bookmarkStart w:id="351" w:name="_Toc71668539"/>
      <w:bookmarkStart w:id="352" w:name="_Toc71670866"/>
      <w:bookmarkStart w:id="353" w:name="_Toc71672292"/>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3.16. Sơ đồ chức năng xác nhận đơn hàng</w:t>
      </w:r>
      <w:bookmarkEnd w:id="349"/>
      <w:bookmarkEnd w:id="350"/>
      <w:bookmarkEnd w:id="351"/>
      <w:bookmarkEnd w:id="352"/>
      <w:bookmarkEnd w:id="353"/>
    </w:p>
    <w:p w14:paraId="3727A954"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0797BCEF" w14:textId="2FDD670C" w:rsidR="009C790B" w:rsidRDefault="008E7756" w:rsidP="00614A37">
      <w:pPr>
        <w:pStyle w:val="ListParagraph"/>
        <w:numPr>
          <w:ilvl w:val="0"/>
          <w:numId w:val="15"/>
        </w:numPr>
        <w:rPr>
          <w:rFonts w:ascii="Times New Roman" w:hAnsi="Times New Roman"/>
          <w:sz w:val="28"/>
          <w:szCs w:val="28"/>
          <w:lang w:val="en-US"/>
        </w:rPr>
      </w:pPr>
      <w:r>
        <w:rPr>
          <w:rFonts w:ascii="Times New Roman" w:hAnsi="Times New Roman"/>
          <w:sz w:val="28"/>
          <w:szCs w:val="28"/>
          <w:lang w:val="en-US"/>
        </w:rPr>
        <w:lastRenderedPageBreak/>
        <w:t>Hủy</w:t>
      </w:r>
      <w:r w:rsidR="009C790B">
        <w:rPr>
          <w:rFonts w:ascii="Times New Roman" w:hAnsi="Times New Roman"/>
          <w:sz w:val="28"/>
          <w:szCs w:val="28"/>
          <w:lang w:val="en-US"/>
        </w:rPr>
        <w:t xml:space="preserve"> đơn hàng</w:t>
      </w:r>
    </w:p>
    <w:p w14:paraId="6337BFE4" w14:textId="77777777" w:rsidR="009C790B" w:rsidRDefault="009C790B" w:rsidP="009C790B">
      <w:pPr>
        <w:jc w:val="center"/>
      </w:pPr>
      <w:r>
        <w:object w:dxaOrig="4156" w:dyaOrig="15286" w14:anchorId="3CB5D8F9">
          <v:shape id="_x0000_i9651" type="#_x0000_t75" style="width:198.35pt;height:640.55pt" o:ole="">
            <v:imagedata r:id="rId63" o:title=""/>
          </v:shape>
          <o:OLEObject Type="Embed" ProgID="Visio.Drawing.15" ShapeID="_x0000_i9651" DrawAspect="Content" ObjectID="_1682288379" r:id="rId64"/>
        </w:object>
      </w:r>
    </w:p>
    <w:p w14:paraId="6CC967F7" w14:textId="7FEDBDBA" w:rsidR="009C790B" w:rsidRPr="001C58C5" w:rsidRDefault="001C58C5" w:rsidP="001C58C5">
      <w:pPr>
        <w:pStyle w:val="Heading3"/>
        <w:spacing w:line="360" w:lineRule="auto"/>
        <w:jc w:val="center"/>
        <w:rPr>
          <w:rFonts w:ascii="Times New Roman" w:hAnsi="Times New Roman"/>
          <w:i/>
          <w:color w:val="auto"/>
          <w:sz w:val="28"/>
          <w:szCs w:val="28"/>
          <w:lang w:val="en-US"/>
        </w:rPr>
      </w:pPr>
      <w:bookmarkStart w:id="354" w:name="_Toc71589250"/>
      <w:bookmarkStart w:id="355" w:name="_Toc71645302"/>
      <w:bookmarkStart w:id="356" w:name="_Toc71668540"/>
      <w:bookmarkStart w:id="357" w:name="_Toc71670867"/>
      <w:bookmarkStart w:id="358" w:name="_Toc71672293"/>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3.17. Sơ đồ chức năng </w:t>
      </w:r>
      <w:r w:rsidR="008E7756" w:rsidRPr="001C58C5">
        <w:rPr>
          <w:rFonts w:ascii="Times New Roman" w:hAnsi="Times New Roman"/>
          <w:i/>
          <w:color w:val="auto"/>
          <w:sz w:val="28"/>
          <w:szCs w:val="28"/>
          <w:lang w:val="en-US"/>
        </w:rPr>
        <w:t>hủy</w:t>
      </w:r>
      <w:r w:rsidR="009C790B" w:rsidRPr="001C58C5">
        <w:rPr>
          <w:rFonts w:ascii="Times New Roman" w:hAnsi="Times New Roman"/>
          <w:i/>
          <w:color w:val="auto"/>
          <w:sz w:val="28"/>
          <w:szCs w:val="28"/>
          <w:lang w:val="en-US"/>
        </w:rPr>
        <w:t xml:space="preserve"> đơn hàng</w:t>
      </w:r>
      <w:bookmarkEnd w:id="354"/>
      <w:bookmarkEnd w:id="355"/>
      <w:bookmarkEnd w:id="356"/>
      <w:bookmarkEnd w:id="357"/>
      <w:bookmarkEnd w:id="358"/>
    </w:p>
    <w:p w14:paraId="05A65C48"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5A2ED8D9" w14:textId="77777777" w:rsidR="009C790B" w:rsidRDefault="009C790B" w:rsidP="00614A37">
      <w:pPr>
        <w:pStyle w:val="ListParagraph"/>
        <w:numPr>
          <w:ilvl w:val="0"/>
          <w:numId w:val="14"/>
        </w:numPr>
        <w:jc w:val="both"/>
        <w:rPr>
          <w:rFonts w:ascii="Times New Roman" w:hAnsi="Times New Roman"/>
          <w:sz w:val="28"/>
          <w:szCs w:val="28"/>
          <w:lang w:val="en-US"/>
        </w:rPr>
      </w:pPr>
      <w:r>
        <w:rPr>
          <w:rFonts w:ascii="Times New Roman" w:hAnsi="Times New Roman"/>
          <w:sz w:val="28"/>
          <w:szCs w:val="28"/>
          <w:lang w:val="en-US"/>
        </w:rPr>
        <w:lastRenderedPageBreak/>
        <w:t>Giỏ hàng</w:t>
      </w:r>
    </w:p>
    <w:p w14:paraId="5241DA7E" w14:textId="77777777" w:rsidR="009C790B" w:rsidRPr="00175118" w:rsidRDefault="009C790B" w:rsidP="00614A37">
      <w:pPr>
        <w:pStyle w:val="ListParagraph"/>
        <w:numPr>
          <w:ilvl w:val="0"/>
          <w:numId w:val="15"/>
        </w:numPr>
        <w:jc w:val="both"/>
        <w:rPr>
          <w:rFonts w:ascii="Times New Roman" w:hAnsi="Times New Roman"/>
          <w:sz w:val="28"/>
          <w:szCs w:val="28"/>
          <w:lang w:val="en-US"/>
        </w:rPr>
      </w:pPr>
      <w:r>
        <w:rPr>
          <w:rFonts w:ascii="Times New Roman" w:hAnsi="Times New Roman"/>
          <w:sz w:val="28"/>
          <w:szCs w:val="28"/>
          <w:lang w:val="en-US"/>
        </w:rPr>
        <w:t>Thêm sản phẩm và giỏ hàng</w:t>
      </w:r>
    </w:p>
    <w:p w14:paraId="4367EF90" w14:textId="77777777" w:rsidR="009C790B" w:rsidRDefault="009C790B" w:rsidP="009C790B">
      <w:pPr>
        <w:jc w:val="center"/>
      </w:pPr>
      <w:r>
        <w:object w:dxaOrig="9556" w:dyaOrig="12946" w14:anchorId="27519230">
          <v:shape id="_x0000_i9652" type="#_x0000_t75" style="width:421.15pt;height:614.05pt" o:ole="">
            <v:imagedata r:id="rId65" o:title=""/>
          </v:shape>
          <o:OLEObject Type="Embed" ProgID="Visio.Drawing.15" ShapeID="_x0000_i9652" DrawAspect="Content" ObjectID="_1682288380" r:id="rId66"/>
        </w:object>
      </w:r>
    </w:p>
    <w:p w14:paraId="055E2E59" w14:textId="578C8F5F"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59" w:name="_Toc71589251"/>
      <w:bookmarkStart w:id="360" w:name="_Toc71645303"/>
      <w:bookmarkStart w:id="361" w:name="_Toc71668541"/>
      <w:bookmarkStart w:id="362" w:name="_Toc71670868"/>
      <w:bookmarkStart w:id="363" w:name="_Toc71672294"/>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3.18. Sơ đồ chức năng thêm sản phẩm vào giỏ hàng</w:t>
      </w:r>
      <w:bookmarkEnd w:id="359"/>
      <w:bookmarkEnd w:id="360"/>
      <w:bookmarkEnd w:id="361"/>
      <w:bookmarkEnd w:id="362"/>
      <w:bookmarkEnd w:id="363"/>
    </w:p>
    <w:p w14:paraId="0924C74E"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62FEACF0" w14:textId="77777777" w:rsidR="009C790B" w:rsidRPr="00C018EB" w:rsidRDefault="009C790B" w:rsidP="00614A37">
      <w:pPr>
        <w:pStyle w:val="ListParagraph"/>
        <w:numPr>
          <w:ilvl w:val="0"/>
          <w:numId w:val="15"/>
        </w:numPr>
        <w:rPr>
          <w:rFonts w:ascii="Times New Roman" w:hAnsi="Times New Roman"/>
          <w:sz w:val="28"/>
          <w:szCs w:val="28"/>
          <w:lang w:val="en-US"/>
        </w:rPr>
      </w:pPr>
      <w:r w:rsidRPr="00C018EB">
        <w:rPr>
          <w:rFonts w:ascii="Times New Roman" w:hAnsi="Times New Roman"/>
          <w:sz w:val="28"/>
          <w:szCs w:val="28"/>
          <w:lang w:val="en-US"/>
        </w:rPr>
        <w:lastRenderedPageBreak/>
        <w:t>Cập nhật giỏ hàng</w:t>
      </w:r>
    </w:p>
    <w:p w14:paraId="5F3D5677" w14:textId="77777777" w:rsidR="009C790B" w:rsidRPr="002310D1" w:rsidRDefault="009C790B" w:rsidP="009C790B">
      <w:pPr>
        <w:rPr>
          <w:rFonts w:ascii="Times New Roman" w:hAnsi="Times New Roman"/>
          <w:i/>
          <w:sz w:val="28"/>
          <w:szCs w:val="28"/>
          <w:lang w:val="en-US"/>
        </w:rPr>
      </w:pPr>
      <w:r>
        <w:object w:dxaOrig="9556" w:dyaOrig="12406" w14:anchorId="7F620B15">
          <v:shape id="_x0000_i9653" type="#_x0000_t75" style="width:433.35pt;height:588.9pt" o:ole="">
            <v:imagedata r:id="rId67" o:title=""/>
          </v:shape>
          <o:OLEObject Type="Embed" ProgID="Visio.Drawing.15" ShapeID="_x0000_i9653" DrawAspect="Content" ObjectID="_1682288381" r:id="rId68"/>
        </w:object>
      </w:r>
    </w:p>
    <w:p w14:paraId="4F2B06EB" w14:textId="6DEC37F3"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64" w:name="_Toc71589252"/>
      <w:bookmarkStart w:id="365" w:name="_Toc71645304"/>
      <w:bookmarkStart w:id="366" w:name="_Toc71668542"/>
      <w:bookmarkStart w:id="367" w:name="_Toc71670869"/>
      <w:bookmarkStart w:id="368" w:name="_Toc71672295"/>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3.19. Sơ đồ chức năng cập nhật giỏ hàng</w:t>
      </w:r>
      <w:bookmarkEnd w:id="364"/>
      <w:bookmarkEnd w:id="365"/>
      <w:bookmarkEnd w:id="366"/>
      <w:bookmarkEnd w:id="367"/>
      <w:bookmarkEnd w:id="368"/>
    </w:p>
    <w:p w14:paraId="40B55098" w14:textId="77777777" w:rsidR="009C790B" w:rsidRDefault="009C790B" w:rsidP="009C790B">
      <w:pPr>
        <w:rPr>
          <w:rFonts w:ascii="Times New Roman" w:hAnsi="Times New Roman"/>
          <w:sz w:val="28"/>
          <w:szCs w:val="28"/>
          <w:lang w:val="en-US"/>
        </w:rPr>
      </w:pPr>
      <w:r>
        <w:rPr>
          <w:rFonts w:ascii="Times New Roman" w:hAnsi="Times New Roman"/>
          <w:sz w:val="28"/>
          <w:szCs w:val="28"/>
          <w:lang w:val="en-US"/>
        </w:rPr>
        <w:br w:type="page"/>
      </w:r>
    </w:p>
    <w:p w14:paraId="06E1AE4A" w14:textId="77777777" w:rsidR="009C790B" w:rsidRDefault="009C790B" w:rsidP="009C790B">
      <w:pPr>
        <w:rPr>
          <w:rFonts w:ascii="Times New Roman" w:hAnsi="Times New Roman"/>
          <w:sz w:val="28"/>
          <w:szCs w:val="28"/>
          <w:lang w:val="en-US"/>
        </w:rPr>
      </w:pPr>
    </w:p>
    <w:p w14:paraId="1AE802E9" w14:textId="77777777" w:rsidR="009C790B" w:rsidRDefault="009C790B" w:rsidP="00614A37">
      <w:pPr>
        <w:pStyle w:val="ListParagraph"/>
        <w:numPr>
          <w:ilvl w:val="0"/>
          <w:numId w:val="15"/>
        </w:numPr>
        <w:rPr>
          <w:rFonts w:ascii="Times New Roman" w:hAnsi="Times New Roman"/>
          <w:sz w:val="28"/>
          <w:szCs w:val="28"/>
          <w:lang w:val="en-US"/>
        </w:rPr>
      </w:pPr>
      <w:r>
        <w:rPr>
          <w:rFonts w:ascii="Times New Roman" w:hAnsi="Times New Roman"/>
          <w:sz w:val="28"/>
          <w:szCs w:val="28"/>
          <w:lang w:val="en-US"/>
        </w:rPr>
        <w:t>Xóa sản phẩm trong giỏ hàng</w:t>
      </w:r>
    </w:p>
    <w:p w14:paraId="51C456B2" w14:textId="77777777" w:rsidR="009C790B" w:rsidRDefault="009C790B" w:rsidP="009C790B">
      <w:pPr>
        <w:jc w:val="center"/>
      </w:pPr>
      <w:r>
        <w:object w:dxaOrig="4171" w:dyaOrig="9451" w14:anchorId="6F50280D">
          <v:shape id="_x0000_i9654" type="#_x0000_t75" style="width:208.55pt;height:471.4pt" o:ole="">
            <v:imagedata r:id="rId69" o:title=""/>
          </v:shape>
          <o:OLEObject Type="Embed" ProgID="Visio.Drawing.15" ShapeID="_x0000_i9654" DrawAspect="Content" ObjectID="_1682288382" r:id="rId70"/>
        </w:object>
      </w:r>
    </w:p>
    <w:p w14:paraId="743ED163" w14:textId="6808E7A1"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69" w:name="_Toc71589253"/>
      <w:bookmarkStart w:id="370" w:name="_Toc71645305"/>
      <w:bookmarkStart w:id="371" w:name="_Toc71668543"/>
      <w:bookmarkStart w:id="372" w:name="_Toc71670870"/>
      <w:bookmarkStart w:id="373" w:name="_Toc71672296"/>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3.20. Sơ đồ chức năng xóa sản phẩm trong giỏ hàng</w:t>
      </w:r>
      <w:bookmarkEnd w:id="369"/>
      <w:bookmarkEnd w:id="370"/>
      <w:bookmarkEnd w:id="371"/>
      <w:bookmarkEnd w:id="372"/>
      <w:bookmarkEnd w:id="373"/>
    </w:p>
    <w:p w14:paraId="28F3C44B"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2ABE3881" w14:textId="77777777" w:rsidR="009C790B" w:rsidRPr="00CF710E" w:rsidRDefault="009C790B" w:rsidP="00614A37">
      <w:pPr>
        <w:pStyle w:val="ListParagraph"/>
        <w:numPr>
          <w:ilvl w:val="0"/>
          <w:numId w:val="15"/>
        </w:numPr>
        <w:rPr>
          <w:rFonts w:ascii="Times New Roman" w:hAnsi="Times New Roman"/>
          <w:i/>
          <w:sz w:val="28"/>
          <w:szCs w:val="28"/>
          <w:lang w:val="en-US"/>
        </w:rPr>
      </w:pPr>
      <w:r>
        <w:rPr>
          <w:rFonts w:ascii="Times New Roman" w:hAnsi="Times New Roman"/>
          <w:sz w:val="28"/>
          <w:szCs w:val="28"/>
          <w:lang w:val="en-US"/>
        </w:rPr>
        <w:lastRenderedPageBreak/>
        <w:t>Xóa tất cả sản phẩm trong giỏ hàng</w:t>
      </w:r>
    </w:p>
    <w:p w14:paraId="5E8A7CBC" w14:textId="77777777" w:rsidR="009C790B" w:rsidRDefault="009C790B" w:rsidP="009C790B">
      <w:pPr>
        <w:jc w:val="center"/>
      </w:pPr>
      <w:r>
        <w:object w:dxaOrig="4110" w:dyaOrig="7651" w14:anchorId="711D6BA3">
          <v:shape id="_x0000_i9655" type="#_x0000_t75" style="width:206.5pt;height:382.4pt" o:ole="">
            <v:imagedata r:id="rId71" o:title=""/>
          </v:shape>
          <o:OLEObject Type="Embed" ProgID="Visio.Drawing.15" ShapeID="_x0000_i9655" DrawAspect="Content" ObjectID="_1682288383" r:id="rId72"/>
        </w:object>
      </w:r>
    </w:p>
    <w:p w14:paraId="01E02A44" w14:textId="2049DAAE"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74" w:name="_Toc71589254"/>
      <w:bookmarkStart w:id="375" w:name="_Toc71645306"/>
      <w:bookmarkStart w:id="376" w:name="_Toc71668544"/>
      <w:bookmarkStart w:id="377" w:name="_Toc71670871"/>
      <w:bookmarkStart w:id="378" w:name="_Toc71672297"/>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3.21. Sơ đồ chức năng xóa tất cả sản phẩm có trong giỏ hàng</w:t>
      </w:r>
      <w:bookmarkEnd w:id="374"/>
      <w:bookmarkEnd w:id="375"/>
      <w:bookmarkEnd w:id="376"/>
      <w:bookmarkEnd w:id="377"/>
      <w:bookmarkEnd w:id="378"/>
    </w:p>
    <w:p w14:paraId="0FC230BF" w14:textId="77777777" w:rsidR="009C790B" w:rsidRPr="00CF710E" w:rsidRDefault="009C790B" w:rsidP="009C790B">
      <w:pPr>
        <w:jc w:val="center"/>
        <w:rPr>
          <w:rFonts w:ascii="Times New Roman" w:hAnsi="Times New Roman"/>
          <w:i/>
          <w:sz w:val="28"/>
          <w:szCs w:val="28"/>
          <w:lang w:val="en-US"/>
        </w:rPr>
      </w:pPr>
      <w:r w:rsidRPr="00CF710E">
        <w:rPr>
          <w:rFonts w:ascii="Times New Roman" w:hAnsi="Times New Roman"/>
          <w:sz w:val="28"/>
          <w:szCs w:val="28"/>
          <w:lang w:val="en-US"/>
        </w:rPr>
        <w:br w:type="page"/>
      </w:r>
    </w:p>
    <w:p w14:paraId="27D4D227" w14:textId="77777777" w:rsidR="009C790B" w:rsidRDefault="009C790B" w:rsidP="00614A37">
      <w:pPr>
        <w:pStyle w:val="ListParagraph"/>
        <w:numPr>
          <w:ilvl w:val="0"/>
          <w:numId w:val="14"/>
        </w:numPr>
        <w:jc w:val="both"/>
        <w:rPr>
          <w:rFonts w:ascii="Times New Roman" w:hAnsi="Times New Roman"/>
          <w:sz w:val="28"/>
          <w:szCs w:val="28"/>
          <w:lang w:val="en-US"/>
        </w:rPr>
      </w:pPr>
      <w:r>
        <w:rPr>
          <w:rFonts w:ascii="Times New Roman" w:hAnsi="Times New Roman"/>
          <w:sz w:val="28"/>
          <w:szCs w:val="28"/>
          <w:lang w:val="en-US"/>
        </w:rPr>
        <w:lastRenderedPageBreak/>
        <w:t>Thanh toán</w:t>
      </w:r>
    </w:p>
    <w:p w14:paraId="2A8EE694" w14:textId="77777777" w:rsidR="009C790B" w:rsidRDefault="009C790B" w:rsidP="009C790B">
      <w:pPr>
        <w:jc w:val="center"/>
      </w:pPr>
      <w:r>
        <w:object w:dxaOrig="9556" w:dyaOrig="14415" w14:anchorId="10B7423B">
          <v:shape id="_x0000_i9656" type="#_x0000_t75" style="width:425.9pt;height:633.75pt" o:ole="">
            <v:imagedata r:id="rId73" o:title=""/>
          </v:shape>
          <o:OLEObject Type="Embed" ProgID="Visio.Drawing.15" ShapeID="_x0000_i9656" DrawAspect="Content" ObjectID="_1682288384" r:id="rId74"/>
        </w:object>
      </w:r>
    </w:p>
    <w:p w14:paraId="47308F63" w14:textId="3703956D" w:rsidR="009C790B" w:rsidRPr="001C58C5" w:rsidRDefault="001C58C5" w:rsidP="001C58C5">
      <w:pPr>
        <w:pStyle w:val="Heading1"/>
        <w:spacing w:line="360" w:lineRule="auto"/>
        <w:jc w:val="center"/>
        <w:rPr>
          <w:rFonts w:ascii="Times New Roman" w:hAnsi="Times New Roman"/>
          <w:i/>
          <w:color w:val="auto"/>
          <w:sz w:val="28"/>
          <w:szCs w:val="28"/>
          <w:lang w:val="en-US"/>
        </w:rPr>
      </w:pPr>
      <w:bookmarkStart w:id="379" w:name="_Toc71589255"/>
      <w:bookmarkStart w:id="380" w:name="_Toc71645307"/>
      <w:bookmarkStart w:id="381" w:name="_Toc71668545"/>
      <w:bookmarkStart w:id="382" w:name="_Toc71670872"/>
      <w:bookmarkStart w:id="383" w:name="_Toc71672298"/>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lang w:val="en-US"/>
        </w:rPr>
        <w:t xml:space="preserve"> 3.22. Sơ đồ chức năng thanh toán</w:t>
      </w:r>
      <w:bookmarkEnd w:id="379"/>
      <w:bookmarkEnd w:id="380"/>
      <w:bookmarkEnd w:id="381"/>
      <w:bookmarkEnd w:id="382"/>
      <w:bookmarkEnd w:id="383"/>
    </w:p>
    <w:p w14:paraId="2CF997B7" w14:textId="77777777" w:rsidR="009C790B" w:rsidRDefault="009C790B" w:rsidP="009C790B">
      <w:pPr>
        <w:rPr>
          <w:rFonts w:ascii="Times New Roman" w:hAnsi="Times New Roman"/>
          <w:i/>
          <w:sz w:val="28"/>
          <w:szCs w:val="28"/>
          <w:lang w:val="en-US"/>
        </w:rPr>
      </w:pPr>
      <w:r>
        <w:rPr>
          <w:rFonts w:ascii="Times New Roman" w:hAnsi="Times New Roman"/>
          <w:i/>
          <w:sz w:val="28"/>
          <w:szCs w:val="28"/>
          <w:lang w:val="en-US"/>
        </w:rPr>
        <w:br w:type="page"/>
      </w:r>
    </w:p>
    <w:p w14:paraId="7E3E1DA5" w14:textId="2BBA4092" w:rsidR="009C790B" w:rsidRPr="00AD500C" w:rsidRDefault="009C790B" w:rsidP="00AD500C">
      <w:pPr>
        <w:pStyle w:val="Heading2"/>
      </w:pPr>
      <w:bookmarkStart w:id="384" w:name="_Toc71589256"/>
      <w:bookmarkStart w:id="385" w:name="_Toc71645308"/>
      <w:bookmarkStart w:id="386" w:name="_Toc71672299"/>
      <w:r w:rsidRPr="00AD500C">
        <w:lastRenderedPageBreak/>
        <w:t>3.</w:t>
      </w:r>
      <w:r w:rsidR="000F12DB" w:rsidRPr="00AD500C">
        <w:t>2</w:t>
      </w:r>
      <w:r w:rsidRPr="00AD500C">
        <w:t>. Mô hình hóa chức năng</w:t>
      </w:r>
      <w:bookmarkEnd w:id="384"/>
      <w:bookmarkEnd w:id="385"/>
      <w:bookmarkEnd w:id="386"/>
    </w:p>
    <w:p w14:paraId="30043ECD" w14:textId="34D03C51" w:rsidR="009C790B" w:rsidRPr="00AD500C" w:rsidRDefault="009C790B" w:rsidP="001F4D45">
      <w:pPr>
        <w:pStyle w:val="Heading3"/>
        <w:spacing w:line="360" w:lineRule="auto"/>
        <w:rPr>
          <w:rFonts w:ascii="Times New Roman" w:hAnsi="Times New Roman"/>
          <w:b/>
          <w:color w:val="auto"/>
          <w:sz w:val="28"/>
          <w:szCs w:val="28"/>
          <w:lang w:val="en-US"/>
        </w:rPr>
      </w:pPr>
      <w:bookmarkStart w:id="387" w:name="_Toc71589257"/>
      <w:bookmarkStart w:id="388" w:name="_Toc71645309"/>
      <w:bookmarkStart w:id="389" w:name="_Toc71672300"/>
      <w:r w:rsidRPr="00AD500C">
        <w:rPr>
          <w:rFonts w:ascii="Times New Roman" w:hAnsi="Times New Roman"/>
          <w:b/>
          <w:color w:val="auto"/>
          <w:sz w:val="28"/>
          <w:szCs w:val="28"/>
          <w:lang w:val="en-US"/>
        </w:rPr>
        <w:t>3.</w:t>
      </w:r>
      <w:r w:rsidR="000F12DB" w:rsidRPr="00AD500C">
        <w:rPr>
          <w:rFonts w:ascii="Times New Roman" w:hAnsi="Times New Roman"/>
          <w:b/>
          <w:color w:val="auto"/>
          <w:sz w:val="28"/>
          <w:szCs w:val="28"/>
        </w:rPr>
        <w:t>2</w:t>
      </w:r>
      <w:r w:rsidRPr="00AD500C">
        <w:rPr>
          <w:rFonts w:ascii="Times New Roman" w:hAnsi="Times New Roman"/>
          <w:b/>
          <w:color w:val="auto"/>
          <w:sz w:val="28"/>
          <w:szCs w:val="28"/>
          <w:lang w:val="en-US"/>
        </w:rPr>
        <w:t>.1. Cấu trúc miêu tả use case</w:t>
      </w:r>
      <w:bookmarkEnd w:id="387"/>
      <w:bookmarkEnd w:id="388"/>
      <w:bookmarkEnd w:id="389"/>
    </w:p>
    <w:p w14:paraId="2DE9FBB1" w14:textId="33A6BF4D" w:rsidR="009C790B" w:rsidRPr="00EE1A42" w:rsidRDefault="009C790B" w:rsidP="001F4D45">
      <w:pPr>
        <w:spacing w:line="360" w:lineRule="auto"/>
        <w:ind w:firstLine="360"/>
        <w:rPr>
          <w:rFonts w:ascii="Times New Roman" w:hAnsi="Times New Roman"/>
          <w:b/>
          <w:bCs/>
          <w:sz w:val="28"/>
          <w:szCs w:val="28"/>
        </w:rPr>
      </w:pPr>
      <w:r w:rsidRPr="00EE1A42">
        <w:rPr>
          <w:rFonts w:ascii="Times New Roman" w:hAnsi="Times New Roman"/>
          <w:b/>
          <w:bCs/>
          <w:sz w:val="28"/>
          <w:szCs w:val="28"/>
          <w:lang w:val="en-US"/>
        </w:rPr>
        <w:t>Danh sách tác nhân</w:t>
      </w:r>
      <w:r w:rsidR="000F12DB" w:rsidRPr="00EE1A42">
        <w:rPr>
          <w:rFonts w:ascii="Times New Roman" w:hAnsi="Times New Roman"/>
          <w:b/>
          <w:bCs/>
          <w:sz w:val="28"/>
          <w:szCs w:val="28"/>
        </w:rPr>
        <w:t>:</w:t>
      </w:r>
    </w:p>
    <w:p w14:paraId="79A95240" w14:textId="19F2401D" w:rsidR="008E7756" w:rsidRPr="00B005DC" w:rsidRDefault="008E7756" w:rsidP="00614A37">
      <w:pPr>
        <w:pStyle w:val="ListParagraph"/>
        <w:numPr>
          <w:ilvl w:val="0"/>
          <w:numId w:val="37"/>
        </w:numPr>
        <w:spacing w:line="360" w:lineRule="auto"/>
        <w:jc w:val="both"/>
        <w:rPr>
          <w:rFonts w:ascii="Times New Roman" w:eastAsia="Times New Roman" w:hAnsi="Times New Roman"/>
          <w:bCs/>
          <w:iCs/>
          <w:sz w:val="36"/>
          <w:szCs w:val="36"/>
          <w:lang w:val="en-US"/>
        </w:rPr>
      </w:pPr>
      <w:r w:rsidRPr="00B005DC">
        <w:rPr>
          <w:rFonts w:ascii="Times New Roman" w:hAnsi="Times New Roman"/>
          <w:bCs/>
          <w:iCs/>
          <w:sz w:val="28"/>
          <w:szCs w:val="36"/>
          <w:lang w:val="en-US"/>
        </w:rPr>
        <w:t>Admin</w:t>
      </w:r>
      <w:r w:rsidRPr="00B005DC">
        <w:rPr>
          <w:rFonts w:ascii="Times New Roman" w:hAnsi="Times New Roman"/>
          <w:bCs/>
          <w:iCs/>
          <w:sz w:val="28"/>
          <w:szCs w:val="36"/>
        </w:rPr>
        <w:t xml:space="preserve">: </w:t>
      </w:r>
      <w:r w:rsidR="00B005DC">
        <w:rPr>
          <w:rFonts w:ascii="Times New Roman" w:hAnsi="Times New Roman"/>
          <w:bCs/>
          <w:iCs/>
          <w:sz w:val="28"/>
          <w:szCs w:val="36"/>
          <w:lang w:val="en-US"/>
        </w:rPr>
        <w:t>là người có quyền cao nhất và cũng là người đóng vai trò quan trọng của hệ thống</w:t>
      </w:r>
      <w:r w:rsidR="00FA5A9B">
        <w:rPr>
          <w:rFonts w:ascii="Times New Roman" w:hAnsi="Times New Roman"/>
          <w:bCs/>
          <w:iCs/>
          <w:sz w:val="28"/>
          <w:szCs w:val="36"/>
          <w:lang w:val="en-US"/>
        </w:rPr>
        <w:t xml:space="preserve"> </w:t>
      </w:r>
      <w:r w:rsidR="00B005DC">
        <w:rPr>
          <w:rFonts w:ascii="Times New Roman" w:hAnsi="Times New Roman"/>
          <w:bCs/>
          <w:iCs/>
          <w:sz w:val="28"/>
          <w:szCs w:val="36"/>
          <w:lang w:val="en-US"/>
        </w:rPr>
        <w:t>có thể sử dụng và quản lý tất cả các chức năng của hệ thống.</w:t>
      </w:r>
    </w:p>
    <w:p w14:paraId="3710F517" w14:textId="2830A8C6" w:rsidR="008E7756" w:rsidRPr="00B005DC" w:rsidRDefault="008E7756" w:rsidP="00614A37">
      <w:pPr>
        <w:pStyle w:val="ListParagraph"/>
        <w:numPr>
          <w:ilvl w:val="0"/>
          <w:numId w:val="37"/>
        </w:numPr>
        <w:spacing w:line="360" w:lineRule="auto"/>
        <w:jc w:val="both"/>
        <w:rPr>
          <w:rFonts w:ascii="Times New Roman" w:hAnsi="Times New Roman"/>
          <w:bCs/>
          <w:iCs/>
          <w:sz w:val="28"/>
          <w:szCs w:val="36"/>
        </w:rPr>
      </w:pPr>
      <w:r w:rsidRPr="00B005DC">
        <w:rPr>
          <w:rFonts w:ascii="Times New Roman" w:eastAsia="Times New Roman" w:hAnsi="Times New Roman"/>
          <w:bCs/>
          <w:iCs/>
          <w:sz w:val="28"/>
          <w:szCs w:val="28"/>
          <w:lang w:val="en-US"/>
        </w:rPr>
        <w:t>User</w:t>
      </w:r>
      <w:r w:rsidRPr="00B005DC">
        <w:rPr>
          <w:rFonts w:ascii="Times New Roman" w:hAnsi="Times New Roman"/>
          <w:bCs/>
          <w:iCs/>
          <w:sz w:val="28"/>
          <w:szCs w:val="28"/>
        </w:rPr>
        <w:t>:</w:t>
      </w:r>
      <w:r w:rsidRPr="00B005DC">
        <w:rPr>
          <w:rFonts w:ascii="Times New Roman" w:hAnsi="Times New Roman"/>
          <w:bCs/>
          <w:iCs/>
          <w:sz w:val="28"/>
          <w:szCs w:val="36"/>
        </w:rPr>
        <w:t xml:space="preserve"> </w:t>
      </w:r>
      <w:r w:rsidR="00B005DC" w:rsidRPr="00B005DC">
        <w:rPr>
          <w:rFonts w:ascii="Times New Roman" w:hAnsi="Times New Roman"/>
          <w:bCs/>
          <w:iCs/>
          <w:sz w:val="28"/>
          <w:szCs w:val="36"/>
          <w:lang w:val="en-US"/>
        </w:rPr>
        <w:t>tài khoản nhân viên được phép thay đổi thông tin cá nhân và xử lý đơn hàng.</w:t>
      </w:r>
    </w:p>
    <w:p w14:paraId="6DBD39AD" w14:textId="54D65AC2" w:rsidR="008E7756" w:rsidRPr="00B005DC" w:rsidRDefault="008E7756" w:rsidP="00614A37">
      <w:pPr>
        <w:pStyle w:val="ListParagraph"/>
        <w:numPr>
          <w:ilvl w:val="0"/>
          <w:numId w:val="37"/>
        </w:numPr>
        <w:spacing w:line="360" w:lineRule="auto"/>
        <w:jc w:val="both"/>
        <w:rPr>
          <w:rFonts w:ascii="Times New Roman" w:hAnsi="Times New Roman"/>
          <w:bCs/>
          <w:iCs/>
          <w:sz w:val="28"/>
          <w:szCs w:val="36"/>
        </w:rPr>
      </w:pPr>
      <w:r w:rsidRPr="00B005DC">
        <w:rPr>
          <w:rFonts w:ascii="Times New Roman" w:hAnsi="Times New Roman"/>
          <w:bCs/>
          <w:iCs/>
          <w:sz w:val="28"/>
          <w:szCs w:val="36"/>
          <w:lang w:val="en-US"/>
        </w:rPr>
        <w:t>Customer</w:t>
      </w:r>
      <w:r w:rsidRPr="00B005DC">
        <w:rPr>
          <w:rFonts w:ascii="Times New Roman" w:hAnsi="Times New Roman"/>
          <w:bCs/>
          <w:iCs/>
          <w:sz w:val="28"/>
          <w:szCs w:val="36"/>
        </w:rPr>
        <w:t xml:space="preserve">: </w:t>
      </w:r>
      <w:r w:rsidR="00B005DC" w:rsidRPr="00B005DC">
        <w:rPr>
          <w:rFonts w:ascii="Times New Roman" w:hAnsi="Times New Roman"/>
          <w:sz w:val="28"/>
          <w:szCs w:val="28"/>
        </w:rPr>
        <w:t>có th</w:t>
      </w:r>
      <w:r w:rsidR="00B005DC">
        <w:rPr>
          <w:rFonts w:ascii="Times New Roman" w:hAnsi="Times New Roman"/>
          <w:sz w:val="28"/>
          <w:szCs w:val="28"/>
          <w:lang w:val="en-US"/>
        </w:rPr>
        <w:t>ể xem</w:t>
      </w:r>
      <w:r w:rsidR="00B005DC" w:rsidRPr="00B005DC">
        <w:rPr>
          <w:rFonts w:ascii="Times New Roman" w:hAnsi="Times New Roman"/>
          <w:sz w:val="28"/>
          <w:szCs w:val="28"/>
        </w:rPr>
        <w:t xml:space="preserve"> thông tin sản phẩm, tìm kiếm</w:t>
      </w:r>
      <w:r w:rsidR="00EE1A42">
        <w:rPr>
          <w:rFonts w:ascii="Times New Roman" w:hAnsi="Times New Roman"/>
          <w:sz w:val="28"/>
          <w:szCs w:val="28"/>
          <w:lang w:val="en-US"/>
        </w:rPr>
        <w:t xml:space="preserve"> sản phẩm</w:t>
      </w:r>
      <w:r w:rsidR="00B005DC" w:rsidRPr="00B005DC">
        <w:rPr>
          <w:rFonts w:ascii="Times New Roman" w:hAnsi="Times New Roman"/>
          <w:sz w:val="28"/>
          <w:szCs w:val="28"/>
        </w:rPr>
        <w:t xml:space="preserve"> và thêm</w:t>
      </w:r>
      <w:r w:rsidR="00B005DC">
        <w:rPr>
          <w:rFonts w:ascii="Times New Roman" w:hAnsi="Times New Roman"/>
          <w:sz w:val="28"/>
          <w:szCs w:val="28"/>
          <w:lang w:val="en-US"/>
        </w:rPr>
        <w:t>, sửa, xóa</w:t>
      </w:r>
      <w:r w:rsidR="00B005DC" w:rsidRPr="00B005DC">
        <w:rPr>
          <w:rFonts w:ascii="Times New Roman" w:hAnsi="Times New Roman"/>
          <w:sz w:val="28"/>
          <w:szCs w:val="28"/>
        </w:rPr>
        <w:t xml:space="preserve"> sản phẩm</w:t>
      </w:r>
      <w:r w:rsidR="00B005DC">
        <w:rPr>
          <w:rFonts w:ascii="Times New Roman" w:hAnsi="Times New Roman"/>
          <w:sz w:val="28"/>
          <w:szCs w:val="28"/>
          <w:lang w:val="en-US"/>
        </w:rPr>
        <w:t xml:space="preserve"> cho</w:t>
      </w:r>
      <w:r w:rsidR="00B005DC" w:rsidRPr="00B005DC">
        <w:rPr>
          <w:rFonts w:ascii="Times New Roman" w:hAnsi="Times New Roman"/>
          <w:sz w:val="28"/>
          <w:szCs w:val="28"/>
        </w:rPr>
        <w:t xml:space="preserve"> giỏ</w:t>
      </w:r>
      <w:r w:rsidR="00EE1A42">
        <w:rPr>
          <w:rFonts w:ascii="Times New Roman" w:hAnsi="Times New Roman"/>
          <w:sz w:val="28"/>
          <w:szCs w:val="28"/>
        </w:rPr>
        <w:t xml:space="preserve"> hàng,</w:t>
      </w:r>
      <w:r w:rsidR="00B005DC" w:rsidRPr="00B005DC">
        <w:rPr>
          <w:rFonts w:ascii="Times New Roman" w:hAnsi="Times New Roman"/>
          <w:sz w:val="28"/>
          <w:szCs w:val="28"/>
        </w:rPr>
        <w:t xml:space="preserve"> đặt mua hàng.</w:t>
      </w:r>
    </w:p>
    <w:p w14:paraId="04697824" w14:textId="7D925633" w:rsidR="009C790B" w:rsidRDefault="009C790B" w:rsidP="00EE1A42">
      <w:pPr>
        <w:ind w:firstLine="360"/>
        <w:rPr>
          <w:rFonts w:ascii="Times New Roman" w:hAnsi="Times New Roman"/>
          <w:b/>
          <w:sz w:val="28"/>
          <w:szCs w:val="28"/>
          <w:lang w:val="en-US"/>
        </w:rPr>
      </w:pPr>
      <w:r>
        <w:rPr>
          <w:rFonts w:ascii="Times New Roman" w:hAnsi="Times New Roman"/>
          <w:b/>
          <w:sz w:val="28"/>
          <w:szCs w:val="28"/>
          <w:lang w:val="en-US"/>
        </w:rPr>
        <w:t>Danh sách case sử dụng</w:t>
      </w:r>
    </w:p>
    <w:p w14:paraId="7201CF2C" w14:textId="7F6C4A14" w:rsidR="00FA5A9B" w:rsidRPr="00A22C25" w:rsidRDefault="00A22C25" w:rsidP="00EE1A42">
      <w:pPr>
        <w:spacing w:line="360" w:lineRule="auto"/>
        <w:rPr>
          <w:rFonts w:ascii="Times New Roman" w:hAnsi="Times New Roman"/>
          <w:sz w:val="28"/>
          <w:szCs w:val="28"/>
          <w:lang w:val="en-US"/>
        </w:rPr>
      </w:pPr>
      <w:r>
        <w:rPr>
          <w:rFonts w:ascii="Times New Roman" w:hAnsi="Times New Roman"/>
          <w:b/>
          <w:sz w:val="28"/>
          <w:szCs w:val="28"/>
          <w:lang w:val="en-US"/>
        </w:rPr>
        <w:tab/>
        <w:t xml:space="preserve">U1: </w:t>
      </w:r>
      <w:r w:rsidR="001379C4">
        <w:rPr>
          <w:rFonts w:ascii="Times New Roman" w:hAnsi="Times New Roman"/>
          <w:sz w:val="28"/>
          <w:szCs w:val="28"/>
          <w:lang w:val="en-US"/>
        </w:rPr>
        <w:t>Cập nhật thông tin tài khoản</w:t>
      </w:r>
      <w:r>
        <w:rPr>
          <w:rFonts w:ascii="Times New Roman" w:hAnsi="Times New Roman"/>
          <w:sz w:val="28"/>
          <w:szCs w:val="28"/>
          <w:lang w:val="en-US"/>
        </w:rPr>
        <w:t xml:space="preserve">: các tác nhân </w:t>
      </w:r>
      <w:r w:rsidR="001379C4">
        <w:rPr>
          <w:rFonts w:ascii="Times New Roman" w:hAnsi="Times New Roman"/>
          <w:sz w:val="28"/>
          <w:szCs w:val="28"/>
          <w:lang w:val="en-US"/>
        </w:rPr>
        <w:t>cập nhật thông tin cá nhân khi có nhu cầu thay đổi thông tin</w:t>
      </w:r>
      <w:r>
        <w:rPr>
          <w:rFonts w:ascii="Times New Roman" w:hAnsi="Times New Roman"/>
          <w:sz w:val="28"/>
          <w:szCs w:val="28"/>
          <w:lang w:val="en-US"/>
        </w:rPr>
        <w:t>.</w:t>
      </w:r>
    </w:p>
    <w:p w14:paraId="1DC2AF5F" w14:textId="3BA84FF1" w:rsidR="00A22C25" w:rsidRDefault="00A22C25" w:rsidP="00EE1A42">
      <w:pPr>
        <w:spacing w:line="360" w:lineRule="auto"/>
        <w:rPr>
          <w:rFonts w:ascii="Times New Roman" w:hAnsi="Times New Roman"/>
          <w:b/>
          <w:sz w:val="28"/>
          <w:szCs w:val="28"/>
          <w:lang w:val="en-US"/>
        </w:rPr>
      </w:pPr>
      <w:r>
        <w:rPr>
          <w:rFonts w:ascii="Times New Roman" w:hAnsi="Times New Roman"/>
          <w:b/>
          <w:sz w:val="28"/>
          <w:szCs w:val="28"/>
          <w:lang w:val="en-US"/>
        </w:rPr>
        <w:tab/>
        <w:t>U2:</w:t>
      </w:r>
      <w:r w:rsidR="001379C4" w:rsidRPr="001379C4">
        <w:rPr>
          <w:rFonts w:ascii="Times New Roman" w:hAnsi="Times New Roman"/>
          <w:sz w:val="28"/>
          <w:szCs w:val="28"/>
          <w:lang w:val="en-US"/>
        </w:rPr>
        <w:t xml:space="preserve"> </w:t>
      </w:r>
      <w:r w:rsidR="001379C4">
        <w:rPr>
          <w:rFonts w:ascii="Times New Roman" w:hAnsi="Times New Roman"/>
          <w:sz w:val="28"/>
          <w:szCs w:val="28"/>
          <w:lang w:val="en-US"/>
        </w:rPr>
        <w:t xml:space="preserve">Quản lí hóa đơn: </w:t>
      </w:r>
      <w:r w:rsidR="00EE1A42">
        <w:rPr>
          <w:rFonts w:ascii="Times New Roman" w:hAnsi="Times New Roman"/>
          <w:sz w:val="28"/>
          <w:szCs w:val="28"/>
          <w:lang w:val="en-US"/>
        </w:rPr>
        <w:t>Quản trị viên hoặc nhân viên</w:t>
      </w:r>
      <w:r w:rsidR="001379C4">
        <w:rPr>
          <w:rFonts w:ascii="Times New Roman" w:hAnsi="Times New Roman"/>
          <w:sz w:val="28"/>
          <w:szCs w:val="28"/>
          <w:lang w:val="en-US"/>
        </w:rPr>
        <w:t xml:space="preserve"> thực hiện các thao tác xem, kiểm tra tình trạng, xóa, tìm kiếm hóa đơn.</w:t>
      </w:r>
    </w:p>
    <w:p w14:paraId="512A2320" w14:textId="24F2DA73" w:rsidR="001379C4" w:rsidRPr="001379C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U3: </w:t>
      </w:r>
      <w:r w:rsidR="001379C4">
        <w:rPr>
          <w:rFonts w:ascii="Times New Roman" w:hAnsi="Times New Roman"/>
          <w:sz w:val="28"/>
          <w:szCs w:val="28"/>
          <w:lang w:val="en-US"/>
        </w:rPr>
        <w:t>Đăng nhập: Người dùng thực hiện thao tác đăng nhập vào hệ thống, mỗi loại tài khoản sẽ được sử dụng một số chức năng nhất định.</w:t>
      </w:r>
    </w:p>
    <w:p w14:paraId="344970D8" w14:textId="29A60596" w:rsidR="001379C4" w:rsidRDefault="00A22C25" w:rsidP="00EE1A42">
      <w:pPr>
        <w:spacing w:line="360" w:lineRule="auto"/>
        <w:ind w:firstLine="720"/>
        <w:rPr>
          <w:rFonts w:ascii="Times New Roman" w:hAnsi="Times New Roman"/>
          <w:b/>
          <w:sz w:val="28"/>
          <w:szCs w:val="28"/>
          <w:lang w:val="en-US"/>
        </w:rPr>
      </w:pPr>
      <w:r>
        <w:rPr>
          <w:rFonts w:ascii="Times New Roman" w:hAnsi="Times New Roman"/>
          <w:b/>
          <w:sz w:val="28"/>
          <w:szCs w:val="28"/>
          <w:lang w:val="en-US"/>
        </w:rPr>
        <w:t xml:space="preserve">U4: </w:t>
      </w:r>
      <w:r w:rsidR="001379C4">
        <w:rPr>
          <w:rFonts w:ascii="Times New Roman" w:hAnsi="Times New Roman"/>
          <w:sz w:val="28"/>
          <w:szCs w:val="28"/>
          <w:lang w:val="en-US"/>
        </w:rPr>
        <w:t>Đăng xuấ</w:t>
      </w:r>
      <w:r w:rsidR="00EE1A42">
        <w:rPr>
          <w:rFonts w:ascii="Times New Roman" w:hAnsi="Times New Roman"/>
          <w:sz w:val="28"/>
          <w:szCs w:val="28"/>
          <w:lang w:val="en-US"/>
        </w:rPr>
        <w:t>t: C</w:t>
      </w:r>
      <w:r w:rsidR="001379C4">
        <w:rPr>
          <w:rFonts w:ascii="Times New Roman" w:hAnsi="Times New Roman"/>
          <w:sz w:val="28"/>
          <w:szCs w:val="28"/>
          <w:lang w:val="en-US"/>
        </w:rPr>
        <w:t>ác tác nhân đăng xuất ra khỏi hệ thống.</w:t>
      </w:r>
    </w:p>
    <w:p w14:paraId="48856B97" w14:textId="678DA709" w:rsidR="001379C4"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U5: </w:t>
      </w:r>
      <w:r w:rsidR="001379C4">
        <w:rPr>
          <w:rFonts w:ascii="Times New Roman" w:hAnsi="Times New Roman"/>
          <w:sz w:val="28"/>
          <w:szCs w:val="28"/>
          <w:lang w:val="en-US"/>
        </w:rPr>
        <w:t xml:space="preserve">Giỏ hàng: </w:t>
      </w:r>
      <w:r w:rsidR="00EE1A42">
        <w:rPr>
          <w:rFonts w:ascii="Times New Roman" w:hAnsi="Times New Roman"/>
          <w:sz w:val="28"/>
          <w:szCs w:val="28"/>
          <w:lang w:val="en-US"/>
        </w:rPr>
        <w:t>Khách hàng</w:t>
      </w:r>
      <w:r w:rsidR="001379C4">
        <w:rPr>
          <w:rFonts w:ascii="Times New Roman" w:hAnsi="Times New Roman"/>
          <w:sz w:val="28"/>
          <w:szCs w:val="28"/>
          <w:lang w:val="en-US"/>
        </w:rPr>
        <w:t xml:space="preserve"> có thể thực thực hiện các chức năng</w:t>
      </w:r>
      <w:r w:rsidR="00EE1A42">
        <w:rPr>
          <w:rFonts w:ascii="Times New Roman" w:hAnsi="Times New Roman"/>
          <w:sz w:val="28"/>
          <w:szCs w:val="28"/>
          <w:lang w:val="en-US"/>
        </w:rPr>
        <w:t xml:space="preserve"> t</w:t>
      </w:r>
      <w:r w:rsidR="001379C4">
        <w:rPr>
          <w:rFonts w:ascii="Times New Roman" w:hAnsi="Times New Roman"/>
          <w:sz w:val="28"/>
          <w:szCs w:val="28"/>
          <w:lang w:val="en-US"/>
        </w:rPr>
        <w:t>hêm sửa, xóa sản phẩm</w:t>
      </w:r>
      <w:r w:rsidR="00EE1A42">
        <w:rPr>
          <w:rFonts w:ascii="Times New Roman" w:hAnsi="Times New Roman"/>
          <w:sz w:val="28"/>
          <w:szCs w:val="28"/>
          <w:lang w:val="en-US"/>
        </w:rPr>
        <w:t xml:space="preserve"> trong giỏ hàng</w:t>
      </w:r>
      <w:r w:rsidR="001379C4">
        <w:rPr>
          <w:rFonts w:ascii="Times New Roman" w:hAnsi="Times New Roman"/>
          <w:sz w:val="28"/>
          <w:szCs w:val="28"/>
          <w:lang w:val="en-US"/>
        </w:rPr>
        <w:t>.</w:t>
      </w:r>
    </w:p>
    <w:p w14:paraId="7AA2BD11" w14:textId="7FEBE49A" w:rsidR="001379C4" w:rsidRPr="001379C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U6: </w:t>
      </w:r>
      <w:r w:rsidR="001379C4">
        <w:rPr>
          <w:rFonts w:ascii="Times New Roman" w:hAnsi="Times New Roman"/>
          <w:sz w:val="28"/>
          <w:szCs w:val="28"/>
          <w:lang w:val="en-US"/>
        </w:rPr>
        <w:t xml:space="preserve">Đặt mua hàng: </w:t>
      </w:r>
      <w:r w:rsidR="00EE1A42">
        <w:rPr>
          <w:rFonts w:ascii="Times New Roman" w:hAnsi="Times New Roman"/>
          <w:sz w:val="28"/>
          <w:szCs w:val="28"/>
          <w:lang w:val="en-US"/>
        </w:rPr>
        <w:t>Khách hàng cung cấp thông tin</w:t>
      </w:r>
      <w:r w:rsidR="001379C4">
        <w:rPr>
          <w:rFonts w:ascii="Times New Roman" w:hAnsi="Times New Roman"/>
          <w:sz w:val="28"/>
          <w:szCs w:val="28"/>
          <w:lang w:val="en-US"/>
        </w:rPr>
        <w:t xml:space="preserve"> và lựa chọn phương thức thanh toán</w:t>
      </w:r>
      <w:r w:rsidR="00EE1A42">
        <w:rPr>
          <w:rFonts w:ascii="Times New Roman" w:hAnsi="Times New Roman"/>
          <w:sz w:val="28"/>
          <w:szCs w:val="28"/>
          <w:lang w:val="en-US"/>
        </w:rPr>
        <w:t xml:space="preserve"> để tiến hành đặt hàng</w:t>
      </w:r>
      <w:r w:rsidR="001379C4">
        <w:rPr>
          <w:rFonts w:ascii="Times New Roman" w:hAnsi="Times New Roman"/>
          <w:sz w:val="28"/>
          <w:szCs w:val="28"/>
          <w:lang w:val="en-US"/>
        </w:rPr>
        <w:t>.</w:t>
      </w:r>
    </w:p>
    <w:p w14:paraId="79DB4911" w14:textId="407BEEBA" w:rsidR="001379C4"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 xml:space="preserve">U7: </w:t>
      </w:r>
      <w:r w:rsidR="001379C4">
        <w:rPr>
          <w:rFonts w:ascii="Times New Roman" w:hAnsi="Times New Roman"/>
          <w:sz w:val="28"/>
          <w:szCs w:val="28"/>
          <w:lang w:val="en-US"/>
        </w:rPr>
        <w:t xml:space="preserve">Tìm kiếm thông tin sản phẩm: </w:t>
      </w:r>
      <w:r w:rsidR="00EE1A42">
        <w:rPr>
          <w:rFonts w:ascii="Times New Roman" w:hAnsi="Times New Roman"/>
          <w:sz w:val="28"/>
          <w:szCs w:val="28"/>
          <w:lang w:val="en-US"/>
        </w:rPr>
        <w:t>Khách hàng</w:t>
      </w:r>
      <w:r w:rsidR="001379C4">
        <w:rPr>
          <w:rFonts w:ascii="Times New Roman" w:hAnsi="Times New Roman"/>
          <w:sz w:val="28"/>
          <w:szCs w:val="28"/>
          <w:lang w:val="en-US"/>
        </w:rPr>
        <w:t xml:space="preserve"> có thể thực hiện thao tác tìm kiếm sản phẩm</w:t>
      </w:r>
    </w:p>
    <w:p w14:paraId="7855E30E" w14:textId="49863000" w:rsidR="001379C4" w:rsidRPr="001379C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U8:</w:t>
      </w:r>
      <w:r w:rsidR="00722474">
        <w:rPr>
          <w:rFonts w:ascii="Times New Roman" w:hAnsi="Times New Roman"/>
          <w:b/>
          <w:sz w:val="28"/>
          <w:szCs w:val="28"/>
          <w:lang w:val="en-US"/>
        </w:rPr>
        <w:t xml:space="preserve"> </w:t>
      </w:r>
      <w:r w:rsidR="001379C4">
        <w:rPr>
          <w:rFonts w:ascii="Times New Roman" w:hAnsi="Times New Roman"/>
          <w:sz w:val="28"/>
          <w:szCs w:val="28"/>
          <w:lang w:val="en-US"/>
        </w:rPr>
        <w:t>Xem thông tin sản phẩ</w:t>
      </w:r>
      <w:r w:rsidR="00EE1A42">
        <w:rPr>
          <w:rFonts w:ascii="Times New Roman" w:hAnsi="Times New Roman"/>
          <w:sz w:val="28"/>
          <w:szCs w:val="28"/>
          <w:lang w:val="en-US"/>
        </w:rPr>
        <w:t>m: Khách hàng thực hiện</w:t>
      </w:r>
      <w:r w:rsidR="001379C4">
        <w:rPr>
          <w:rFonts w:ascii="Times New Roman" w:hAnsi="Times New Roman"/>
          <w:sz w:val="28"/>
          <w:szCs w:val="28"/>
          <w:lang w:val="en-US"/>
        </w:rPr>
        <w:t xml:space="preserve"> theo tác xem sản phẩm.</w:t>
      </w:r>
    </w:p>
    <w:p w14:paraId="22173A5E" w14:textId="21327952" w:rsidR="00722474" w:rsidRPr="00722474" w:rsidRDefault="00722474" w:rsidP="00EE1A42">
      <w:pPr>
        <w:spacing w:line="360" w:lineRule="auto"/>
        <w:ind w:firstLine="720"/>
        <w:rPr>
          <w:rFonts w:ascii="Times New Roman" w:hAnsi="Times New Roman"/>
          <w:sz w:val="28"/>
          <w:szCs w:val="28"/>
          <w:lang w:val="en-US"/>
        </w:rPr>
      </w:pPr>
      <w:r w:rsidRPr="00722474">
        <w:rPr>
          <w:rFonts w:ascii="Times New Roman" w:hAnsi="Times New Roman"/>
          <w:b/>
          <w:sz w:val="28"/>
          <w:szCs w:val="28"/>
          <w:lang w:val="en-US"/>
        </w:rPr>
        <w:lastRenderedPageBreak/>
        <w:t>U9:</w:t>
      </w:r>
      <w:r>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thể loại: </w:t>
      </w:r>
      <w:r w:rsidR="00EE1A42">
        <w:rPr>
          <w:rFonts w:ascii="Times New Roman" w:hAnsi="Times New Roman"/>
          <w:sz w:val="28"/>
          <w:szCs w:val="28"/>
          <w:lang w:val="en-US"/>
        </w:rPr>
        <w:t>Quản trị viên</w:t>
      </w:r>
      <w:r w:rsidR="001379C4">
        <w:rPr>
          <w:rFonts w:ascii="Times New Roman" w:hAnsi="Times New Roman"/>
          <w:sz w:val="28"/>
          <w:szCs w:val="28"/>
          <w:lang w:val="en-US"/>
        </w:rPr>
        <w:t xml:space="preserve"> thực hiện các chức năng quản lí với các thao tác cơ bả</w:t>
      </w:r>
      <w:r w:rsidR="00EE1A42">
        <w:rPr>
          <w:rFonts w:ascii="Times New Roman" w:hAnsi="Times New Roman"/>
          <w:sz w:val="28"/>
          <w:szCs w:val="28"/>
          <w:lang w:val="en-US"/>
        </w:rPr>
        <w:t>n như t</w:t>
      </w:r>
      <w:r w:rsidR="001379C4">
        <w:rPr>
          <w:rFonts w:ascii="Times New Roman" w:hAnsi="Times New Roman"/>
          <w:sz w:val="28"/>
          <w:szCs w:val="28"/>
          <w:lang w:val="en-US"/>
        </w:rPr>
        <w:t>hêm, sửa, tìm kiếm thể loại.</w:t>
      </w:r>
    </w:p>
    <w:p w14:paraId="74EBEF68" w14:textId="4454F32B" w:rsidR="00A22C25"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U10:</w:t>
      </w:r>
      <w:r w:rsidR="00722474">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nhà cung cấp: </w:t>
      </w:r>
      <w:r w:rsidR="00EE1A42">
        <w:rPr>
          <w:rFonts w:ascii="Times New Roman" w:hAnsi="Times New Roman"/>
          <w:sz w:val="28"/>
          <w:szCs w:val="28"/>
          <w:lang w:val="en-US"/>
        </w:rPr>
        <w:t xml:space="preserve">Quản trị viên </w:t>
      </w:r>
      <w:r w:rsidR="001379C4">
        <w:rPr>
          <w:rFonts w:ascii="Times New Roman" w:hAnsi="Times New Roman"/>
          <w:sz w:val="28"/>
          <w:szCs w:val="28"/>
          <w:lang w:val="en-US"/>
        </w:rPr>
        <w:t>thực hiện các chức năng quản lí với các thao tác cơ bả</w:t>
      </w:r>
      <w:r w:rsidR="00EE1A42">
        <w:rPr>
          <w:rFonts w:ascii="Times New Roman" w:hAnsi="Times New Roman"/>
          <w:sz w:val="28"/>
          <w:szCs w:val="28"/>
          <w:lang w:val="en-US"/>
        </w:rPr>
        <w:t>n như t</w:t>
      </w:r>
      <w:r w:rsidR="001379C4">
        <w:rPr>
          <w:rFonts w:ascii="Times New Roman" w:hAnsi="Times New Roman"/>
          <w:sz w:val="28"/>
          <w:szCs w:val="28"/>
          <w:lang w:val="en-US"/>
        </w:rPr>
        <w:t>hêm, sửa, tìm kiếm nhà cung cấp.</w:t>
      </w:r>
    </w:p>
    <w:p w14:paraId="41357CF2" w14:textId="6802985D" w:rsidR="00A22C25"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U11:</w:t>
      </w:r>
      <w:r w:rsidR="00722474">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sản phẩm: </w:t>
      </w:r>
      <w:r w:rsidR="00EE1A42">
        <w:rPr>
          <w:rFonts w:ascii="Times New Roman" w:hAnsi="Times New Roman"/>
          <w:sz w:val="28"/>
          <w:szCs w:val="28"/>
          <w:lang w:val="en-US"/>
        </w:rPr>
        <w:t xml:space="preserve">Quản trị viên </w:t>
      </w:r>
      <w:r w:rsidR="001379C4">
        <w:rPr>
          <w:rFonts w:ascii="Times New Roman" w:hAnsi="Times New Roman"/>
          <w:sz w:val="28"/>
          <w:szCs w:val="28"/>
          <w:lang w:val="en-US"/>
        </w:rPr>
        <w:t>thực hiện các chức năng quản lí sản phẩ</w:t>
      </w:r>
      <w:r w:rsidR="00EE1A42">
        <w:rPr>
          <w:rFonts w:ascii="Times New Roman" w:hAnsi="Times New Roman"/>
          <w:sz w:val="28"/>
          <w:szCs w:val="28"/>
          <w:lang w:val="en-US"/>
        </w:rPr>
        <w:t>m như t</w:t>
      </w:r>
      <w:r w:rsidR="001379C4">
        <w:rPr>
          <w:rFonts w:ascii="Times New Roman" w:hAnsi="Times New Roman"/>
          <w:sz w:val="28"/>
          <w:szCs w:val="28"/>
          <w:lang w:val="en-US"/>
        </w:rPr>
        <w:t>hêm, sửa, xóa, tìm kiếm.</w:t>
      </w:r>
    </w:p>
    <w:p w14:paraId="16E7A938" w14:textId="1207527D" w:rsidR="00A22C25" w:rsidRPr="00722474" w:rsidRDefault="00A22C25" w:rsidP="00EE1A42">
      <w:pPr>
        <w:spacing w:line="360" w:lineRule="auto"/>
        <w:ind w:firstLine="720"/>
        <w:rPr>
          <w:rFonts w:ascii="Times New Roman" w:hAnsi="Times New Roman"/>
          <w:sz w:val="28"/>
          <w:szCs w:val="28"/>
          <w:lang w:val="en-US"/>
        </w:rPr>
      </w:pPr>
      <w:r>
        <w:rPr>
          <w:rFonts w:ascii="Times New Roman" w:hAnsi="Times New Roman"/>
          <w:b/>
          <w:sz w:val="28"/>
          <w:szCs w:val="28"/>
          <w:lang w:val="en-US"/>
        </w:rPr>
        <w:t>U12:</w:t>
      </w:r>
      <w:r w:rsidR="00722474">
        <w:rPr>
          <w:rFonts w:ascii="Times New Roman" w:hAnsi="Times New Roman"/>
          <w:b/>
          <w:sz w:val="28"/>
          <w:szCs w:val="28"/>
          <w:lang w:val="en-US"/>
        </w:rPr>
        <w:t xml:space="preserve"> </w:t>
      </w:r>
      <w:r w:rsidR="001379C4">
        <w:rPr>
          <w:rFonts w:ascii="Times New Roman" w:hAnsi="Times New Roman"/>
          <w:sz w:val="28"/>
          <w:szCs w:val="28"/>
          <w:lang w:val="en-US"/>
        </w:rPr>
        <w:t xml:space="preserve">Quản lí tài khoản: </w:t>
      </w:r>
      <w:r w:rsidR="00EE1A42">
        <w:rPr>
          <w:rFonts w:ascii="Times New Roman" w:hAnsi="Times New Roman"/>
          <w:sz w:val="28"/>
          <w:szCs w:val="28"/>
          <w:lang w:val="en-US"/>
        </w:rPr>
        <w:t xml:space="preserve">Quản trị viên </w:t>
      </w:r>
      <w:r w:rsidR="001379C4">
        <w:rPr>
          <w:rFonts w:ascii="Times New Roman" w:hAnsi="Times New Roman"/>
          <w:sz w:val="28"/>
          <w:szCs w:val="28"/>
          <w:lang w:val="en-US"/>
        </w:rPr>
        <w:t>thực hiện các chức năng quản lí vói các thao tác cơ bả</w:t>
      </w:r>
      <w:r w:rsidR="00EE1A42">
        <w:rPr>
          <w:rFonts w:ascii="Times New Roman" w:hAnsi="Times New Roman"/>
          <w:sz w:val="28"/>
          <w:szCs w:val="28"/>
          <w:lang w:val="en-US"/>
        </w:rPr>
        <w:t>n như t</w:t>
      </w:r>
      <w:r w:rsidR="001379C4">
        <w:rPr>
          <w:rFonts w:ascii="Times New Roman" w:hAnsi="Times New Roman"/>
          <w:sz w:val="28"/>
          <w:szCs w:val="28"/>
          <w:lang w:val="en-US"/>
        </w:rPr>
        <w:t>hêm, sửa, xóa, tìm kiếm.</w:t>
      </w:r>
    </w:p>
    <w:p w14:paraId="5D32B174" w14:textId="280533C8" w:rsidR="009C790B" w:rsidRDefault="009C790B" w:rsidP="00EE1A42">
      <w:pPr>
        <w:ind w:firstLine="709"/>
        <w:rPr>
          <w:rFonts w:ascii="Times New Roman" w:hAnsi="Times New Roman"/>
          <w:b/>
          <w:sz w:val="28"/>
          <w:szCs w:val="28"/>
          <w:lang w:val="en-US"/>
        </w:rPr>
      </w:pPr>
      <w:r>
        <w:rPr>
          <w:rFonts w:ascii="Times New Roman" w:hAnsi="Times New Roman"/>
          <w:b/>
          <w:sz w:val="28"/>
          <w:szCs w:val="28"/>
          <w:lang w:val="en-US"/>
        </w:rPr>
        <w:t>Khảo sát các case sử dụng</w:t>
      </w:r>
    </w:p>
    <w:p w14:paraId="55BDD265" w14:textId="2067C048" w:rsidR="00EE1A42" w:rsidRDefault="00CE3E4A" w:rsidP="00CE3E4A">
      <w:pPr>
        <w:pStyle w:val="Standard"/>
        <w:spacing w:line="360" w:lineRule="auto"/>
        <w:ind w:firstLine="709"/>
        <w:jc w:val="both"/>
        <w:rPr>
          <w:rFonts w:ascii="Times New Roman" w:hAnsi="Times New Roman"/>
          <w:bCs/>
          <w:sz w:val="28"/>
          <w:szCs w:val="28"/>
        </w:rPr>
      </w:pPr>
      <w:r>
        <w:rPr>
          <w:rFonts w:ascii="Times New Roman" w:hAnsi="Times New Roman"/>
          <w:bCs/>
          <w:sz w:val="28"/>
          <w:szCs w:val="28"/>
        </w:rPr>
        <w:t>Khi truy cập vào hệ thống người dùng đăng nhậ</w:t>
      </w:r>
      <w:r w:rsidR="001379C4">
        <w:rPr>
          <w:rFonts w:ascii="Times New Roman" w:hAnsi="Times New Roman"/>
          <w:bCs/>
          <w:sz w:val="28"/>
          <w:szCs w:val="28"/>
        </w:rPr>
        <w:t>p (U3</w:t>
      </w:r>
      <w:r>
        <w:rPr>
          <w:rFonts w:ascii="Times New Roman" w:hAnsi="Times New Roman"/>
          <w:bCs/>
          <w:sz w:val="28"/>
          <w:szCs w:val="28"/>
        </w:rPr>
        <w:t xml:space="preserve">) trước khi có thể sử dụng các chức năng. Sau khi đăng nhập hệ thống, người dùng có thể </w:t>
      </w:r>
      <w:r w:rsidR="00AD500C">
        <w:rPr>
          <w:rFonts w:ascii="Times New Roman" w:hAnsi="Times New Roman"/>
          <w:bCs/>
          <w:sz w:val="28"/>
          <w:szCs w:val="28"/>
        </w:rPr>
        <w:t>thay đổi tông tin</w:t>
      </w:r>
      <w:r w:rsidR="001379C4">
        <w:rPr>
          <w:rFonts w:ascii="Times New Roman" w:hAnsi="Times New Roman"/>
          <w:bCs/>
          <w:sz w:val="28"/>
          <w:szCs w:val="28"/>
        </w:rPr>
        <w:t xml:space="preserve"> (U1</w:t>
      </w:r>
      <w:r>
        <w:rPr>
          <w:rFonts w:ascii="Times New Roman" w:hAnsi="Times New Roman"/>
          <w:bCs/>
          <w:sz w:val="28"/>
          <w:szCs w:val="28"/>
        </w:rPr>
        <w:t>) của mình và đăng xuất tài khoả</w:t>
      </w:r>
      <w:r w:rsidR="001379C4">
        <w:rPr>
          <w:rFonts w:ascii="Times New Roman" w:hAnsi="Times New Roman"/>
          <w:bCs/>
          <w:sz w:val="28"/>
          <w:szCs w:val="28"/>
        </w:rPr>
        <w:t>n (U4</w:t>
      </w:r>
      <w:r>
        <w:rPr>
          <w:rFonts w:ascii="Times New Roman" w:hAnsi="Times New Roman"/>
          <w:bCs/>
          <w:sz w:val="28"/>
          <w:szCs w:val="28"/>
        </w:rPr>
        <w:t>). Nhân viên khi đăng nhập hệ thố</w:t>
      </w:r>
      <w:r w:rsidR="001379C4">
        <w:rPr>
          <w:rFonts w:ascii="Times New Roman" w:hAnsi="Times New Roman"/>
          <w:bCs/>
          <w:sz w:val="28"/>
          <w:szCs w:val="28"/>
        </w:rPr>
        <w:t>ng (U3</w:t>
      </w:r>
      <w:r>
        <w:rPr>
          <w:rFonts w:ascii="Times New Roman" w:hAnsi="Times New Roman"/>
          <w:bCs/>
          <w:sz w:val="28"/>
          <w:szCs w:val="28"/>
        </w:rPr>
        <w:t>) có thể quả</w:t>
      </w:r>
      <w:r w:rsidR="001379C4">
        <w:rPr>
          <w:rFonts w:ascii="Times New Roman" w:hAnsi="Times New Roman"/>
          <w:bCs/>
          <w:sz w:val="28"/>
          <w:szCs w:val="28"/>
        </w:rPr>
        <w:t>n lý hóa đơn</w:t>
      </w:r>
      <w:r w:rsidR="00EC1287">
        <w:rPr>
          <w:rFonts w:ascii="Times New Roman" w:hAnsi="Times New Roman"/>
          <w:bCs/>
          <w:sz w:val="28"/>
          <w:szCs w:val="28"/>
        </w:rPr>
        <w:t xml:space="preserve"> </w:t>
      </w:r>
      <w:r w:rsidR="001379C4">
        <w:rPr>
          <w:rFonts w:ascii="Times New Roman" w:hAnsi="Times New Roman"/>
          <w:bCs/>
          <w:sz w:val="28"/>
          <w:szCs w:val="28"/>
        </w:rPr>
        <w:t>(U2</w:t>
      </w:r>
      <w:r>
        <w:rPr>
          <w:rFonts w:ascii="Times New Roman" w:hAnsi="Times New Roman"/>
          <w:bCs/>
          <w:sz w:val="28"/>
          <w:szCs w:val="28"/>
        </w:rPr>
        <w:t>), và thay đổi thông tin tài khoả</w:t>
      </w:r>
      <w:r w:rsidR="001379C4">
        <w:rPr>
          <w:rFonts w:ascii="Times New Roman" w:hAnsi="Times New Roman"/>
          <w:bCs/>
          <w:sz w:val="28"/>
          <w:szCs w:val="28"/>
        </w:rPr>
        <w:t>n (U1</w:t>
      </w:r>
      <w:r>
        <w:rPr>
          <w:rFonts w:ascii="Times New Roman" w:hAnsi="Times New Roman"/>
          <w:bCs/>
          <w:sz w:val="28"/>
          <w:szCs w:val="28"/>
        </w:rPr>
        <w:t>).</w:t>
      </w:r>
    </w:p>
    <w:p w14:paraId="20466079" w14:textId="3148ED21" w:rsidR="00CE3E4A" w:rsidRDefault="00EE1A42" w:rsidP="00CE3E4A">
      <w:pPr>
        <w:pStyle w:val="Standard"/>
        <w:spacing w:line="360" w:lineRule="auto"/>
        <w:ind w:firstLine="709"/>
        <w:jc w:val="both"/>
      </w:pPr>
      <w:r>
        <w:rPr>
          <w:rFonts w:ascii="Times New Roman" w:hAnsi="Times New Roman"/>
          <w:bCs/>
          <w:sz w:val="28"/>
          <w:szCs w:val="28"/>
        </w:rPr>
        <w:t>Khách hàng khi đăng nhập (U3) có thể thực hiện các thao tác đối với (U5, U6, U7, U8)</w:t>
      </w:r>
    </w:p>
    <w:p w14:paraId="79BC70A2" w14:textId="6CF439A5" w:rsidR="006510A3" w:rsidRPr="006510A3" w:rsidRDefault="00CE3E4A" w:rsidP="00EE1A42">
      <w:pPr>
        <w:pStyle w:val="Standard"/>
        <w:spacing w:line="360" w:lineRule="auto"/>
        <w:ind w:firstLine="709"/>
        <w:jc w:val="both"/>
        <w:rPr>
          <w:rFonts w:ascii="Times New Roman" w:hAnsi="Times New Roman"/>
          <w:sz w:val="28"/>
          <w:szCs w:val="28"/>
        </w:rPr>
      </w:pPr>
      <w:r>
        <w:rPr>
          <w:rFonts w:ascii="Times New Roman" w:hAnsi="Times New Roman"/>
          <w:bCs/>
          <w:sz w:val="28"/>
          <w:szCs w:val="28"/>
        </w:rPr>
        <w:t>Người quản lý đăng nhập vào hệ thố</w:t>
      </w:r>
      <w:r w:rsidR="001379C4">
        <w:rPr>
          <w:rFonts w:ascii="Times New Roman" w:hAnsi="Times New Roman"/>
          <w:bCs/>
          <w:sz w:val="28"/>
          <w:szCs w:val="28"/>
        </w:rPr>
        <w:t>ng (U3</w:t>
      </w:r>
      <w:r>
        <w:rPr>
          <w:rFonts w:ascii="Times New Roman" w:hAnsi="Times New Roman"/>
          <w:bCs/>
          <w:sz w:val="28"/>
          <w:szCs w:val="28"/>
        </w:rPr>
        <w:t>) có thể quản lý thể loạ</w:t>
      </w:r>
      <w:r w:rsidR="00750AA2">
        <w:rPr>
          <w:rFonts w:ascii="Times New Roman" w:hAnsi="Times New Roman"/>
          <w:bCs/>
          <w:sz w:val="28"/>
          <w:szCs w:val="28"/>
        </w:rPr>
        <w:t>i(U9</w:t>
      </w:r>
      <w:r>
        <w:rPr>
          <w:rFonts w:ascii="Times New Roman" w:hAnsi="Times New Roman"/>
          <w:bCs/>
          <w:sz w:val="28"/>
          <w:szCs w:val="28"/>
        </w:rPr>
        <w:t>), nhà cung cấ</w:t>
      </w:r>
      <w:r w:rsidR="00750AA2">
        <w:rPr>
          <w:rFonts w:ascii="Times New Roman" w:hAnsi="Times New Roman"/>
          <w:bCs/>
          <w:sz w:val="28"/>
          <w:szCs w:val="28"/>
        </w:rPr>
        <w:t>p (U10</w:t>
      </w:r>
      <w:r>
        <w:rPr>
          <w:rFonts w:ascii="Times New Roman" w:hAnsi="Times New Roman"/>
          <w:bCs/>
          <w:sz w:val="28"/>
          <w:szCs w:val="28"/>
        </w:rPr>
        <w:t>), sản phẩ</w:t>
      </w:r>
      <w:r w:rsidR="00750AA2">
        <w:rPr>
          <w:rFonts w:ascii="Times New Roman" w:hAnsi="Times New Roman"/>
          <w:bCs/>
          <w:sz w:val="28"/>
          <w:szCs w:val="28"/>
        </w:rPr>
        <w:t>m (U11</w:t>
      </w:r>
      <w:r>
        <w:rPr>
          <w:rFonts w:ascii="Times New Roman" w:hAnsi="Times New Roman"/>
          <w:bCs/>
          <w:sz w:val="28"/>
          <w:szCs w:val="28"/>
        </w:rPr>
        <w:t>) quản lí tài khoản ngườ</w:t>
      </w:r>
      <w:r w:rsidR="00750AA2">
        <w:rPr>
          <w:rFonts w:ascii="Times New Roman" w:hAnsi="Times New Roman"/>
          <w:bCs/>
          <w:sz w:val="28"/>
          <w:szCs w:val="28"/>
        </w:rPr>
        <w:t>i dùng (U12</w:t>
      </w:r>
      <w:r>
        <w:rPr>
          <w:rFonts w:ascii="Times New Roman" w:hAnsi="Times New Roman"/>
          <w:bCs/>
          <w:sz w:val="28"/>
          <w:szCs w:val="28"/>
        </w:rPr>
        <w:t>) và quản lí hóa đơn</w:t>
      </w:r>
      <w:r w:rsidR="00750AA2">
        <w:rPr>
          <w:rFonts w:ascii="Times New Roman" w:hAnsi="Times New Roman"/>
          <w:bCs/>
          <w:sz w:val="28"/>
          <w:szCs w:val="28"/>
        </w:rPr>
        <w:t xml:space="preserve"> (U2</w:t>
      </w:r>
      <w:r w:rsidR="006510A3">
        <w:rPr>
          <w:rFonts w:ascii="Times New Roman" w:hAnsi="Times New Roman"/>
          <w:bCs/>
          <w:sz w:val="28"/>
          <w:szCs w:val="28"/>
        </w:rPr>
        <w:t>).</w:t>
      </w:r>
    </w:p>
    <w:p w14:paraId="20746B0E" w14:textId="77777777" w:rsidR="00FA5A9B" w:rsidRDefault="00FA5A9B" w:rsidP="009C790B">
      <w:pPr>
        <w:rPr>
          <w:rFonts w:ascii="Times New Roman" w:hAnsi="Times New Roman"/>
          <w:b/>
          <w:sz w:val="28"/>
          <w:szCs w:val="28"/>
          <w:lang w:val="en-US"/>
        </w:rPr>
      </w:pPr>
    </w:p>
    <w:p w14:paraId="65DB1D5A" w14:textId="77777777" w:rsidR="00FA5A9B" w:rsidRDefault="00FA5A9B">
      <w:pPr>
        <w:rPr>
          <w:rFonts w:ascii="Times New Roman" w:hAnsi="Times New Roman"/>
          <w:b/>
          <w:sz w:val="28"/>
          <w:szCs w:val="28"/>
          <w:lang w:val="en-US"/>
        </w:rPr>
      </w:pPr>
      <w:r>
        <w:rPr>
          <w:rFonts w:ascii="Times New Roman" w:hAnsi="Times New Roman"/>
          <w:b/>
          <w:sz w:val="28"/>
          <w:szCs w:val="28"/>
          <w:lang w:val="en-US"/>
        </w:rPr>
        <w:br w:type="page"/>
      </w:r>
    </w:p>
    <w:p w14:paraId="7CCE87B4" w14:textId="6FD0CA2D" w:rsidR="009C790B" w:rsidRPr="00AD500C" w:rsidRDefault="005F183F" w:rsidP="00AD500C">
      <w:pPr>
        <w:pStyle w:val="Heading3"/>
        <w:rPr>
          <w:rFonts w:ascii="Times New Roman" w:hAnsi="Times New Roman"/>
          <w:b/>
          <w:color w:val="auto"/>
          <w:sz w:val="28"/>
          <w:szCs w:val="28"/>
          <w:lang w:val="en-US"/>
        </w:rPr>
      </w:pPr>
      <w:bookmarkStart w:id="390" w:name="_Toc71589258"/>
      <w:bookmarkStart w:id="391" w:name="_Toc71645310"/>
      <w:bookmarkStart w:id="392" w:name="_Toc71672301"/>
      <w:r>
        <w:rPr>
          <w:rFonts w:ascii="Times New Roman" w:hAnsi="Times New Roman"/>
          <w:b/>
          <w:color w:val="auto"/>
          <w:sz w:val="28"/>
          <w:szCs w:val="28"/>
          <w:lang w:val="en-US"/>
        </w:rPr>
        <w:lastRenderedPageBreak/>
        <w:t>3.2</w:t>
      </w:r>
      <w:r w:rsidR="009C790B" w:rsidRPr="00AD500C">
        <w:rPr>
          <w:rFonts w:ascii="Times New Roman" w:hAnsi="Times New Roman"/>
          <w:b/>
          <w:color w:val="auto"/>
          <w:sz w:val="28"/>
          <w:szCs w:val="28"/>
          <w:lang w:val="en-US"/>
        </w:rPr>
        <w:t>.2. Mô hình use case của hệ thống</w:t>
      </w:r>
      <w:bookmarkEnd w:id="390"/>
      <w:bookmarkEnd w:id="391"/>
      <w:bookmarkEnd w:id="392"/>
    </w:p>
    <w:p w14:paraId="1A38F90E" w14:textId="77777777" w:rsidR="009C790B" w:rsidRDefault="009C790B" w:rsidP="009C790B">
      <w:pPr>
        <w:rPr>
          <w:rFonts w:ascii="Times New Roman" w:hAnsi="Times New Roman"/>
          <w:b/>
          <w:sz w:val="28"/>
          <w:szCs w:val="28"/>
          <w:lang w:val="en-US"/>
        </w:rPr>
      </w:pPr>
    </w:p>
    <w:p w14:paraId="16B760E2" w14:textId="3D7BDD55" w:rsidR="009C790B" w:rsidRDefault="00A803AB" w:rsidP="009C790B">
      <w:pPr>
        <w:jc w:val="center"/>
      </w:pPr>
      <w:r>
        <w:rPr>
          <w:noProof/>
          <w:lang w:val="en-US"/>
        </w:rPr>
        <w:drawing>
          <wp:inline distT="0" distB="0" distL="0" distR="0" wp14:anchorId="6E6E10E2" wp14:editId="1304E2C2">
            <wp:extent cx="5762625" cy="3238500"/>
            <wp:effectExtent l="0" t="0" r="9525" b="0"/>
            <wp:docPr id="37" name="Picture 37" descr="C:\Users\Admin\Downloads\use 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use case (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140C8CEE" w14:textId="6B10911C" w:rsidR="009C790B" w:rsidRPr="001C58C5" w:rsidRDefault="001C58C5" w:rsidP="001C58C5">
      <w:pPr>
        <w:pStyle w:val="Heading1"/>
        <w:spacing w:line="360" w:lineRule="auto"/>
        <w:jc w:val="center"/>
        <w:rPr>
          <w:rFonts w:ascii="Times New Roman" w:hAnsi="Times New Roman"/>
          <w:b/>
          <w:color w:val="auto"/>
          <w:sz w:val="40"/>
          <w:szCs w:val="26"/>
          <w:lang w:val="en-US"/>
        </w:rPr>
      </w:pPr>
      <w:bookmarkStart w:id="393" w:name="_Toc71589259"/>
      <w:bookmarkStart w:id="394" w:name="_Toc71645311"/>
      <w:bookmarkStart w:id="395" w:name="_Toc71668549"/>
      <w:bookmarkStart w:id="396" w:name="_Toc71670876"/>
      <w:bookmarkStart w:id="397" w:name="_Toc71672302"/>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rPr>
        <w:t xml:space="preserve"> 3.</w:t>
      </w:r>
      <w:r w:rsidR="00FA5A9B" w:rsidRPr="001C58C5">
        <w:rPr>
          <w:rFonts w:ascii="Times New Roman" w:hAnsi="Times New Roman"/>
          <w:i/>
          <w:color w:val="auto"/>
          <w:sz w:val="28"/>
          <w:szCs w:val="28"/>
          <w:lang w:val="en-US"/>
        </w:rPr>
        <w:t>23.</w:t>
      </w:r>
      <w:r w:rsidRPr="001C58C5">
        <w:rPr>
          <w:rFonts w:ascii="Times New Roman" w:hAnsi="Times New Roman"/>
          <w:i/>
          <w:color w:val="auto"/>
          <w:sz w:val="28"/>
          <w:szCs w:val="28"/>
        </w:rPr>
        <w:t xml:space="preserve"> </w:t>
      </w:r>
      <w:r w:rsidRPr="001C58C5">
        <w:rPr>
          <w:rFonts w:ascii="Times New Roman" w:hAnsi="Times New Roman"/>
          <w:i/>
          <w:color w:val="auto"/>
          <w:sz w:val="28"/>
          <w:szCs w:val="28"/>
          <w:lang w:val="en-US"/>
        </w:rPr>
        <w:t>Sơ đồ</w:t>
      </w:r>
      <w:r w:rsidR="009C790B" w:rsidRPr="001C58C5">
        <w:rPr>
          <w:rFonts w:ascii="Times New Roman" w:hAnsi="Times New Roman"/>
          <w:i/>
          <w:color w:val="auto"/>
          <w:sz w:val="28"/>
          <w:szCs w:val="28"/>
        </w:rPr>
        <w:t xml:space="preserve"> Use case tổng quát </w:t>
      </w:r>
      <w:r w:rsidR="00EE1A42" w:rsidRPr="001C58C5">
        <w:rPr>
          <w:rFonts w:ascii="Times New Roman" w:hAnsi="Times New Roman"/>
          <w:i/>
          <w:color w:val="auto"/>
          <w:sz w:val="28"/>
          <w:szCs w:val="28"/>
          <w:lang w:val="en-US"/>
        </w:rPr>
        <w:t>Shoes E-commerce Website</w:t>
      </w:r>
      <w:bookmarkEnd w:id="393"/>
      <w:bookmarkEnd w:id="394"/>
      <w:bookmarkEnd w:id="395"/>
      <w:bookmarkEnd w:id="396"/>
      <w:bookmarkEnd w:id="397"/>
    </w:p>
    <w:p w14:paraId="1F44F82C" w14:textId="5C62A323" w:rsidR="009C790B" w:rsidRDefault="009C790B" w:rsidP="009D37F5">
      <w:pPr>
        <w:rPr>
          <w:rFonts w:ascii="Times New Roman" w:eastAsia="Liberation Serif" w:hAnsi="Times New Roman"/>
          <w:b/>
          <w:sz w:val="28"/>
          <w:szCs w:val="28"/>
          <w:lang w:val="en-US"/>
        </w:rPr>
      </w:pPr>
      <w:r>
        <w:rPr>
          <w:rFonts w:ascii="Times New Roman" w:eastAsia="Liberation Serif" w:hAnsi="Times New Roman"/>
          <w:b/>
          <w:sz w:val="28"/>
          <w:szCs w:val="28"/>
          <w:lang w:val="en-US"/>
        </w:rPr>
        <w:t>Biểu đồ use case phân rã</w:t>
      </w:r>
    </w:p>
    <w:p w14:paraId="4F195ED7" w14:textId="6148AE8A" w:rsidR="009D37F5" w:rsidRPr="00F70C37" w:rsidRDefault="009D37F5" w:rsidP="009D37F5">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quản lý thể loại</w:t>
      </w:r>
    </w:p>
    <w:p w14:paraId="3F7B0951" w14:textId="77777777" w:rsidR="00EE1A42" w:rsidRDefault="00EE1A42" w:rsidP="00EE1A42">
      <w:pPr>
        <w:ind w:firstLine="720"/>
        <w:rPr>
          <w:rFonts w:ascii="Times New Roman" w:eastAsia="Liberation Serif" w:hAnsi="Times New Roman"/>
          <w:b/>
          <w:sz w:val="28"/>
          <w:szCs w:val="28"/>
          <w:lang w:val="en-US"/>
        </w:rPr>
      </w:pPr>
    </w:p>
    <w:p w14:paraId="33F16D80" w14:textId="552ADE1D" w:rsidR="009C790B" w:rsidRDefault="004C3CE4" w:rsidP="004C3CE4">
      <w:pPr>
        <w:spacing w:line="360" w:lineRule="auto"/>
        <w:jc w:val="center"/>
      </w:pPr>
      <w:r>
        <w:rPr>
          <w:noProof/>
          <w:lang w:val="en-US"/>
        </w:rPr>
        <w:drawing>
          <wp:inline distT="0" distB="0" distL="0" distR="0" wp14:anchorId="3E81E2A7" wp14:editId="460F5489">
            <wp:extent cx="5753100" cy="2381250"/>
            <wp:effectExtent l="0" t="0" r="0" b="0"/>
            <wp:docPr id="24" name="Picture 24" descr="C:\Users\Admin\Downloads\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wnloads\use case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381250"/>
                    </a:xfrm>
                    <a:prstGeom prst="rect">
                      <a:avLst/>
                    </a:prstGeom>
                    <a:noFill/>
                    <a:ln>
                      <a:noFill/>
                    </a:ln>
                  </pic:spPr>
                </pic:pic>
              </a:graphicData>
            </a:graphic>
          </wp:inline>
        </w:drawing>
      </w:r>
    </w:p>
    <w:p w14:paraId="5002A635" w14:textId="0056A5E3" w:rsidR="009C790B" w:rsidRPr="001C58C5" w:rsidRDefault="001C58C5" w:rsidP="001C58C5">
      <w:pPr>
        <w:pStyle w:val="Heading1"/>
        <w:spacing w:line="360" w:lineRule="auto"/>
        <w:jc w:val="center"/>
        <w:rPr>
          <w:rFonts w:ascii="Times New Roman" w:hAnsi="Times New Roman"/>
          <w:i/>
          <w:color w:val="auto"/>
          <w:sz w:val="28"/>
          <w:szCs w:val="26"/>
        </w:rPr>
      </w:pPr>
      <w:bookmarkStart w:id="398" w:name="_Toc71589260"/>
      <w:bookmarkStart w:id="399" w:name="_Toc71645312"/>
      <w:bookmarkStart w:id="400" w:name="_Toc71668550"/>
      <w:bookmarkStart w:id="401" w:name="_Toc71670877"/>
      <w:bookmarkStart w:id="402" w:name="_Toc71672303"/>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24</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lang w:val="en-US"/>
        </w:rPr>
        <w:t xml:space="preserve"> đồ</w:t>
      </w:r>
      <w:r w:rsidR="009C790B" w:rsidRPr="001C58C5">
        <w:rPr>
          <w:rFonts w:ascii="Times New Roman" w:hAnsi="Times New Roman"/>
          <w:i/>
          <w:color w:val="auto"/>
          <w:sz w:val="28"/>
          <w:szCs w:val="26"/>
        </w:rPr>
        <w:t xml:space="preserve"> 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thể loại</w:t>
      </w:r>
      <w:bookmarkEnd w:id="398"/>
      <w:bookmarkEnd w:id="399"/>
      <w:bookmarkEnd w:id="400"/>
      <w:bookmarkEnd w:id="401"/>
      <w:bookmarkEnd w:id="402"/>
    </w:p>
    <w:p w14:paraId="0A691DD1" w14:textId="77777777" w:rsidR="00EE1A42" w:rsidRDefault="00EE1A42">
      <w:pPr>
        <w:rPr>
          <w:rFonts w:ascii="Times New Roman" w:hAnsi="Times New Roman"/>
          <w:b/>
          <w:i/>
        </w:rPr>
      </w:pPr>
      <w:r>
        <w:rPr>
          <w:rFonts w:ascii="Times New Roman" w:hAnsi="Times New Roman"/>
          <w:b/>
          <w:i/>
        </w:rPr>
        <w:br w:type="page"/>
      </w:r>
    </w:p>
    <w:p w14:paraId="3F85C326" w14:textId="6BC56769" w:rsidR="00EE1A42" w:rsidRPr="009D37F5" w:rsidRDefault="00EE1A42" w:rsidP="00F70C37">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009D37F5" w:rsidRPr="009D37F5">
        <w:rPr>
          <w:rFonts w:ascii="Times New Roman" w:hAnsi="Times New Roman"/>
          <w:i/>
          <w:sz w:val="28"/>
          <w:lang w:val="en-US"/>
        </w:rPr>
        <w:t xml:space="preserve"> phân rã danh mục quản lý thể loại</w:t>
      </w:r>
    </w:p>
    <w:tbl>
      <w:tblPr>
        <w:tblW w:w="9039" w:type="dxa"/>
        <w:tblCellMar>
          <w:left w:w="0" w:type="dxa"/>
          <w:right w:w="0" w:type="dxa"/>
        </w:tblCellMar>
        <w:tblLook w:val="04A0" w:firstRow="1" w:lastRow="0" w:firstColumn="1" w:lastColumn="0" w:noHBand="0" w:noVBand="1"/>
      </w:tblPr>
      <w:tblGrid>
        <w:gridCol w:w="2364"/>
        <w:gridCol w:w="6675"/>
      </w:tblGrid>
      <w:tr w:rsidR="00EE1A42" w:rsidRPr="00EE1A42" w14:paraId="63CB9743" w14:textId="77777777" w:rsidTr="00F70C37">
        <w:trPr>
          <w:trHeight w:val="254"/>
        </w:trPr>
        <w:tc>
          <w:tcPr>
            <w:tcW w:w="2364" w:type="dxa"/>
            <w:shd w:val="clear" w:color="auto" w:fill="009DD9"/>
            <w:tcMar>
              <w:top w:w="72" w:type="dxa"/>
              <w:left w:w="144" w:type="dxa"/>
              <w:bottom w:w="72" w:type="dxa"/>
              <w:right w:w="144" w:type="dxa"/>
            </w:tcMar>
          </w:tcPr>
          <w:p w14:paraId="099C5BE7" w14:textId="77777777" w:rsidR="00EE1A42" w:rsidRPr="00EE1A42" w:rsidRDefault="00EE1A42" w:rsidP="00F70C37">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4E7E7141" w14:textId="77777777" w:rsidR="00EE1A42" w:rsidRPr="00EE1A42" w:rsidRDefault="00EE1A42" w:rsidP="00F70C37">
            <w:pPr>
              <w:spacing w:line="240" w:lineRule="auto"/>
              <w:jc w:val="center"/>
              <w:rPr>
                <w:rFonts w:ascii="Times New Roman" w:hAnsi="Times New Roman"/>
                <w:sz w:val="28"/>
              </w:rPr>
            </w:pPr>
            <w:r w:rsidRPr="00EE1A42">
              <w:rPr>
                <w:rFonts w:ascii="Times New Roman" w:hAnsi="Times New Roman"/>
                <w:b/>
                <w:bCs/>
                <w:sz w:val="28"/>
              </w:rPr>
              <w:t>Nội dung</w:t>
            </w:r>
          </w:p>
        </w:tc>
      </w:tr>
      <w:tr w:rsidR="00EE1A42" w:rsidRPr="00EE1A42" w14:paraId="18C6EE2E" w14:textId="77777777" w:rsidTr="00F70C37">
        <w:trPr>
          <w:trHeight w:val="105"/>
        </w:trPr>
        <w:tc>
          <w:tcPr>
            <w:tcW w:w="2364" w:type="dxa"/>
            <w:shd w:val="clear" w:color="auto" w:fill="E7E7E7"/>
            <w:tcMar>
              <w:top w:w="72" w:type="dxa"/>
              <w:left w:w="144" w:type="dxa"/>
              <w:bottom w:w="72" w:type="dxa"/>
              <w:right w:w="144" w:type="dxa"/>
            </w:tcMar>
          </w:tcPr>
          <w:p w14:paraId="1476DE94"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2F458332" w14:textId="7F07AB7F" w:rsidR="00EE1A42" w:rsidRPr="009D37F5" w:rsidRDefault="00EE1A42" w:rsidP="00F70C37">
            <w:pPr>
              <w:spacing w:line="240" w:lineRule="auto"/>
              <w:rPr>
                <w:rFonts w:ascii="Times New Roman" w:hAnsi="Times New Roman"/>
                <w:sz w:val="28"/>
                <w:lang w:val="en-US"/>
              </w:rPr>
            </w:pPr>
            <w:r w:rsidRPr="00EE1A42">
              <w:rPr>
                <w:rFonts w:ascii="Times New Roman" w:hAnsi="Times New Roman"/>
                <w:sz w:val="28"/>
              </w:rPr>
              <w:t xml:space="preserve">Quản lý </w:t>
            </w:r>
            <w:r w:rsidR="009D37F5">
              <w:rPr>
                <w:rFonts w:ascii="Times New Roman" w:hAnsi="Times New Roman"/>
                <w:sz w:val="28"/>
                <w:lang w:val="en-US"/>
              </w:rPr>
              <w:t>thể loại (U9)</w:t>
            </w:r>
            <w:r w:rsidR="007714A4">
              <w:rPr>
                <w:rFonts w:ascii="Times New Roman" w:hAnsi="Times New Roman"/>
                <w:sz w:val="28"/>
                <w:lang w:val="en-US"/>
              </w:rPr>
              <w:t>.</w:t>
            </w:r>
          </w:p>
        </w:tc>
      </w:tr>
      <w:tr w:rsidR="00EE1A42" w:rsidRPr="00EE1A42" w14:paraId="22543C64" w14:textId="77777777" w:rsidTr="00F70C37">
        <w:trPr>
          <w:trHeight w:val="580"/>
        </w:trPr>
        <w:tc>
          <w:tcPr>
            <w:tcW w:w="2364" w:type="dxa"/>
            <w:shd w:val="clear" w:color="auto" w:fill="FFFFFF"/>
            <w:tcMar>
              <w:top w:w="72" w:type="dxa"/>
              <w:left w:w="144" w:type="dxa"/>
              <w:bottom w:w="72" w:type="dxa"/>
              <w:right w:w="144" w:type="dxa"/>
            </w:tcMar>
          </w:tcPr>
          <w:p w14:paraId="22AC2C76"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423264DD" w14:textId="5E175B04" w:rsidR="00EE1A42" w:rsidRPr="00F70C37" w:rsidRDefault="00EE1A42" w:rsidP="00F70C37">
            <w:pPr>
              <w:spacing w:line="240" w:lineRule="auto"/>
              <w:rPr>
                <w:rFonts w:ascii="Times New Roman" w:hAnsi="Times New Roman"/>
                <w:sz w:val="28"/>
                <w:lang w:val="en-US"/>
              </w:rPr>
            </w:pPr>
            <w:r w:rsidRPr="00EE1A42">
              <w:rPr>
                <w:rFonts w:ascii="Times New Roman" w:hAnsi="Times New Roman"/>
                <w:sz w:val="28"/>
              </w:rPr>
              <w:t xml:space="preserve">User-Case cho phép người dùng vào danh mục quản lý </w:t>
            </w:r>
            <w:r w:rsidR="009D37F5">
              <w:rPr>
                <w:rFonts w:ascii="Times New Roman" w:hAnsi="Times New Roman"/>
                <w:sz w:val="28"/>
                <w:lang w:val="en-US"/>
              </w:rPr>
              <w:t>thể loại</w:t>
            </w:r>
            <w:r w:rsidRPr="00EE1A42">
              <w:rPr>
                <w:rFonts w:ascii="Times New Roman" w:hAnsi="Times New Roman"/>
                <w:sz w:val="28"/>
              </w:rPr>
              <w:t xml:space="preserve"> và thực hiện các chức năng</w:t>
            </w:r>
            <w:r w:rsidR="00F70C37">
              <w:rPr>
                <w:rFonts w:ascii="Times New Roman" w:hAnsi="Times New Roman"/>
                <w:sz w:val="28"/>
                <w:lang w:val="en-US"/>
              </w:rPr>
              <w:t>.</w:t>
            </w:r>
          </w:p>
        </w:tc>
      </w:tr>
      <w:tr w:rsidR="00EE1A42" w:rsidRPr="00EE1A42" w14:paraId="6711EDA4" w14:textId="77777777" w:rsidTr="00F70C37">
        <w:trPr>
          <w:trHeight w:val="105"/>
        </w:trPr>
        <w:tc>
          <w:tcPr>
            <w:tcW w:w="2364" w:type="dxa"/>
            <w:shd w:val="clear" w:color="auto" w:fill="E7E7E7"/>
            <w:tcMar>
              <w:top w:w="72" w:type="dxa"/>
              <w:left w:w="144" w:type="dxa"/>
              <w:bottom w:w="72" w:type="dxa"/>
              <w:right w:w="144" w:type="dxa"/>
            </w:tcMar>
          </w:tcPr>
          <w:p w14:paraId="149D9475"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7C5514F5" w14:textId="53FD9EEB" w:rsidR="00EE1A42" w:rsidRPr="009D37F5" w:rsidRDefault="009D37F5" w:rsidP="00F70C37">
            <w:pPr>
              <w:spacing w:line="240" w:lineRule="auto"/>
              <w:rPr>
                <w:rFonts w:ascii="Times New Roman" w:hAnsi="Times New Roman"/>
                <w:sz w:val="28"/>
                <w:lang w:val="en-US"/>
              </w:rPr>
            </w:pPr>
            <w:r>
              <w:rPr>
                <w:rFonts w:ascii="Times New Roman" w:hAnsi="Times New Roman"/>
                <w:sz w:val="28"/>
                <w:lang w:val="en-US"/>
              </w:rPr>
              <w:t>Admin</w:t>
            </w:r>
          </w:p>
        </w:tc>
      </w:tr>
      <w:tr w:rsidR="00EE1A42" w:rsidRPr="00EE1A42" w14:paraId="760FAAB7" w14:textId="77777777" w:rsidTr="00F70C37">
        <w:trPr>
          <w:trHeight w:val="580"/>
        </w:trPr>
        <w:tc>
          <w:tcPr>
            <w:tcW w:w="2364" w:type="dxa"/>
            <w:shd w:val="clear" w:color="auto" w:fill="FFFFFF"/>
            <w:tcMar>
              <w:top w:w="72" w:type="dxa"/>
              <w:left w:w="144" w:type="dxa"/>
              <w:bottom w:w="72" w:type="dxa"/>
              <w:right w:w="144" w:type="dxa"/>
            </w:tcMar>
          </w:tcPr>
          <w:p w14:paraId="35D6A97C"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0730CC06" w14:textId="6F034F95" w:rsidR="00EE1A42" w:rsidRPr="00F70C37" w:rsidRDefault="00EE1A42" w:rsidP="00F70C37">
            <w:pPr>
              <w:spacing w:line="240" w:lineRule="auto"/>
              <w:rPr>
                <w:rFonts w:ascii="Times New Roman" w:hAnsi="Times New Roman"/>
                <w:sz w:val="28"/>
                <w:lang w:val="en-US"/>
              </w:rPr>
            </w:pPr>
            <w:r w:rsidRPr="00EE1A42">
              <w:rPr>
                <w:rFonts w:ascii="Times New Roman" w:hAnsi="Times New Roman"/>
                <w:sz w:val="28"/>
              </w:rPr>
              <w:t xml:space="preserve">Khi </w:t>
            </w:r>
            <w:r w:rsidR="009D37F5">
              <w:rPr>
                <w:rFonts w:ascii="Times New Roman" w:hAnsi="Times New Roman"/>
                <w:sz w:val="28"/>
                <w:lang w:val="en-US"/>
              </w:rPr>
              <w:t>admin</w:t>
            </w:r>
            <w:r w:rsidRPr="00EE1A42">
              <w:rPr>
                <w:rFonts w:ascii="Times New Roman" w:hAnsi="Times New Roman"/>
                <w:sz w:val="28"/>
              </w:rPr>
              <w:t xml:space="preserve"> chọn chứ</w:t>
            </w:r>
            <w:r w:rsidR="009D37F5">
              <w:rPr>
                <w:rFonts w:ascii="Times New Roman" w:hAnsi="Times New Roman"/>
                <w:sz w:val="28"/>
              </w:rPr>
              <w:t>c năng q</w:t>
            </w:r>
            <w:r w:rsidRPr="00EE1A42">
              <w:rPr>
                <w:rFonts w:ascii="Times New Roman" w:hAnsi="Times New Roman"/>
                <w:sz w:val="28"/>
              </w:rPr>
              <w:t xml:space="preserve">uản lý </w:t>
            </w:r>
            <w:r w:rsidR="009D37F5">
              <w:rPr>
                <w:rFonts w:ascii="Times New Roman" w:hAnsi="Times New Roman"/>
                <w:sz w:val="28"/>
                <w:lang w:val="en-US"/>
              </w:rPr>
              <w:t xml:space="preserve">thể loại </w:t>
            </w:r>
            <w:r w:rsidRPr="00EE1A42">
              <w:rPr>
                <w:rFonts w:ascii="Times New Roman" w:hAnsi="Times New Roman"/>
                <w:sz w:val="28"/>
              </w:rPr>
              <w:t>từ</w:t>
            </w:r>
            <w:r w:rsidR="009D37F5">
              <w:rPr>
                <w:rFonts w:ascii="Times New Roman" w:hAnsi="Times New Roman"/>
                <w:sz w:val="28"/>
              </w:rPr>
              <w:t xml:space="preserve"> trang admin của hệ thống</w:t>
            </w:r>
            <w:r w:rsidR="00F70C37">
              <w:rPr>
                <w:rFonts w:ascii="Times New Roman" w:hAnsi="Times New Roman"/>
                <w:sz w:val="28"/>
                <w:lang w:val="en-US"/>
              </w:rPr>
              <w:t>.</w:t>
            </w:r>
          </w:p>
        </w:tc>
      </w:tr>
      <w:tr w:rsidR="00EE1A42" w:rsidRPr="00EE1A42" w14:paraId="22594A48" w14:textId="77777777" w:rsidTr="00F70C37">
        <w:trPr>
          <w:trHeight w:val="580"/>
        </w:trPr>
        <w:tc>
          <w:tcPr>
            <w:tcW w:w="2364" w:type="dxa"/>
            <w:shd w:val="clear" w:color="auto" w:fill="E7E7E7"/>
            <w:tcMar>
              <w:top w:w="72" w:type="dxa"/>
              <w:left w:w="144" w:type="dxa"/>
              <w:bottom w:w="72" w:type="dxa"/>
              <w:right w:w="144" w:type="dxa"/>
            </w:tcMar>
          </w:tcPr>
          <w:p w14:paraId="52151295"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0D76D1BF" w14:textId="17D6C933" w:rsidR="00EE1A42" w:rsidRPr="00F70C37" w:rsidRDefault="00EE1A42" w:rsidP="00F70C37">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sidR="00F70C37">
              <w:rPr>
                <w:rFonts w:ascii="Times New Roman" w:hAnsi="Times New Roman"/>
                <w:sz w:val="28"/>
              </w:rPr>
              <w:t xml:space="preserve">ng và </w:t>
            </w:r>
            <w:r w:rsidR="00F70C37">
              <w:rPr>
                <w:rFonts w:ascii="Times New Roman" w:hAnsi="Times New Roman"/>
                <w:sz w:val="28"/>
                <w:lang w:val="en-US"/>
              </w:rPr>
              <w:t>tài khoản phải có quyền admin.</w:t>
            </w:r>
          </w:p>
        </w:tc>
      </w:tr>
      <w:tr w:rsidR="00EE1A42" w:rsidRPr="00EE1A42" w14:paraId="0566AF1B" w14:textId="77777777" w:rsidTr="00F70C37">
        <w:trPr>
          <w:trHeight w:val="22"/>
        </w:trPr>
        <w:tc>
          <w:tcPr>
            <w:tcW w:w="2364" w:type="dxa"/>
            <w:shd w:val="clear" w:color="auto" w:fill="FFFFFF"/>
            <w:tcMar>
              <w:top w:w="72" w:type="dxa"/>
              <w:left w:w="144" w:type="dxa"/>
              <w:bottom w:w="72" w:type="dxa"/>
              <w:right w:w="144" w:type="dxa"/>
            </w:tcMar>
          </w:tcPr>
          <w:p w14:paraId="568360FB"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092C5933" w14:textId="5B21A176" w:rsidR="00EE1A42" w:rsidRPr="009D37F5" w:rsidRDefault="00EE1A42" w:rsidP="00F70C37">
            <w:pPr>
              <w:spacing w:line="240" w:lineRule="auto"/>
              <w:rPr>
                <w:rFonts w:ascii="Times New Roman" w:hAnsi="Times New Roman"/>
                <w:sz w:val="28"/>
                <w:lang w:val="en-US"/>
              </w:rPr>
            </w:pPr>
            <w:r w:rsidRPr="00EE1A42">
              <w:rPr>
                <w:rFonts w:ascii="Times New Roman" w:hAnsi="Times New Roman"/>
                <w:sz w:val="28"/>
              </w:rPr>
              <w:t>Ngườ</w:t>
            </w:r>
            <w:r w:rsidR="009D37F5">
              <w:rPr>
                <w:rFonts w:ascii="Times New Roman" w:hAnsi="Times New Roman"/>
                <w:sz w:val="28"/>
              </w:rPr>
              <w:t>i dù</w:t>
            </w:r>
            <w:r w:rsidRPr="00EE1A42">
              <w:rPr>
                <w:rFonts w:ascii="Times New Roman" w:hAnsi="Times New Roman"/>
                <w:sz w:val="28"/>
              </w:rPr>
              <w:t>ng phải đăng nhập thành công</w:t>
            </w:r>
            <w:r w:rsidR="009D37F5">
              <w:rPr>
                <w:rFonts w:ascii="Times New Roman" w:hAnsi="Times New Roman"/>
                <w:sz w:val="28"/>
                <w:lang w:val="en-US"/>
              </w:rPr>
              <w:t xml:space="preserve"> (U3)</w:t>
            </w:r>
            <w:r w:rsidR="007714A4">
              <w:rPr>
                <w:rFonts w:ascii="Times New Roman" w:hAnsi="Times New Roman"/>
                <w:sz w:val="28"/>
                <w:lang w:val="en-US"/>
              </w:rPr>
              <w:t>.</w:t>
            </w:r>
          </w:p>
        </w:tc>
      </w:tr>
      <w:tr w:rsidR="00EE1A42" w:rsidRPr="00EE1A42" w14:paraId="64188C64" w14:textId="77777777" w:rsidTr="00F70C37">
        <w:trPr>
          <w:trHeight w:val="580"/>
        </w:trPr>
        <w:tc>
          <w:tcPr>
            <w:tcW w:w="2364" w:type="dxa"/>
            <w:shd w:val="clear" w:color="auto" w:fill="E7E7E7"/>
            <w:tcMar>
              <w:top w:w="72" w:type="dxa"/>
              <w:left w:w="144" w:type="dxa"/>
              <w:bottom w:w="72" w:type="dxa"/>
              <w:right w:w="144" w:type="dxa"/>
            </w:tcMar>
          </w:tcPr>
          <w:p w14:paraId="4F584D6A" w14:textId="77777777" w:rsidR="00EE1A42" w:rsidRPr="00EE1A42" w:rsidRDefault="00EE1A42" w:rsidP="00F70C37">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34098817" w14:textId="3227C725" w:rsidR="00B0643C" w:rsidRPr="00EE1A42" w:rsidRDefault="00B0643C" w:rsidP="00B0643C">
            <w:pPr>
              <w:pStyle w:val="ListParagraph"/>
              <w:numPr>
                <w:ilvl w:val="0"/>
                <w:numId w:val="93"/>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r w:rsidR="007714A4">
              <w:rPr>
                <w:rFonts w:ascii="Times New Roman" w:hAnsi="Times New Roman"/>
                <w:sz w:val="28"/>
                <w:lang w:val="en-US"/>
              </w:rPr>
              <w:t>.</w:t>
            </w:r>
          </w:p>
          <w:p w14:paraId="6CB6BCBC" w14:textId="0980945A" w:rsidR="00B0643C" w:rsidRPr="00EE1A42" w:rsidRDefault="00B0643C" w:rsidP="00B0643C">
            <w:pPr>
              <w:pStyle w:val="ListParagraph"/>
              <w:numPr>
                <w:ilvl w:val="0"/>
                <w:numId w:val="93"/>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Pr>
                <w:rFonts w:ascii="Times New Roman" w:hAnsi="Times New Roman"/>
                <w:sz w:val="28"/>
                <w:lang w:val="en-US"/>
              </w:rPr>
              <w:t>thể loại (U9)</w:t>
            </w:r>
            <w:r w:rsidR="007714A4">
              <w:rPr>
                <w:rFonts w:ascii="Times New Roman" w:hAnsi="Times New Roman"/>
                <w:sz w:val="28"/>
                <w:lang w:val="en-US"/>
              </w:rPr>
              <w:t>.</w:t>
            </w:r>
          </w:p>
          <w:p w14:paraId="39736518" w14:textId="5C17D638" w:rsidR="00B0643C" w:rsidRPr="00EE1A42" w:rsidRDefault="00B0643C" w:rsidP="00B0643C">
            <w:pPr>
              <w:pStyle w:val="ListParagraph"/>
              <w:numPr>
                <w:ilvl w:val="0"/>
                <w:numId w:val="93"/>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thể loại (U9.4)</w:t>
            </w:r>
            <w:r w:rsidR="007714A4">
              <w:rPr>
                <w:rFonts w:ascii="Times New Roman" w:hAnsi="Times New Roman"/>
                <w:sz w:val="28"/>
                <w:lang w:val="en-US"/>
              </w:rPr>
              <w:t>.</w:t>
            </w:r>
          </w:p>
          <w:p w14:paraId="1AFA19AB" w14:textId="5BAC762A" w:rsidR="00B0643C" w:rsidRPr="009D37F5" w:rsidRDefault="00B0643C" w:rsidP="00B0643C">
            <w:pPr>
              <w:pStyle w:val="ListParagraph"/>
              <w:numPr>
                <w:ilvl w:val="0"/>
                <w:numId w:val="93"/>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thể loại (U9.1) hoặc chọn thể loại và thực hiện</w:t>
            </w:r>
            <w:r w:rsidRPr="00EE1A42">
              <w:rPr>
                <w:rFonts w:ascii="Times New Roman" w:hAnsi="Times New Roman"/>
                <w:sz w:val="28"/>
              </w:rPr>
              <w:t xml:space="preserve"> các chứ</w:t>
            </w:r>
            <w:r w:rsidR="007714A4">
              <w:rPr>
                <w:rFonts w:ascii="Times New Roman" w:hAnsi="Times New Roman"/>
                <w:sz w:val="28"/>
              </w:rPr>
              <w:t>c năng</w:t>
            </w:r>
            <w:r w:rsidRPr="00EE1A42">
              <w:rPr>
                <w:rFonts w:ascii="Times New Roman" w:hAnsi="Times New Roman"/>
                <w:sz w:val="28"/>
              </w:rPr>
              <w:t xml:space="preserve"> sửa</w:t>
            </w:r>
            <w:r>
              <w:rPr>
                <w:rFonts w:ascii="Times New Roman" w:hAnsi="Times New Roman"/>
                <w:sz w:val="28"/>
                <w:lang w:val="en-US"/>
              </w:rPr>
              <w:t xml:space="preserve"> (U9.2)</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tìm kiếm thông tin thể loại (U9.3).</w:t>
            </w:r>
          </w:p>
          <w:p w14:paraId="59F69755" w14:textId="6E77E887" w:rsidR="00EE1A42" w:rsidRPr="00EE1A42" w:rsidRDefault="00B0643C" w:rsidP="00B0643C">
            <w:pPr>
              <w:pStyle w:val="ListParagraph"/>
              <w:numPr>
                <w:ilvl w:val="0"/>
                <w:numId w:val="93"/>
              </w:numPr>
              <w:spacing w:after="0" w:line="240" w:lineRule="auto"/>
              <w:rPr>
                <w:rFonts w:ascii="Times New Roman" w:hAnsi="Times New Roman"/>
                <w:sz w:val="28"/>
              </w:rPr>
            </w:pPr>
            <w:r w:rsidRPr="00EE1A42">
              <w:rPr>
                <w:rFonts w:ascii="Times New Roman" w:hAnsi="Times New Roman"/>
                <w:sz w:val="28"/>
              </w:rPr>
              <w:t>Kết thúc Use-Case</w:t>
            </w:r>
            <w:r w:rsidR="007714A4">
              <w:rPr>
                <w:rFonts w:ascii="Times New Roman" w:hAnsi="Times New Roman"/>
                <w:sz w:val="28"/>
                <w:lang w:val="en-US"/>
              </w:rPr>
              <w:t>.</w:t>
            </w:r>
          </w:p>
        </w:tc>
      </w:tr>
    </w:tbl>
    <w:p w14:paraId="6959B5C3" w14:textId="6E31C9E9" w:rsidR="00F70C37" w:rsidRDefault="00F70C37" w:rsidP="00F70C37">
      <w:pPr>
        <w:spacing w:line="360" w:lineRule="auto"/>
        <w:jc w:val="both"/>
        <w:rPr>
          <w:rFonts w:ascii="Times New Roman" w:hAnsi="Times New Roman"/>
          <w:b/>
          <w:sz w:val="24"/>
        </w:rPr>
      </w:pPr>
    </w:p>
    <w:p w14:paraId="071BDCF8" w14:textId="6E671AE8" w:rsidR="00F70C37" w:rsidRPr="00F70C37" w:rsidRDefault="00F70C37" w:rsidP="00F70C37">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quản lý nhà cung cấp</w:t>
      </w:r>
    </w:p>
    <w:p w14:paraId="10AF2FE0" w14:textId="4B43211A" w:rsidR="009C790B" w:rsidRPr="00F70C37" w:rsidRDefault="00603BA3" w:rsidP="00F70C37">
      <w:pPr>
        <w:spacing w:line="360" w:lineRule="auto"/>
        <w:jc w:val="both"/>
        <w:rPr>
          <w:rFonts w:ascii="Times New Roman" w:hAnsi="Times New Roman"/>
          <w:b/>
          <w:sz w:val="24"/>
        </w:rPr>
      </w:pPr>
      <w:r>
        <w:rPr>
          <w:noProof/>
          <w:lang w:val="en-US"/>
        </w:rPr>
        <w:drawing>
          <wp:inline distT="0" distB="0" distL="0" distR="0" wp14:anchorId="4D4947EA" wp14:editId="3C658696">
            <wp:extent cx="5762625" cy="2333625"/>
            <wp:effectExtent l="0" t="0" r="9525" b="9525"/>
            <wp:docPr id="68" name="Picture 68" descr="C:\Users\Admin\Downloads\use cas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wnloads\use case (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333625"/>
                    </a:xfrm>
                    <a:prstGeom prst="rect">
                      <a:avLst/>
                    </a:prstGeom>
                    <a:noFill/>
                    <a:ln>
                      <a:noFill/>
                    </a:ln>
                  </pic:spPr>
                </pic:pic>
              </a:graphicData>
            </a:graphic>
          </wp:inline>
        </w:drawing>
      </w:r>
    </w:p>
    <w:p w14:paraId="2BCC5814" w14:textId="432446E0" w:rsidR="009C790B" w:rsidRPr="001C58C5" w:rsidRDefault="001C58C5" w:rsidP="001C58C5">
      <w:pPr>
        <w:pStyle w:val="Heading1"/>
        <w:spacing w:line="360" w:lineRule="auto"/>
        <w:jc w:val="center"/>
        <w:rPr>
          <w:rFonts w:ascii="Times New Roman" w:hAnsi="Times New Roman"/>
          <w:i/>
          <w:color w:val="auto"/>
          <w:sz w:val="28"/>
          <w:szCs w:val="26"/>
          <w:lang w:val="en-US"/>
        </w:rPr>
      </w:pPr>
      <w:bookmarkStart w:id="403" w:name="_Toc71589261"/>
      <w:bookmarkStart w:id="404" w:name="_Toc71645313"/>
      <w:bookmarkStart w:id="405" w:name="_Toc71668551"/>
      <w:bookmarkStart w:id="406" w:name="_Toc71670878"/>
      <w:bookmarkStart w:id="407" w:name="_Toc71672304"/>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25</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 xml:space="preserve">Sơ đồ </w:t>
      </w:r>
      <w:r w:rsidR="009C790B" w:rsidRPr="001C58C5">
        <w:rPr>
          <w:rFonts w:ascii="Times New Roman" w:hAnsi="Times New Roman"/>
          <w:i/>
          <w:color w:val="auto"/>
          <w:sz w:val="28"/>
          <w:szCs w:val="26"/>
        </w:rPr>
        <w:t xml:space="preserve">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w:t>
      </w:r>
      <w:r w:rsidR="009C790B" w:rsidRPr="001C58C5">
        <w:rPr>
          <w:rFonts w:ascii="Times New Roman" w:hAnsi="Times New Roman"/>
          <w:i/>
          <w:color w:val="auto"/>
          <w:sz w:val="28"/>
          <w:szCs w:val="26"/>
          <w:lang w:val="en-US"/>
        </w:rPr>
        <w:t>nhà cung cấp</w:t>
      </w:r>
      <w:bookmarkEnd w:id="403"/>
      <w:bookmarkEnd w:id="404"/>
      <w:bookmarkEnd w:id="405"/>
      <w:bookmarkEnd w:id="406"/>
      <w:bookmarkEnd w:id="407"/>
    </w:p>
    <w:p w14:paraId="37CFBD2F" w14:textId="77777777" w:rsidR="001C58C5" w:rsidRDefault="001C58C5">
      <w:pPr>
        <w:rPr>
          <w:rFonts w:ascii="Times New Roman" w:hAnsi="Times New Roman"/>
          <w:i/>
          <w:sz w:val="28"/>
        </w:rPr>
      </w:pPr>
      <w:r>
        <w:rPr>
          <w:rFonts w:ascii="Times New Roman" w:hAnsi="Times New Roman"/>
          <w:i/>
          <w:sz w:val="28"/>
        </w:rPr>
        <w:br w:type="page"/>
      </w:r>
    </w:p>
    <w:p w14:paraId="45165F47" w14:textId="14E53284" w:rsidR="00F70C37" w:rsidRPr="009D37F5" w:rsidRDefault="00F70C37" w:rsidP="00F70C37">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quản lý </w:t>
      </w:r>
      <w:r>
        <w:rPr>
          <w:rFonts w:ascii="Times New Roman" w:hAnsi="Times New Roman"/>
          <w:i/>
          <w:sz w:val="28"/>
          <w:lang w:val="en-US"/>
        </w:rPr>
        <w:t>nhà cung cấp</w:t>
      </w:r>
    </w:p>
    <w:tbl>
      <w:tblPr>
        <w:tblW w:w="9039" w:type="dxa"/>
        <w:tblCellMar>
          <w:left w:w="0" w:type="dxa"/>
          <w:right w:w="0" w:type="dxa"/>
        </w:tblCellMar>
        <w:tblLook w:val="04A0" w:firstRow="1" w:lastRow="0" w:firstColumn="1" w:lastColumn="0" w:noHBand="0" w:noVBand="1"/>
      </w:tblPr>
      <w:tblGrid>
        <w:gridCol w:w="2364"/>
        <w:gridCol w:w="6675"/>
      </w:tblGrid>
      <w:tr w:rsidR="00F70C37" w:rsidRPr="00EE1A42" w14:paraId="65ADF1AE" w14:textId="77777777" w:rsidTr="00112FB3">
        <w:trPr>
          <w:trHeight w:val="254"/>
        </w:trPr>
        <w:tc>
          <w:tcPr>
            <w:tcW w:w="2364" w:type="dxa"/>
            <w:shd w:val="clear" w:color="auto" w:fill="009DD9"/>
            <w:tcMar>
              <w:top w:w="72" w:type="dxa"/>
              <w:left w:w="144" w:type="dxa"/>
              <w:bottom w:w="72" w:type="dxa"/>
              <w:right w:w="144" w:type="dxa"/>
            </w:tcMar>
          </w:tcPr>
          <w:p w14:paraId="065207C1"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14002C3E"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Nội dung</w:t>
            </w:r>
          </w:p>
        </w:tc>
      </w:tr>
      <w:tr w:rsidR="00F70C37" w:rsidRPr="00EE1A42" w14:paraId="5DCC5717" w14:textId="77777777" w:rsidTr="00112FB3">
        <w:trPr>
          <w:trHeight w:val="105"/>
        </w:trPr>
        <w:tc>
          <w:tcPr>
            <w:tcW w:w="2364" w:type="dxa"/>
            <w:shd w:val="clear" w:color="auto" w:fill="E7E7E7"/>
            <w:tcMar>
              <w:top w:w="72" w:type="dxa"/>
              <w:left w:w="144" w:type="dxa"/>
              <w:bottom w:w="72" w:type="dxa"/>
              <w:right w:w="144" w:type="dxa"/>
            </w:tcMar>
          </w:tcPr>
          <w:p w14:paraId="5D1D9207"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5277ED02" w14:textId="67F99CE7" w:rsidR="00F70C37" w:rsidRPr="009D37F5" w:rsidRDefault="00F70C37" w:rsidP="00112FB3">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nhà cung cấp (U10)</w:t>
            </w:r>
          </w:p>
        </w:tc>
      </w:tr>
      <w:tr w:rsidR="00F70C37" w:rsidRPr="00EE1A42" w14:paraId="78F1211A" w14:textId="77777777" w:rsidTr="00112FB3">
        <w:trPr>
          <w:trHeight w:val="580"/>
        </w:trPr>
        <w:tc>
          <w:tcPr>
            <w:tcW w:w="2364" w:type="dxa"/>
            <w:shd w:val="clear" w:color="auto" w:fill="FFFFFF"/>
            <w:tcMar>
              <w:top w:w="72" w:type="dxa"/>
              <w:left w:w="144" w:type="dxa"/>
              <w:bottom w:w="72" w:type="dxa"/>
              <w:right w:w="144" w:type="dxa"/>
            </w:tcMar>
          </w:tcPr>
          <w:p w14:paraId="033606BE"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4AAD6464" w14:textId="5943278B" w:rsidR="00F70C37" w:rsidRPr="00F70C37" w:rsidRDefault="00F70C37" w:rsidP="00112FB3">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n lý nhà cung cấp</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F70C37" w:rsidRPr="00EE1A42" w14:paraId="10A4BA58" w14:textId="77777777" w:rsidTr="00112FB3">
        <w:trPr>
          <w:trHeight w:val="105"/>
        </w:trPr>
        <w:tc>
          <w:tcPr>
            <w:tcW w:w="2364" w:type="dxa"/>
            <w:shd w:val="clear" w:color="auto" w:fill="E7E7E7"/>
            <w:tcMar>
              <w:top w:w="72" w:type="dxa"/>
              <w:left w:w="144" w:type="dxa"/>
              <w:bottom w:w="72" w:type="dxa"/>
              <w:right w:w="144" w:type="dxa"/>
            </w:tcMar>
          </w:tcPr>
          <w:p w14:paraId="558FCBF1"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088FD32A" w14:textId="77777777" w:rsidR="00F70C37" w:rsidRPr="009D37F5" w:rsidRDefault="00F70C37" w:rsidP="00112FB3">
            <w:pPr>
              <w:spacing w:line="240" w:lineRule="auto"/>
              <w:rPr>
                <w:rFonts w:ascii="Times New Roman" w:hAnsi="Times New Roman"/>
                <w:sz w:val="28"/>
                <w:lang w:val="en-US"/>
              </w:rPr>
            </w:pPr>
            <w:r>
              <w:rPr>
                <w:rFonts w:ascii="Times New Roman" w:hAnsi="Times New Roman"/>
                <w:sz w:val="28"/>
                <w:lang w:val="en-US"/>
              </w:rPr>
              <w:t>Admin</w:t>
            </w:r>
          </w:p>
        </w:tc>
      </w:tr>
      <w:tr w:rsidR="00F70C37" w:rsidRPr="00EE1A42" w14:paraId="3FCD8008" w14:textId="77777777" w:rsidTr="00112FB3">
        <w:trPr>
          <w:trHeight w:val="580"/>
        </w:trPr>
        <w:tc>
          <w:tcPr>
            <w:tcW w:w="2364" w:type="dxa"/>
            <w:shd w:val="clear" w:color="auto" w:fill="FFFFFF"/>
            <w:tcMar>
              <w:top w:w="72" w:type="dxa"/>
              <w:left w:w="144" w:type="dxa"/>
              <w:bottom w:w="72" w:type="dxa"/>
              <w:right w:w="144" w:type="dxa"/>
            </w:tcMar>
          </w:tcPr>
          <w:p w14:paraId="1A8D6B68"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3E5E396A" w14:textId="7753BF3E" w:rsidR="00F70C37" w:rsidRPr="00F70C37" w:rsidRDefault="00F70C37" w:rsidP="00F70C37">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Pr>
                <w:rFonts w:ascii="Times New Roman" w:hAnsi="Times New Roman"/>
                <w:sz w:val="28"/>
                <w:lang w:val="en-US"/>
              </w:rPr>
              <w:t xml:space="preserve">nhà cung cấp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F70C37" w:rsidRPr="00EE1A42" w14:paraId="34866215" w14:textId="77777777" w:rsidTr="00112FB3">
        <w:trPr>
          <w:trHeight w:val="580"/>
        </w:trPr>
        <w:tc>
          <w:tcPr>
            <w:tcW w:w="2364" w:type="dxa"/>
            <w:shd w:val="clear" w:color="auto" w:fill="E7E7E7"/>
            <w:tcMar>
              <w:top w:w="72" w:type="dxa"/>
              <w:left w:w="144" w:type="dxa"/>
              <w:bottom w:w="72" w:type="dxa"/>
              <w:right w:w="144" w:type="dxa"/>
            </w:tcMar>
          </w:tcPr>
          <w:p w14:paraId="49B59BA8"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57215352" w14:textId="462CE511" w:rsidR="00F70C37" w:rsidRPr="00F70C37" w:rsidRDefault="00F70C37" w:rsidP="00112FB3">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p>
        </w:tc>
      </w:tr>
      <w:tr w:rsidR="00F70C37" w:rsidRPr="00EE1A42" w14:paraId="5E1B8836" w14:textId="77777777" w:rsidTr="00112FB3">
        <w:trPr>
          <w:trHeight w:val="22"/>
        </w:trPr>
        <w:tc>
          <w:tcPr>
            <w:tcW w:w="2364" w:type="dxa"/>
            <w:shd w:val="clear" w:color="auto" w:fill="FFFFFF"/>
            <w:tcMar>
              <w:top w:w="72" w:type="dxa"/>
              <w:left w:w="144" w:type="dxa"/>
              <w:bottom w:w="72" w:type="dxa"/>
              <w:right w:w="144" w:type="dxa"/>
            </w:tcMar>
          </w:tcPr>
          <w:p w14:paraId="226D8BAF"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5F947A0F" w14:textId="77777777" w:rsidR="00F70C37" w:rsidRPr="009D37F5" w:rsidRDefault="00F70C37" w:rsidP="00112FB3">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F70C37" w:rsidRPr="00EE1A42" w14:paraId="2337D68F" w14:textId="77777777" w:rsidTr="00112FB3">
        <w:trPr>
          <w:trHeight w:val="580"/>
        </w:trPr>
        <w:tc>
          <w:tcPr>
            <w:tcW w:w="2364" w:type="dxa"/>
            <w:shd w:val="clear" w:color="auto" w:fill="E7E7E7"/>
            <w:tcMar>
              <w:top w:w="72" w:type="dxa"/>
              <w:left w:w="144" w:type="dxa"/>
              <w:bottom w:w="72" w:type="dxa"/>
              <w:right w:w="144" w:type="dxa"/>
            </w:tcMar>
          </w:tcPr>
          <w:p w14:paraId="614555A2"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3BF315C6" w14:textId="77777777" w:rsidR="00F70C37" w:rsidRPr="00EE1A42" w:rsidRDefault="00F70C37" w:rsidP="00B0643C">
            <w:pPr>
              <w:pStyle w:val="ListParagraph"/>
              <w:numPr>
                <w:ilvl w:val="0"/>
                <w:numId w:val="97"/>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p>
          <w:p w14:paraId="7797124F" w14:textId="175B3D6A" w:rsidR="00F70C37" w:rsidRPr="00EE1A42" w:rsidRDefault="00F70C37" w:rsidP="00B0643C">
            <w:pPr>
              <w:pStyle w:val="ListParagraph"/>
              <w:numPr>
                <w:ilvl w:val="0"/>
                <w:numId w:val="97"/>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lý</w:t>
            </w:r>
            <w:r w:rsidR="00B0643C">
              <w:rPr>
                <w:rFonts w:ascii="Times New Roman" w:hAnsi="Times New Roman"/>
                <w:sz w:val="28"/>
              </w:rPr>
              <w:t xml:space="preserve"> nhà cung cấp</w:t>
            </w:r>
            <w:r>
              <w:rPr>
                <w:rFonts w:ascii="Times New Roman" w:hAnsi="Times New Roman"/>
                <w:sz w:val="28"/>
                <w:lang w:val="en-US"/>
              </w:rPr>
              <w:t xml:space="preserve"> (U10)</w:t>
            </w:r>
          </w:p>
          <w:p w14:paraId="79A6688B" w14:textId="60AA4785" w:rsidR="00F70C37" w:rsidRPr="00EE1A42" w:rsidRDefault="00F70C37" w:rsidP="00B0643C">
            <w:pPr>
              <w:pStyle w:val="ListParagraph"/>
              <w:numPr>
                <w:ilvl w:val="0"/>
                <w:numId w:val="97"/>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nhà cung cấp (U10.4)</w:t>
            </w:r>
          </w:p>
          <w:p w14:paraId="0005827A" w14:textId="15EBD1E0" w:rsidR="00F70C37" w:rsidRPr="009D37F5" w:rsidRDefault="00F70C37" w:rsidP="00B0643C">
            <w:pPr>
              <w:pStyle w:val="ListParagraph"/>
              <w:numPr>
                <w:ilvl w:val="0"/>
                <w:numId w:val="97"/>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w:t>
            </w:r>
            <w:r w:rsidR="00B0643C">
              <w:rPr>
                <w:rFonts w:ascii="Times New Roman" w:hAnsi="Times New Roman"/>
                <w:sz w:val="28"/>
                <w:lang w:val="en-US"/>
              </w:rPr>
              <w:t xml:space="preserve">thêm nhà cung cấp (U10.1) hoặc </w:t>
            </w:r>
            <w:r>
              <w:rPr>
                <w:rFonts w:ascii="Times New Roman" w:hAnsi="Times New Roman"/>
                <w:sz w:val="28"/>
                <w:lang w:val="en-US"/>
              </w:rPr>
              <w:t xml:space="preserve">chọn </w:t>
            </w:r>
            <w:r w:rsidR="00B0643C">
              <w:rPr>
                <w:rFonts w:ascii="Times New Roman" w:hAnsi="Times New Roman"/>
                <w:sz w:val="28"/>
                <w:lang w:val="en-US"/>
              </w:rPr>
              <w:t xml:space="preserve">nhà cung cấp </w:t>
            </w:r>
            <w:r>
              <w:rPr>
                <w:rFonts w:ascii="Times New Roman" w:hAnsi="Times New Roman"/>
                <w:sz w:val="28"/>
                <w:lang w:val="en-US"/>
              </w:rPr>
              <w:t>và thực hiện</w:t>
            </w:r>
            <w:r w:rsidRPr="00EE1A42">
              <w:rPr>
                <w:rFonts w:ascii="Times New Roman" w:hAnsi="Times New Roman"/>
                <w:sz w:val="28"/>
              </w:rPr>
              <w:t xml:space="preserve"> các chứ</w:t>
            </w:r>
            <w:r w:rsidR="007714A4">
              <w:rPr>
                <w:rFonts w:ascii="Times New Roman" w:hAnsi="Times New Roman"/>
                <w:sz w:val="28"/>
              </w:rPr>
              <w:t xml:space="preserve">c năng </w:t>
            </w:r>
            <w:r w:rsidRPr="00EE1A42">
              <w:rPr>
                <w:rFonts w:ascii="Times New Roman" w:hAnsi="Times New Roman"/>
                <w:sz w:val="28"/>
              </w:rPr>
              <w:t>sửa</w:t>
            </w:r>
            <w:r w:rsidR="00B0643C">
              <w:rPr>
                <w:rFonts w:ascii="Times New Roman" w:hAnsi="Times New Roman"/>
                <w:sz w:val="28"/>
                <w:lang w:val="en-US"/>
              </w:rPr>
              <w:t xml:space="preserve"> (U10.2)</w:t>
            </w:r>
            <w:r w:rsidR="00B0643C">
              <w:rPr>
                <w:rFonts w:ascii="Times New Roman" w:hAnsi="Times New Roman"/>
                <w:sz w:val="28"/>
              </w:rPr>
              <w:t xml:space="preserve"> và c</w:t>
            </w:r>
            <w:r w:rsidR="00B0643C">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 xml:space="preserve">tìm kiếm thông tin </w:t>
            </w:r>
            <w:r w:rsidR="00B0643C">
              <w:rPr>
                <w:rFonts w:ascii="Times New Roman" w:hAnsi="Times New Roman"/>
                <w:sz w:val="28"/>
                <w:lang w:val="en-US"/>
              </w:rPr>
              <w:t xml:space="preserve">nhà cung cấp </w:t>
            </w:r>
            <w:r>
              <w:rPr>
                <w:rFonts w:ascii="Times New Roman" w:hAnsi="Times New Roman"/>
                <w:sz w:val="28"/>
                <w:lang w:val="en-US"/>
              </w:rPr>
              <w:t>(U10.3).</w:t>
            </w:r>
          </w:p>
          <w:p w14:paraId="6E6B3E09" w14:textId="77777777" w:rsidR="00F70C37" w:rsidRPr="00EE1A42" w:rsidRDefault="00F70C37" w:rsidP="00B0643C">
            <w:pPr>
              <w:pStyle w:val="ListParagraph"/>
              <w:numPr>
                <w:ilvl w:val="0"/>
                <w:numId w:val="97"/>
              </w:numPr>
              <w:spacing w:after="0" w:line="240" w:lineRule="auto"/>
              <w:rPr>
                <w:rFonts w:ascii="Times New Roman" w:hAnsi="Times New Roman"/>
                <w:sz w:val="28"/>
              </w:rPr>
            </w:pPr>
            <w:r w:rsidRPr="00EE1A42">
              <w:rPr>
                <w:rFonts w:ascii="Times New Roman" w:hAnsi="Times New Roman"/>
                <w:sz w:val="28"/>
              </w:rPr>
              <w:t>Kết thúc Use-Case</w:t>
            </w:r>
          </w:p>
        </w:tc>
      </w:tr>
    </w:tbl>
    <w:p w14:paraId="0289694F" w14:textId="361BCDD7" w:rsidR="00F70C37" w:rsidRDefault="00F70C37" w:rsidP="00F70C37">
      <w:pPr>
        <w:spacing w:line="360" w:lineRule="auto"/>
        <w:jc w:val="both"/>
        <w:rPr>
          <w:rFonts w:ascii="Times New Roman" w:hAnsi="Times New Roman"/>
          <w:sz w:val="28"/>
          <w:szCs w:val="26"/>
          <w:lang w:val="en-US"/>
        </w:rPr>
      </w:pPr>
    </w:p>
    <w:p w14:paraId="63B480C1" w14:textId="4B5A81DF" w:rsidR="00F70C37" w:rsidRPr="00F70C37" w:rsidRDefault="00F70C37" w:rsidP="00F70C37">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w:t>
      </w:r>
      <w:r>
        <w:rPr>
          <w:rFonts w:ascii="Times New Roman" w:hAnsi="Times New Roman"/>
          <w:b/>
          <w:sz w:val="28"/>
          <w:szCs w:val="26"/>
        </w:rPr>
        <w:t>n lý sản phẩm</w:t>
      </w:r>
    </w:p>
    <w:p w14:paraId="79EAC8F7" w14:textId="77777777" w:rsidR="001C58C5" w:rsidRDefault="004C3B61" w:rsidP="001C58C5">
      <w:pPr>
        <w:jc w:val="center"/>
        <w:rPr>
          <w:rFonts w:ascii="Times New Roman" w:hAnsi="Times New Roman"/>
          <w:i/>
          <w:sz w:val="28"/>
          <w:szCs w:val="26"/>
          <w:lang w:val="en-US"/>
        </w:rPr>
      </w:pPr>
      <w:r>
        <w:rPr>
          <w:noProof/>
          <w:lang w:val="en-US"/>
        </w:rPr>
        <w:drawing>
          <wp:inline distT="0" distB="0" distL="0" distR="0" wp14:anchorId="42E0F23C" wp14:editId="71E29F89">
            <wp:extent cx="5486400" cy="2493818"/>
            <wp:effectExtent l="0" t="0" r="0" b="1905"/>
            <wp:docPr id="71" name="Picture 71" descr="C:\Users\Admin\Downloads\use cas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wnloads\use case (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493818"/>
                    </a:xfrm>
                    <a:prstGeom prst="rect">
                      <a:avLst/>
                    </a:prstGeom>
                    <a:noFill/>
                    <a:ln>
                      <a:noFill/>
                    </a:ln>
                  </pic:spPr>
                </pic:pic>
              </a:graphicData>
            </a:graphic>
          </wp:inline>
        </w:drawing>
      </w:r>
    </w:p>
    <w:p w14:paraId="2E9AB6B6" w14:textId="7A8275B6" w:rsidR="009C790B" w:rsidRPr="001C58C5" w:rsidRDefault="001C58C5" w:rsidP="001C58C5">
      <w:pPr>
        <w:pStyle w:val="Heading1"/>
        <w:jc w:val="center"/>
        <w:rPr>
          <w:rFonts w:ascii="Arial" w:hAnsi="Arial"/>
          <w:color w:val="auto"/>
          <w:sz w:val="22"/>
          <w:szCs w:val="22"/>
        </w:rPr>
      </w:pPr>
      <w:bookmarkStart w:id="408" w:name="_Toc71589262"/>
      <w:bookmarkStart w:id="409" w:name="_Toc71645314"/>
      <w:bookmarkStart w:id="410" w:name="_Toc71668552"/>
      <w:bookmarkStart w:id="411" w:name="_Toc71670879"/>
      <w:bookmarkStart w:id="412" w:name="_Toc71672305"/>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26</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w:t>
      </w:r>
      <w:r w:rsidR="009C790B" w:rsidRPr="001C58C5">
        <w:rPr>
          <w:rFonts w:ascii="Times New Roman" w:hAnsi="Times New Roman"/>
          <w:i/>
          <w:color w:val="auto"/>
          <w:sz w:val="28"/>
          <w:szCs w:val="26"/>
          <w:lang w:val="en-US"/>
        </w:rPr>
        <w:t>sản phẩm</w:t>
      </w:r>
      <w:bookmarkEnd w:id="408"/>
      <w:bookmarkEnd w:id="409"/>
      <w:bookmarkEnd w:id="410"/>
      <w:bookmarkEnd w:id="411"/>
      <w:bookmarkEnd w:id="412"/>
    </w:p>
    <w:p w14:paraId="1791301E" w14:textId="4F5D30F6" w:rsidR="00F70C37" w:rsidRPr="001C58C5" w:rsidRDefault="001C58C5" w:rsidP="001C58C5">
      <w:pPr>
        <w:ind w:firstLine="720"/>
        <w:rPr>
          <w:rFonts w:ascii="Times New Roman" w:hAnsi="Times New Roman"/>
          <w:i/>
          <w:sz w:val="28"/>
        </w:rPr>
      </w:pPr>
      <w:r>
        <w:rPr>
          <w:rFonts w:ascii="Times New Roman" w:hAnsi="Times New Roman"/>
          <w:i/>
          <w:sz w:val="28"/>
        </w:rPr>
        <w:br w:type="page"/>
      </w:r>
      <w:r w:rsidR="00F70C37" w:rsidRPr="009D37F5">
        <w:rPr>
          <w:rFonts w:ascii="Times New Roman" w:hAnsi="Times New Roman"/>
          <w:i/>
          <w:sz w:val="28"/>
        </w:rPr>
        <w:lastRenderedPageBreak/>
        <w:t>Đặc tả use case</w:t>
      </w:r>
      <w:r w:rsidR="00F70C37" w:rsidRPr="009D37F5">
        <w:rPr>
          <w:rFonts w:ascii="Times New Roman" w:hAnsi="Times New Roman"/>
          <w:i/>
          <w:sz w:val="28"/>
          <w:lang w:val="en-US"/>
        </w:rPr>
        <w:t xml:space="preserve"> phân rã danh mục quản lý </w:t>
      </w:r>
      <w:r w:rsidR="00F70C37">
        <w:rPr>
          <w:rFonts w:ascii="Times New Roman" w:hAnsi="Times New Roman"/>
          <w:i/>
          <w:sz w:val="28"/>
          <w:lang w:val="en-US"/>
        </w:rPr>
        <w:t>sản phẩm</w:t>
      </w:r>
    </w:p>
    <w:tbl>
      <w:tblPr>
        <w:tblW w:w="9039" w:type="dxa"/>
        <w:tblCellMar>
          <w:left w:w="0" w:type="dxa"/>
          <w:right w:w="0" w:type="dxa"/>
        </w:tblCellMar>
        <w:tblLook w:val="04A0" w:firstRow="1" w:lastRow="0" w:firstColumn="1" w:lastColumn="0" w:noHBand="0" w:noVBand="1"/>
      </w:tblPr>
      <w:tblGrid>
        <w:gridCol w:w="2364"/>
        <w:gridCol w:w="6675"/>
      </w:tblGrid>
      <w:tr w:rsidR="00F70C37" w:rsidRPr="00EE1A42" w14:paraId="69FA0046" w14:textId="77777777" w:rsidTr="00112FB3">
        <w:trPr>
          <w:trHeight w:val="254"/>
        </w:trPr>
        <w:tc>
          <w:tcPr>
            <w:tcW w:w="2364" w:type="dxa"/>
            <w:shd w:val="clear" w:color="auto" w:fill="009DD9"/>
            <w:tcMar>
              <w:top w:w="72" w:type="dxa"/>
              <w:left w:w="144" w:type="dxa"/>
              <w:bottom w:w="72" w:type="dxa"/>
              <w:right w:w="144" w:type="dxa"/>
            </w:tcMar>
          </w:tcPr>
          <w:p w14:paraId="37EFBB07"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02E6C401" w14:textId="77777777" w:rsidR="00F70C37" w:rsidRPr="00EE1A42" w:rsidRDefault="00F70C37" w:rsidP="00112FB3">
            <w:pPr>
              <w:spacing w:line="240" w:lineRule="auto"/>
              <w:jc w:val="center"/>
              <w:rPr>
                <w:rFonts w:ascii="Times New Roman" w:hAnsi="Times New Roman"/>
                <w:sz w:val="28"/>
              </w:rPr>
            </w:pPr>
            <w:r w:rsidRPr="00EE1A42">
              <w:rPr>
                <w:rFonts w:ascii="Times New Roman" w:hAnsi="Times New Roman"/>
                <w:b/>
                <w:bCs/>
                <w:sz w:val="28"/>
              </w:rPr>
              <w:t>Nội dung</w:t>
            </w:r>
          </w:p>
        </w:tc>
      </w:tr>
      <w:tr w:rsidR="00F70C37" w:rsidRPr="00EE1A42" w14:paraId="6D923C65" w14:textId="77777777" w:rsidTr="00112FB3">
        <w:trPr>
          <w:trHeight w:val="105"/>
        </w:trPr>
        <w:tc>
          <w:tcPr>
            <w:tcW w:w="2364" w:type="dxa"/>
            <w:shd w:val="clear" w:color="auto" w:fill="E7E7E7"/>
            <w:tcMar>
              <w:top w:w="72" w:type="dxa"/>
              <w:left w:w="144" w:type="dxa"/>
              <w:bottom w:w="72" w:type="dxa"/>
              <w:right w:w="144" w:type="dxa"/>
            </w:tcMar>
          </w:tcPr>
          <w:p w14:paraId="36E97A30"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36015E7A" w14:textId="19468D3E" w:rsidR="00F70C37" w:rsidRPr="009D37F5" w:rsidRDefault="00F70C37" w:rsidP="00B0643C">
            <w:pPr>
              <w:spacing w:line="240" w:lineRule="auto"/>
              <w:rPr>
                <w:rFonts w:ascii="Times New Roman" w:hAnsi="Times New Roman"/>
                <w:sz w:val="28"/>
                <w:lang w:val="en-US"/>
              </w:rPr>
            </w:pPr>
            <w:r w:rsidRPr="00EE1A42">
              <w:rPr>
                <w:rFonts w:ascii="Times New Roman" w:hAnsi="Times New Roman"/>
                <w:sz w:val="28"/>
              </w:rPr>
              <w:t xml:space="preserve">Quản lý </w:t>
            </w:r>
            <w:r w:rsidR="00B0643C">
              <w:rPr>
                <w:rFonts w:ascii="Times New Roman" w:hAnsi="Times New Roman"/>
                <w:sz w:val="28"/>
                <w:lang w:val="en-US"/>
              </w:rPr>
              <w:t>sản phẩm</w:t>
            </w:r>
            <w:r>
              <w:rPr>
                <w:rFonts w:ascii="Times New Roman" w:hAnsi="Times New Roman"/>
                <w:sz w:val="28"/>
                <w:lang w:val="en-US"/>
              </w:rPr>
              <w:t xml:space="preserve"> (U11)</w:t>
            </w:r>
          </w:p>
        </w:tc>
      </w:tr>
      <w:tr w:rsidR="00F70C37" w:rsidRPr="00EE1A42" w14:paraId="22695C70" w14:textId="77777777" w:rsidTr="00112FB3">
        <w:trPr>
          <w:trHeight w:val="580"/>
        </w:trPr>
        <w:tc>
          <w:tcPr>
            <w:tcW w:w="2364" w:type="dxa"/>
            <w:shd w:val="clear" w:color="auto" w:fill="FFFFFF"/>
            <w:tcMar>
              <w:top w:w="72" w:type="dxa"/>
              <w:left w:w="144" w:type="dxa"/>
              <w:bottom w:w="72" w:type="dxa"/>
              <w:right w:w="144" w:type="dxa"/>
            </w:tcMar>
          </w:tcPr>
          <w:p w14:paraId="1E23D2DF"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5F5D894E" w14:textId="47676037" w:rsidR="00F70C37" w:rsidRPr="00F70C37" w:rsidRDefault="00F70C37" w:rsidP="00F70C37">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 xml:space="preserve">n lý </w:t>
            </w:r>
            <w:r>
              <w:rPr>
                <w:rFonts w:ascii="Times New Roman" w:hAnsi="Times New Roman"/>
                <w:sz w:val="28"/>
                <w:lang w:val="en-US"/>
              </w:rPr>
              <w:t>sản phẩm</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F70C37" w:rsidRPr="00EE1A42" w14:paraId="6DF1635E" w14:textId="77777777" w:rsidTr="00112FB3">
        <w:trPr>
          <w:trHeight w:val="105"/>
        </w:trPr>
        <w:tc>
          <w:tcPr>
            <w:tcW w:w="2364" w:type="dxa"/>
            <w:shd w:val="clear" w:color="auto" w:fill="E7E7E7"/>
            <w:tcMar>
              <w:top w:w="72" w:type="dxa"/>
              <w:left w:w="144" w:type="dxa"/>
              <w:bottom w:w="72" w:type="dxa"/>
              <w:right w:w="144" w:type="dxa"/>
            </w:tcMar>
          </w:tcPr>
          <w:p w14:paraId="3F0C0C21"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4C3A26DA" w14:textId="77777777" w:rsidR="00F70C37" w:rsidRPr="009D37F5" w:rsidRDefault="00F70C37" w:rsidP="00112FB3">
            <w:pPr>
              <w:spacing w:line="240" w:lineRule="auto"/>
              <w:rPr>
                <w:rFonts w:ascii="Times New Roman" w:hAnsi="Times New Roman"/>
                <w:sz w:val="28"/>
                <w:lang w:val="en-US"/>
              </w:rPr>
            </w:pPr>
            <w:r>
              <w:rPr>
                <w:rFonts w:ascii="Times New Roman" w:hAnsi="Times New Roman"/>
                <w:sz w:val="28"/>
                <w:lang w:val="en-US"/>
              </w:rPr>
              <w:t>Admin</w:t>
            </w:r>
          </w:p>
        </w:tc>
      </w:tr>
      <w:tr w:rsidR="00F70C37" w:rsidRPr="00EE1A42" w14:paraId="302A2EFB" w14:textId="77777777" w:rsidTr="00112FB3">
        <w:trPr>
          <w:trHeight w:val="580"/>
        </w:trPr>
        <w:tc>
          <w:tcPr>
            <w:tcW w:w="2364" w:type="dxa"/>
            <w:shd w:val="clear" w:color="auto" w:fill="FFFFFF"/>
            <w:tcMar>
              <w:top w:w="72" w:type="dxa"/>
              <w:left w:w="144" w:type="dxa"/>
              <w:bottom w:w="72" w:type="dxa"/>
              <w:right w:w="144" w:type="dxa"/>
            </w:tcMar>
          </w:tcPr>
          <w:p w14:paraId="607DF5BF"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5B49901A" w14:textId="2592A59E" w:rsidR="00F70C37" w:rsidRPr="00F70C37" w:rsidRDefault="00F70C37" w:rsidP="00F70C37">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Pr>
                <w:rFonts w:ascii="Times New Roman" w:hAnsi="Times New Roman"/>
                <w:sz w:val="28"/>
                <w:lang w:val="en-US"/>
              </w:rPr>
              <w:t xml:space="preserve">sản phẩm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F70C37" w:rsidRPr="00EE1A42" w14:paraId="1B3415CC" w14:textId="77777777" w:rsidTr="00112FB3">
        <w:trPr>
          <w:trHeight w:val="580"/>
        </w:trPr>
        <w:tc>
          <w:tcPr>
            <w:tcW w:w="2364" w:type="dxa"/>
            <w:shd w:val="clear" w:color="auto" w:fill="E7E7E7"/>
            <w:tcMar>
              <w:top w:w="72" w:type="dxa"/>
              <w:left w:w="144" w:type="dxa"/>
              <w:bottom w:w="72" w:type="dxa"/>
              <w:right w:w="144" w:type="dxa"/>
            </w:tcMar>
          </w:tcPr>
          <w:p w14:paraId="5D591E7C"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3EF369F1" w14:textId="77777777" w:rsidR="00F70C37" w:rsidRPr="00F70C37" w:rsidRDefault="00F70C37" w:rsidP="00112FB3">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p>
        </w:tc>
      </w:tr>
      <w:tr w:rsidR="00F70C37" w:rsidRPr="00EE1A42" w14:paraId="089057B7" w14:textId="77777777" w:rsidTr="00112FB3">
        <w:trPr>
          <w:trHeight w:val="22"/>
        </w:trPr>
        <w:tc>
          <w:tcPr>
            <w:tcW w:w="2364" w:type="dxa"/>
            <w:shd w:val="clear" w:color="auto" w:fill="FFFFFF"/>
            <w:tcMar>
              <w:top w:w="72" w:type="dxa"/>
              <w:left w:w="144" w:type="dxa"/>
              <w:bottom w:w="72" w:type="dxa"/>
              <w:right w:w="144" w:type="dxa"/>
            </w:tcMar>
          </w:tcPr>
          <w:p w14:paraId="38350562"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651C4502" w14:textId="77777777" w:rsidR="00F70C37" w:rsidRPr="009D37F5" w:rsidRDefault="00F70C37" w:rsidP="00112FB3">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F70C37" w:rsidRPr="00EE1A42" w14:paraId="59AF434F" w14:textId="77777777" w:rsidTr="00112FB3">
        <w:trPr>
          <w:trHeight w:val="580"/>
        </w:trPr>
        <w:tc>
          <w:tcPr>
            <w:tcW w:w="2364" w:type="dxa"/>
            <w:shd w:val="clear" w:color="auto" w:fill="E7E7E7"/>
            <w:tcMar>
              <w:top w:w="72" w:type="dxa"/>
              <w:left w:w="144" w:type="dxa"/>
              <w:bottom w:w="72" w:type="dxa"/>
              <w:right w:w="144" w:type="dxa"/>
            </w:tcMar>
          </w:tcPr>
          <w:p w14:paraId="2481AFDE" w14:textId="77777777" w:rsidR="00F70C37" w:rsidRPr="00EE1A42" w:rsidRDefault="00F70C37" w:rsidP="00112FB3">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24CBFB53" w14:textId="77777777" w:rsidR="00112FB3" w:rsidRPr="00EE1A42" w:rsidRDefault="00112FB3" w:rsidP="00112FB3">
            <w:pPr>
              <w:pStyle w:val="ListParagraph"/>
              <w:numPr>
                <w:ilvl w:val="0"/>
                <w:numId w:val="95"/>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p>
          <w:p w14:paraId="40757818" w14:textId="12B2321E" w:rsidR="00112FB3" w:rsidRPr="00EE1A42" w:rsidRDefault="00112FB3" w:rsidP="00112FB3">
            <w:pPr>
              <w:pStyle w:val="ListParagraph"/>
              <w:numPr>
                <w:ilvl w:val="0"/>
                <w:numId w:val="95"/>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Pr>
                <w:rFonts w:ascii="Times New Roman" w:hAnsi="Times New Roman"/>
                <w:sz w:val="28"/>
                <w:lang w:val="en-US"/>
              </w:rPr>
              <w:t>sản phẩm (U11)</w:t>
            </w:r>
          </w:p>
          <w:p w14:paraId="758CFB7F" w14:textId="14B266F6" w:rsidR="00112FB3" w:rsidRPr="00EE1A42" w:rsidRDefault="00112FB3" w:rsidP="00112FB3">
            <w:pPr>
              <w:pStyle w:val="ListParagraph"/>
              <w:numPr>
                <w:ilvl w:val="0"/>
                <w:numId w:val="95"/>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sản phẩm (U11.5)</w:t>
            </w:r>
          </w:p>
          <w:p w14:paraId="3C991B9E" w14:textId="646A7FAC" w:rsidR="00112FB3" w:rsidRPr="009D37F5" w:rsidRDefault="00112FB3" w:rsidP="00112FB3">
            <w:pPr>
              <w:pStyle w:val="ListParagraph"/>
              <w:numPr>
                <w:ilvl w:val="0"/>
                <w:numId w:val="95"/>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sản phẩm (U11.1) hoặc chọ</w:t>
            </w:r>
            <w:r w:rsidR="007714A4">
              <w:rPr>
                <w:rFonts w:ascii="Times New Roman" w:hAnsi="Times New Roman"/>
                <w:sz w:val="28"/>
                <w:lang w:val="en-US"/>
              </w:rPr>
              <w:t>n sản phẩm</w:t>
            </w:r>
            <w:r>
              <w:rPr>
                <w:rFonts w:ascii="Times New Roman" w:hAnsi="Times New Roman"/>
                <w:sz w:val="28"/>
                <w:lang w:val="en-US"/>
              </w:rPr>
              <w:t xml:space="preserve"> và thực hiện</w:t>
            </w:r>
            <w:r w:rsidRPr="00EE1A42">
              <w:rPr>
                <w:rFonts w:ascii="Times New Roman" w:hAnsi="Times New Roman"/>
                <w:sz w:val="28"/>
              </w:rPr>
              <w:t xml:space="preserve"> các chứ</w:t>
            </w:r>
            <w:r>
              <w:rPr>
                <w:rFonts w:ascii="Times New Roman" w:hAnsi="Times New Roman"/>
                <w:sz w:val="28"/>
              </w:rPr>
              <w:t>c năng</w:t>
            </w:r>
            <w:r w:rsidR="007714A4">
              <w:rPr>
                <w:rFonts w:ascii="Times New Roman" w:hAnsi="Times New Roman"/>
                <w:sz w:val="28"/>
                <w:lang w:val="en-US"/>
              </w:rPr>
              <w:t xml:space="preserve"> như</w:t>
            </w:r>
            <w:r w:rsidRPr="00EE1A42">
              <w:rPr>
                <w:rFonts w:ascii="Times New Roman" w:hAnsi="Times New Roman"/>
                <w:sz w:val="28"/>
              </w:rPr>
              <w:t xml:space="preserve"> sửa</w:t>
            </w:r>
            <w:r>
              <w:rPr>
                <w:rFonts w:ascii="Times New Roman" w:hAnsi="Times New Roman"/>
                <w:sz w:val="28"/>
                <w:lang w:val="en-US"/>
              </w:rPr>
              <w:t xml:space="preserve">, xóa (U11.2, U11.3), </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tìm kiếm thông tin sản phẩm (U11.4).</w:t>
            </w:r>
          </w:p>
          <w:p w14:paraId="5B2947AB" w14:textId="58C54634" w:rsidR="00F70C37" w:rsidRPr="00EE1A42" w:rsidRDefault="00112FB3" w:rsidP="00112FB3">
            <w:pPr>
              <w:pStyle w:val="ListParagraph"/>
              <w:numPr>
                <w:ilvl w:val="0"/>
                <w:numId w:val="95"/>
              </w:numPr>
              <w:spacing w:after="0" w:line="240" w:lineRule="auto"/>
              <w:rPr>
                <w:rFonts w:ascii="Times New Roman" w:hAnsi="Times New Roman"/>
                <w:sz w:val="28"/>
              </w:rPr>
            </w:pPr>
            <w:r w:rsidRPr="00EE1A42">
              <w:rPr>
                <w:rFonts w:ascii="Times New Roman" w:hAnsi="Times New Roman"/>
                <w:sz w:val="28"/>
              </w:rPr>
              <w:t>Kết thúc Use-Case</w:t>
            </w:r>
          </w:p>
        </w:tc>
      </w:tr>
    </w:tbl>
    <w:p w14:paraId="2C8D5C31" w14:textId="7C24FEF4" w:rsidR="00F70C37" w:rsidRDefault="00F70C37" w:rsidP="00F70C37">
      <w:pPr>
        <w:spacing w:line="360" w:lineRule="auto"/>
        <w:jc w:val="both"/>
        <w:rPr>
          <w:rFonts w:ascii="Times New Roman" w:hAnsi="Times New Roman"/>
          <w:sz w:val="28"/>
          <w:szCs w:val="26"/>
          <w:lang w:val="en-US"/>
        </w:rPr>
      </w:pPr>
    </w:p>
    <w:p w14:paraId="3255D1E6" w14:textId="5D75003B" w:rsidR="00F70C37" w:rsidRPr="004001BC" w:rsidRDefault="004001BC" w:rsidP="004001BC">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w:t>
      </w:r>
      <w:r>
        <w:rPr>
          <w:rFonts w:ascii="Times New Roman" w:hAnsi="Times New Roman"/>
          <w:b/>
          <w:sz w:val="28"/>
          <w:szCs w:val="26"/>
        </w:rPr>
        <w:t xml:space="preserve">n lý </w:t>
      </w:r>
      <w:r>
        <w:rPr>
          <w:rFonts w:ascii="Times New Roman" w:hAnsi="Times New Roman"/>
          <w:b/>
          <w:sz w:val="28"/>
          <w:szCs w:val="26"/>
          <w:lang w:val="en-US"/>
        </w:rPr>
        <w:t>tài khoản</w:t>
      </w:r>
    </w:p>
    <w:p w14:paraId="54B28A76" w14:textId="77777777" w:rsidR="001C58C5" w:rsidRDefault="004C3B61" w:rsidP="001C58C5">
      <w:pPr>
        <w:spacing w:line="360" w:lineRule="auto"/>
        <w:jc w:val="center"/>
        <w:rPr>
          <w:rFonts w:ascii="Times New Roman" w:hAnsi="Times New Roman"/>
          <w:i/>
          <w:sz w:val="28"/>
          <w:szCs w:val="26"/>
        </w:rPr>
      </w:pPr>
      <w:r>
        <w:rPr>
          <w:noProof/>
          <w:lang w:val="en-US"/>
        </w:rPr>
        <w:drawing>
          <wp:inline distT="0" distB="0" distL="0" distR="0" wp14:anchorId="25BAF614" wp14:editId="3D1F8D84">
            <wp:extent cx="4994695" cy="2270315"/>
            <wp:effectExtent l="0" t="0" r="0" b="0"/>
            <wp:docPr id="72" name="Picture 72" descr="C:\Users\Admin\Downloads\use cas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wnloads\use case (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3983" cy="2288173"/>
                    </a:xfrm>
                    <a:prstGeom prst="rect">
                      <a:avLst/>
                    </a:prstGeom>
                    <a:noFill/>
                    <a:ln>
                      <a:noFill/>
                    </a:ln>
                  </pic:spPr>
                </pic:pic>
              </a:graphicData>
            </a:graphic>
          </wp:inline>
        </w:drawing>
      </w:r>
    </w:p>
    <w:p w14:paraId="05A343C9" w14:textId="0D78D81F" w:rsidR="009C790B" w:rsidRPr="001C58C5" w:rsidRDefault="001C58C5" w:rsidP="001C58C5">
      <w:pPr>
        <w:pStyle w:val="Heading1"/>
        <w:jc w:val="center"/>
        <w:rPr>
          <w:rFonts w:ascii="Times New Roman" w:hAnsi="Times New Roman"/>
          <w:i/>
          <w:color w:val="auto"/>
          <w:sz w:val="28"/>
          <w:szCs w:val="26"/>
        </w:rPr>
      </w:pPr>
      <w:bookmarkStart w:id="413" w:name="_Toc71589263"/>
      <w:bookmarkStart w:id="414" w:name="_Toc71645315"/>
      <w:bookmarkStart w:id="415" w:name="_Toc71668553"/>
      <w:bookmarkStart w:id="416" w:name="_Toc71670880"/>
      <w:bookmarkStart w:id="417" w:name="_Toc71672306"/>
      <w:r w:rsidRPr="001C58C5">
        <w:rPr>
          <w:rFonts w:ascii="Times New Roman" w:hAnsi="Times New Roman"/>
          <w:i/>
          <w:color w:val="auto"/>
          <w:sz w:val="28"/>
          <w:szCs w:val="26"/>
          <w:lang w:val="en-US"/>
        </w:rPr>
        <w:t>Sơ đồ</w:t>
      </w:r>
      <w:r w:rsidR="009C790B" w:rsidRPr="001C58C5">
        <w:rPr>
          <w:rFonts w:ascii="Times New Roman" w:hAnsi="Times New Roman"/>
          <w:i/>
          <w:color w:val="auto"/>
          <w:sz w:val="28"/>
          <w:szCs w:val="26"/>
        </w:rPr>
        <w:t xml:space="preserve"> 3.</w:t>
      </w:r>
      <w:r w:rsidR="00FA5A9B" w:rsidRPr="001C58C5">
        <w:rPr>
          <w:rFonts w:ascii="Times New Roman" w:hAnsi="Times New Roman"/>
          <w:i/>
          <w:color w:val="auto"/>
          <w:sz w:val="28"/>
          <w:szCs w:val="26"/>
          <w:lang w:val="en-US"/>
        </w:rPr>
        <w:t>27</w:t>
      </w:r>
      <w:r w:rsidR="009C790B" w:rsidRPr="001C58C5">
        <w:rPr>
          <w:rFonts w:ascii="Times New Roman" w:hAnsi="Times New Roman"/>
          <w:i/>
          <w:color w:val="auto"/>
          <w:sz w:val="28"/>
          <w:szCs w:val="26"/>
        </w:rPr>
        <w:t xml:space="preserve">. </w:t>
      </w:r>
      <w:r w:rsidR="009C790B" w:rsidRPr="001C58C5">
        <w:rPr>
          <w:rFonts w:ascii="Times New Roman" w:hAnsi="Times New Roman"/>
          <w:i/>
          <w:color w:val="auto"/>
          <w:sz w:val="28"/>
          <w:szCs w:val="26"/>
          <w:lang w:val="en-US"/>
        </w:rPr>
        <w:t>Biểu đồ</w:t>
      </w:r>
      <w:r w:rsidR="009C790B" w:rsidRPr="001C58C5">
        <w:rPr>
          <w:rFonts w:ascii="Times New Roman" w:hAnsi="Times New Roman"/>
          <w:i/>
          <w:color w:val="auto"/>
          <w:sz w:val="28"/>
          <w:szCs w:val="26"/>
        </w:rPr>
        <w:t xml:space="preserve"> 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 quản lý </w:t>
      </w:r>
      <w:r w:rsidR="009C790B" w:rsidRPr="001C58C5">
        <w:rPr>
          <w:rFonts w:ascii="Times New Roman" w:hAnsi="Times New Roman"/>
          <w:i/>
          <w:color w:val="auto"/>
          <w:sz w:val="28"/>
          <w:szCs w:val="26"/>
          <w:lang w:val="en-US"/>
        </w:rPr>
        <w:t>tài khoản</w:t>
      </w:r>
      <w:bookmarkEnd w:id="413"/>
      <w:bookmarkEnd w:id="414"/>
      <w:bookmarkEnd w:id="415"/>
      <w:bookmarkEnd w:id="416"/>
      <w:bookmarkEnd w:id="417"/>
    </w:p>
    <w:p w14:paraId="3FCD4081" w14:textId="77777777" w:rsidR="001C58C5" w:rsidRDefault="001C58C5">
      <w:pPr>
        <w:rPr>
          <w:rFonts w:ascii="Times New Roman" w:hAnsi="Times New Roman"/>
          <w:i/>
          <w:sz w:val="28"/>
        </w:rPr>
      </w:pPr>
      <w:r>
        <w:rPr>
          <w:rFonts w:ascii="Times New Roman" w:hAnsi="Times New Roman"/>
          <w:i/>
          <w:sz w:val="28"/>
        </w:rPr>
        <w:br w:type="page"/>
      </w:r>
    </w:p>
    <w:p w14:paraId="14CE24D6" w14:textId="0D5CE516" w:rsidR="004001BC" w:rsidRPr="009D37F5" w:rsidRDefault="004001BC" w:rsidP="004001BC">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quản lý </w:t>
      </w:r>
      <w:r>
        <w:rPr>
          <w:rFonts w:ascii="Times New Roman" w:hAnsi="Times New Roman"/>
          <w:i/>
          <w:sz w:val="28"/>
          <w:lang w:val="en-US"/>
        </w:rPr>
        <w:t>tài khoản</w:t>
      </w:r>
    </w:p>
    <w:tbl>
      <w:tblPr>
        <w:tblW w:w="9039" w:type="dxa"/>
        <w:tblCellMar>
          <w:left w:w="0" w:type="dxa"/>
          <w:right w:w="0" w:type="dxa"/>
        </w:tblCellMar>
        <w:tblLook w:val="04A0" w:firstRow="1" w:lastRow="0" w:firstColumn="1" w:lastColumn="0" w:noHBand="0" w:noVBand="1"/>
      </w:tblPr>
      <w:tblGrid>
        <w:gridCol w:w="2364"/>
        <w:gridCol w:w="6675"/>
      </w:tblGrid>
      <w:tr w:rsidR="00E764FD" w:rsidRPr="00EE1A42" w14:paraId="1880AD5F" w14:textId="77777777" w:rsidTr="00685299">
        <w:trPr>
          <w:trHeight w:val="254"/>
        </w:trPr>
        <w:tc>
          <w:tcPr>
            <w:tcW w:w="2364" w:type="dxa"/>
            <w:shd w:val="clear" w:color="auto" w:fill="009DD9"/>
            <w:tcMar>
              <w:top w:w="72" w:type="dxa"/>
              <w:left w:w="144" w:type="dxa"/>
              <w:bottom w:w="72" w:type="dxa"/>
              <w:right w:w="144" w:type="dxa"/>
            </w:tcMar>
          </w:tcPr>
          <w:p w14:paraId="547DFF49"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00B77142"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Nội dung</w:t>
            </w:r>
          </w:p>
        </w:tc>
      </w:tr>
      <w:tr w:rsidR="00E764FD" w:rsidRPr="00EE1A42" w14:paraId="56F99624" w14:textId="77777777" w:rsidTr="00685299">
        <w:trPr>
          <w:trHeight w:val="105"/>
        </w:trPr>
        <w:tc>
          <w:tcPr>
            <w:tcW w:w="2364" w:type="dxa"/>
            <w:shd w:val="clear" w:color="auto" w:fill="E7E7E7"/>
            <w:tcMar>
              <w:top w:w="72" w:type="dxa"/>
              <w:left w:w="144" w:type="dxa"/>
              <w:bottom w:w="72" w:type="dxa"/>
              <w:right w:w="144" w:type="dxa"/>
            </w:tcMar>
          </w:tcPr>
          <w:p w14:paraId="1B87D86D"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45869471" w14:textId="2B702378" w:rsidR="00E764FD" w:rsidRPr="009D37F5" w:rsidRDefault="00E764FD" w:rsidP="00685299">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sản phẩm (U12)</w:t>
            </w:r>
          </w:p>
        </w:tc>
      </w:tr>
      <w:tr w:rsidR="00E764FD" w:rsidRPr="00EE1A42" w14:paraId="5D7F020A" w14:textId="77777777" w:rsidTr="00685299">
        <w:trPr>
          <w:trHeight w:val="580"/>
        </w:trPr>
        <w:tc>
          <w:tcPr>
            <w:tcW w:w="2364" w:type="dxa"/>
            <w:shd w:val="clear" w:color="auto" w:fill="FFFFFF"/>
            <w:tcMar>
              <w:top w:w="72" w:type="dxa"/>
              <w:left w:w="144" w:type="dxa"/>
              <w:bottom w:w="72" w:type="dxa"/>
              <w:right w:w="144" w:type="dxa"/>
            </w:tcMar>
          </w:tcPr>
          <w:p w14:paraId="4001D891"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21DE0553" w14:textId="315C1C19"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 xml:space="preserve">n lý </w:t>
            </w:r>
            <w:r>
              <w:rPr>
                <w:rFonts w:ascii="Times New Roman" w:hAnsi="Times New Roman"/>
                <w:sz w:val="28"/>
                <w:lang w:val="en-US"/>
              </w:rPr>
              <w:t>tài khoản</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E764FD" w:rsidRPr="00EE1A42" w14:paraId="53D4DF0A" w14:textId="77777777" w:rsidTr="00685299">
        <w:trPr>
          <w:trHeight w:val="105"/>
        </w:trPr>
        <w:tc>
          <w:tcPr>
            <w:tcW w:w="2364" w:type="dxa"/>
            <w:shd w:val="clear" w:color="auto" w:fill="E7E7E7"/>
            <w:tcMar>
              <w:top w:w="72" w:type="dxa"/>
              <w:left w:w="144" w:type="dxa"/>
              <w:bottom w:w="72" w:type="dxa"/>
              <w:right w:w="144" w:type="dxa"/>
            </w:tcMar>
          </w:tcPr>
          <w:p w14:paraId="6C7E1F02"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3D7886B7" w14:textId="77777777" w:rsidR="00E764FD" w:rsidRPr="009D37F5" w:rsidRDefault="00E764FD" w:rsidP="00685299">
            <w:pPr>
              <w:spacing w:line="240" w:lineRule="auto"/>
              <w:rPr>
                <w:rFonts w:ascii="Times New Roman" w:hAnsi="Times New Roman"/>
                <w:sz w:val="28"/>
                <w:lang w:val="en-US"/>
              </w:rPr>
            </w:pPr>
            <w:r>
              <w:rPr>
                <w:rFonts w:ascii="Times New Roman" w:hAnsi="Times New Roman"/>
                <w:sz w:val="28"/>
                <w:lang w:val="en-US"/>
              </w:rPr>
              <w:t>Admin</w:t>
            </w:r>
          </w:p>
        </w:tc>
      </w:tr>
      <w:tr w:rsidR="00E764FD" w:rsidRPr="00EE1A42" w14:paraId="6723179D" w14:textId="77777777" w:rsidTr="00685299">
        <w:trPr>
          <w:trHeight w:val="580"/>
        </w:trPr>
        <w:tc>
          <w:tcPr>
            <w:tcW w:w="2364" w:type="dxa"/>
            <w:shd w:val="clear" w:color="auto" w:fill="FFFFFF"/>
            <w:tcMar>
              <w:top w:w="72" w:type="dxa"/>
              <w:left w:w="144" w:type="dxa"/>
              <w:bottom w:w="72" w:type="dxa"/>
              <w:right w:w="144" w:type="dxa"/>
            </w:tcMar>
          </w:tcPr>
          <w:p w14:paraId="287D6431"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6D79724E" w14:textId="0E3339E2" w:rsidR="00E764FD" w:rsidRPr="00F70C37" w:rsidRDefault="00E764FD" w:rsidP="00E764FD">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Pr>
                <w:rFonts w:ascii="Times New Roman" w:hAnsi="Times New Roman"/>
                <w:sz w:val="28"/>
                <w:lang w:val="en-US"/>
              </w:rPr>
              <w:t xml:space="preserve">tài khoản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E764FD" w:rsidRPr="00EE1A42" w14:paraId="1DB65864" w14:textId="77777777" w:rsidTr="00685299">
        <w:trPr>
          <w:trHeight w:val="580"/>
        </w:trPr>
        <w:tc>
          <w:tcPr>
            <w:tcW w:w="2364" w:type="dxa"/>
            <w:shd w:val="clear" w:color="auto" w:fill="E7E7E7"/>
            <w:tcMar>
              <w:top w:w="72" w:type="dxa"/>
              <w:left w:w="144" w:type="dxa"/>
              <w:bottom w:w="72" w:type="dxa"/>
              <w:right w:w="144" w:type="dxa"/>
            </w:tcMar>
          </w:tcPr>
          <w:p w14:paraId="484DD6D9"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6D38237D" w14:textId="77777777"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p>
        </w:tc>
      </w:tr>
      <w:tr w:rsidR="00E764FD" w:rsidRPr="00EE1A42" w14:paraId="339FE397" w14:textId="77777777" w:rsidTr="00685299">
        <w:trPr>
          <w:trHeight w:val="22"/>
        </w:trPr>
        <w:tc>
          <w:tcPr>
            <w:tcW w:w="2364" w:type="dxa"/>
            <w:shd w:val="clear" w:color="auto" w:fill="FFFFFF"/>
            <w:tcMar>
              <w:top w:w="72" w:type="dxa"/>
              <w:left w:w="144" w:type="dxa"/>
              <w:bottom w:w="72" w:type="dxa"/>
              <w:right w:w="144" w:type="dxa"/>
            </w:tcMar>
          </w:tcPr>
          <w:p w14:paraId="7769B00B"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2C938D49" w14:textId="77777777" w:rsidR="00E764FD" w:rsidRPr="009D37F5" w:rsidRDefault="00E764FD" w:rsidP="00685299">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E764FD" w:rsidRPr="00EE1A42" w14:paraId="7D69DA72" w14:textId="77777777" w:rsidTr="00685299">
        <w:trPr>
          <w:trHeight w:val="580"/>
        </w:trPr>
        <w:tc>
          <w:tcPr>
            <w:tcW w:w="2364" w:type="dxa"/>
            <w:shd w:val="clear" w:color="auto" w:fill="E7E7E7"/>
            <w:tcMar>
              <w:top w:w="72" w:type="dxa"/>
              <w:left w:w="144" w:type="dxa"/>
              <w:bottom w:w="72" w:type="dxa"/>
              <w:right w:w="144" w:type="dxa"/>
            </w:tcMar>
          </w:tcPr>
          <w:p w14:paraId="17EAE8EE"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29F6BA78" w14:textId="77777777" w:rsidR="00E764FD" w:rsidRPr="00EE1A42" w:rsidRDefault="00E764FD" w:rsidP="00C576A9">
            <w:pPr>
              <w:pStyle w:val="ListParagraph"/>
              <w:numPr>
                <w:ilvl w:val="0"/>
                <w:numId w:val="99"/>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Pr>
                <w:rFonts w:ascii="Times New Roman" w:hAnsi="Times New Roman"/>
                <w:sz w:val="28"/>
                <w:lang w:val="en-US"/>
              </w:rPr>
              <w:t xml:space="preserve"> (U3)</w:t>
            </w:r>
          </w:p>
          <w:p w14:paraId="795C566C" w14:textId="35C1333B" w:rsidR="00E764FD" w:rsidRPr="00EE1A42" w:rsidRDefault="00E764FD" w:rsidP="00C576A9">
            <w:pPr>
              <w:pStyle w:val="ListParagraph"/>
              <w:numPr>
                <w:ilvl w:val="0"/>
                <w:numId w:val="99"/>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Pr>
                <w:rFonts w:ascii="Times New Roman" w:hAnsi="Times New Roman"/>
                <w:sz w:val="28"/>
                <w:lang w:val="en-US"/>
              </w:rPr>
              <w:t>tài khoản (U12)</w:t>
            </w:r>
          </w:p>
          <w:p w14:paraId="666C5C5A" w14:textId="19FFEC78" w:rsidR="00E764FD" w:rsidRPr="00EE1A42" w:rsidRDefault="00E764FD" w:rsidP="00C576A9">
            <w:pPr>
              <w:pStyle w:val="ListParagraph"/>
              <w:numPr>
                <w:ilvl w:val="0"/>
                <w:numId w:val="99"/>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tìa khoản (U12.5)</w:t>
            </w:r>
          </w:p>
          <w:p w14:paraId="661FD0EB" w14:textId="61A368D3" w:rsidR="00E764FD" w:rsidRPr="009D37F5" w:rsidRDefault="00E764FD" w:rsidP="00C576A9">
            <w:pPr>
              <w:pStyle w:val="ListParagraph"/>
              <w:numPr>
                <w:ilvl w:val="0"/>
                <w:numId w:val="99"/>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tài khoản (U12.1) hoặc chọn tài khoản và thực hiện</w:t>
            </w:r>
            <w:r w:rsidRPr="00EE1A42">
              <w:rPr>
                <w:rFonts w:ascii="Times New Roman" w:hAnsi="Times New Roman"/>
                <w:sz w:val="28"/>
              </w:rPr>
              <w:t xml:space="preserve"> các chứ</w:t>
            </w:r>
            <w:r>
              <w:rPr>
                <w:rFonts w:ascii="Times New Roman" w:hAnsi="Times New Roman"/>
                <w:sz w:val="28"/>
              </w:rPr>
              <w:t>c năng</w:t>
            </w:r>
            <w:r>
              <w:rPr>
                <w:rFonts w:ascii="Times New Roman" w:hAnsi="Times New Roman"/>
                <w:sz w:val="28"/>
                <w:lang w:val="en-US"/>
              </w:rPr>
              <w:t xml:space="preserve"> như</w:t>
            </w:r>
            <w:r w:rsidRPr="00EE1A42">
              <w:rPr>
                <w:rFonts w:ascii="Times New Roman" w:hAnsi="Times New Roman"/>
                <w:sz w:val="28"/>
              </w:rPr>
              <w:t xml:space="preserve"> sửa</w:t>
            </w:r>
            <w:r>
              <w:rPr>
                <w:rFonts w:ascii="Times New Roman" w:hAnsi="Times New Roman"/>
                <w:sz w:val="28"/>
                <w:lang w:val="en-US"/>
              </w:rPr>
              <w:t xml:space="preserve">, xóa (U12.2, U12.3), </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tìm kiếm thông tin tài khoản (U12.4).</w:t>
            </w:r>
          </w:p>
          <w:p w14:paraId="6D9EBA9C" w14:textId="77777777" w:rsidR="00E764FD" w:rsidRPr="00EE1A42" w:rsidRDefault="00E764FD" w:rsidP="00C576A9">
            <w:pPr>
              <w:pStyle w:val="ListParagraph"/>
              <w:numPr>
                <w:ilvl w:val="0"/>
                <w:numId w:val="99"/>
              </w:numPr>
              <w:spacing w:after="0" w:line="240" w:lineRule="auto"/>
              <w:rPr>
                <w:rFonts w:ascii="Times New Roman" w:hAnsi="Times New Roman"/>
                <w:sz w:val="28"/>
              </w:rPr>
            </w:pPr>
            <w:r w:rsidRPr="00EE1A42">
              <w:rPr>
                <w:rFonts w:ascii="Times New Roman" w:hAnsi="Times New Roman"/>
                <w:sz w:val="28"/>
              </w:rPr>
              <w:t>Kết thúc Use-Case</w:t>
            </w:r>
          </w:p>
        </w:tc>
      </w:tr>
    </w:tbl>
    <w:p w14:paraId="283AD35C" w14:textId="77777777" w:rsidR="004001BC" w:rsidRPr="004001BC" w:rsidRDefault="004001BC" w:rsidP="004001BC">
      <w:pPr>
        <w:spacing w:line="360" w:lineRule="auto"/>
        <w:jc w:val="both"/>
        <w:rPr>
          <w:rFonts w:ascii="Times New Roman" w:hAnsi="Times New Roman"/>
          <w:sz w:val="28"/>
          <w:szCs w:val="26"/>
          <w:lang w:val="en-US"/>
        </w:rPr>
      </w:pPr>
    </w:p>
    <w:p w14:paraId="636C2A8B" w14:textId="719BA8AD" w:rsidR="009C790B" w:rsidRPr="00E764FD" w:rsidRDefault="00E764FD" w:rsidP="00E764FD">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mục quả</w:t>
      </w:r>
      <w:r>
        <w:rPr>
          <w:rFonts w:ascii="Times New Roman" w:hAnsi="Times New Roman"/>
          <w:b/>
          <w:sz w:val="28"/>
          <w:szCs w:val="26"/>
        </w:rPr>
        <w:t xml:space="preserve">n lý </w:t>
      </w:r>
      <w:r>
        <w:rPr>
          <w:rFonts w:ascii="Times New Roman" w:hAnsi="Times New Roman"/>
          <w:b/>
          <w:sz w:val="28"/>
          <w:szCs w:val="26"/>
          <w:lang w:val="en-US"/>
        </w:rPr>
        <w:t>hóa đơn</w:t>
      </w:r>
    </w:p>
    <w:p w14:paraId="47A90B5F" w14:textId="6BDAEE52" w:rsidR="009C790B" w:rsidRDefault="00051F3C" w:rsidP="009C790B">
      <w:pPr>
        <w:spacing w:line="360" w:lineRule="auto"/>
        <w:jc w:val="center"/>
      </w:pPr>
      <w:r>
        <w:rPr>
          <w:noProof/>
          <w:lang w:val="en-US"/>
        </w:rPr>
        <w:drawing>
          <wp:inline distT="0" distB="0" distL="0" distR="0" wp14:anchorId="6D6DFFAF" wp14:editId="6764E1B6">
            <wp:extent cx="4764863" cy="2122098"/>
            <wp:effectExtent l="0" t="0" r="0" b="0"/>
            <wp:docPr id="83" name="Picture 83" descr="C:\Users\Admin\Downloads\use cas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Downloads\use case (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23428" cy="2148181"/>
                    </a:xfrm>
                    <a:prstGeom prst="rect">
                      <a:avLst/>
                    </a:prstGeom>
                    <a:noFill/>
                    <a:ln>
                      <a:noFill/>
                    </a:ln>
                  </pic:spPr>
                </pic:pic>
              </a:graphicData>
            </a:graphic>
          </wp:inline>
        </w:drawing>
      </w:r>
    </w:p>
    <w:p w14:paraId="3B260C49" w14:textId="6BA966CD" w:rsidR="009C790B" w:rsidRPr="001C58C5" w:rsidRDefault="001C58C5" w:rsidP="001C58C5">
      <w:pPr>
        <w:pStyle w:val="Heading1"/>
        <w:spacing w:line="360" w:lineRule="auto"/>
        <w:jc w:val="center"/>
        <w:rPr>
          <w:rFonts w:ascii="Times New Roman" w:hAnsi="Times New Roman"/>
          <w:i/>
          <w:color w:val="auto"/>
          <w:sz w:val="28"/>
          <w:szCs w:val="26"/>
          <w:lang w:val="en-US"/>
        </w:rPr>
      </w:pPr>
      <w:bookmarkStart w:id="418" w:name="_Toc71589264"/>
      <w:bookmarkStart w:id="419" w:name="_Toc71645316"/>
      <w:bookmarkStart w:id="420" w:name="_Toc71668554"/>
      <w:bookmarkStart w:id="421" w:name="_Toc71670881"/>
      <w:bookmarkStart w:id="422" w:name="_Toc71672307"/>
      <w:r w:rsidRPr="001C58C5">
        <w:rPr>
          <w:rFonts w:ascii="Times New Roman" w:hAnsi="Times New Roman"/>
          <w:i/>
          <w:color w:val="auto"/>
          <w:sz w:val="28"/>
          <w:szCs w:val="26"/>
          <w:lang w:val="en-US"/>
        </w:rPr>
        <w:t xml:space="preserve">Sơ đồ </w:t>
      </w:r>
      <w:r w:rsidR="009C790B" w:rsidRPr="001C58C5">
        <w:rPr>
          <w:rFonts w:ascii="Times New Roman" w:hAnsi="Times New Roman"/>
          <w:i/>
          <w:color w:val="auto"/>
          <w:sz w:val="28"/>
          <w:szCs w:val="26"/>
        </w:rPr>
        <w:t>3.</w:t>
      </w:r>
      <w:r w:rsidR="00FA5A9B" w:rsidRPr="001C58C5">
        <w:rPr>
          <w:rFonts w:ascii="Times New Roman" w:hAnsi="Times New Roman"/>
          <w:i/>
          <w:color w:val="auto"/>
          <w:sz w:val="28"/>
          <w:szCs w:val="26"/>
          <w:lang w:val="en-US"/>
        </w:rPr>
        <w:t>28</w:t>
      </w:r>
      <w:r w:rsidR="009C790B" w:rsidRPr="001C58C5">
        <w:rPr>
          <w:rFonts w:ascii="Times New Roman" w:hAnsi="Times New Roman"/>
          <w:i/>
          <w:color w:val="auto"/>
          <w:sz w:val="28"/>
          <w:szCs w:val="26"/>
        </w:rPr>
        <w:t xml:space="preserve">. </w:t>
      </w:r>
      <w:r w:rsidRPr="001C58C5">
        <w:rPr>
          <w:rFonts w:ascii="Times New Roman" w:hAnsi="Times New Roman"/>
          <w:i/>
          <w:color w:val="auto"/>
          <w:sz w:val="28"/>
          <w:szCs w:val="26"/>
          <w:lang w:val="en-US"/>
        </w:rPr>
        <w:t xml:space="preserve">Sơ đồ </w:t>
      </w:r>
      <w:r w:rsidR="009C790B" w:rsidRPr="001C58C5">
        <w:rPr>
          <w:rFonts w:ascii="Times New Roman" w:hAnsi="Times New Roman"/>
          <w:i/>
          <w:color w:val="auto"/>
          <w:sz w:val="28"/>
          <w:szCs w:val="26"/>
        </w:rPr>
        <w:t xml:space="preserve">use case </w:t>
      </w:r>
      <w:r w:rsidR="009C790B" w:rsidRPr="001C58C5">
        <w:rPr>
          <w:rFonts w:ascii="Times New Roman" w:hAnsi="Times New Roman"/>
          <w:i/>
          <w:color w:val="auto"/>
          <w:sz w:val="28"/>
          <w:szCs w:val="26"/>
          <w:lang w:val="en-US"/>
        </w:rPr>
        <w:t>phân rã</w:t>
      </w:r>
      <w:r w:rsidR="009C790B" w:rsidRPr="001C58C5">
        <w:rPr>
          <w:rFonts w:ascii="Times New Roman" w:hAnsi="Times New Roman"/>
          <w:i/>
          <w:color w:val="auto"/>
          <w:sz w:val="28"/>
          <w:szCs w:val="26"/>
        </w:rPr>
        <w:t xml:space="preserve"> danh mục</w:t>
      </w:r>
      <w:r w:rsidR="00E764FD" w:rsidRPr="001C58C5">
        <w:rPr>
          <w:rFonts w:ascii="Times New Roman" w:hAnsi="Times New Roman"/>
          <w:i/>
          <w:color w:val="auto"/>
          <w:sz w:val="28"/>
          <w:szCs w:val="26"/>
          <w:lang w:val="en-US"/>
        </w:rPr>
        <w:t xml:space="preserve"> quản lý</w:t>
      </w:r>
      <w:r w:rsidR="009C790B" w:rsidRPr="001C58C5">
        <w:rPr>
          <w:rFonts w:ascii="Times New Roman" w:hAnsi="Times New Roman"/>
          <w:i/>
          <w:color w:val="auto"/>
          <w:sz w:val="28"/>
          <w:szCs w:val="26"/>
        </w:rPr>
        <w:t xml:space="preserve"> </w:t>
      </w:r>
      <w:r w:rsidR="009C790B" w:rsidRPr="001C58C5">
        <w:rPr>
          <w:rFonts w:ascii="Times New Roman" w:hAnsi="Times New Roman"/>
          <w:i/>
          <w:color w:val="auto"/>
          <w:sz w:val="28"/>
          <w:szCs w:val="26"/>
          <w:lang w:val="en-US"/>
        </w:rPr>
        <w:t>hóa đơn</w:t>
      </w:r>
      <w:bookmarkEnd w:id="418"/>
      <w:bookmarkEnd w:id="419"/>
      <w:bookmarkEnd w:id="420"/>
      <w:bookmarkEnd w:id="421"/>
      <w:bookmarkEnd w:id="422"/>
    </w:p>
    <w:p w14:paraId="74267D03" w14:textId="77777777" w:rsidR="001C58C5" w:rsidRDefault="001C58C5">
      <w:pPr>
        <w:rPr>
          <w:rFonts w:ascii="Times New Roman" w:hAnsi="Times New Roman"/>
          <w:i/>
          <w:sz w:val="28"/>
        </w:rPr>
      </w:pPr>
      <w:r>
        <w:rPr>
          <w:rFonts w:ascii="Times New Roman" w:hAnsi="Times New Roman"/>
          <w:i/>
          <w:sz w:val="28"/>
        </w:rPr>
        <w:br w:type="page"/>
      </w:r>
    </w:p>
    <w:p w14:paraId="433D1FEA" w14:textId="6FE9B736" w:rsidR="00E764FD" w:rsidRPr="009D37F5" w:rsidRDefault="00E764FD" w:rsidP="00E764FD">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quản lý </w:t>
      </w:r>
      <w:r>
        <w:rPr>
          <w:rFonts w:ascii="Times New Roman" w:hAnsi="Times New Roman"/>
          <w:i/>
          <w:sz w:val="28"/>
          <w:lang w:val="en-US"/>
        </w:rPr>
        <w:t>hóa đơn</w:t>
      </w:r>
    </w:p>
    <w:tbl>
      <w:tblPr>
        <w:tblW w:w="9039" w:type="dxa"/>
        <w:tblCellMar>
          <w:left w:w="0" w:type="dxa"/>
          <w:right w:w="0" w:type="dxa"/>
        </w:tblCellMar>
        <w:tblLook w:val="04A0" w:firstRow="1" w:lastRow="0" w:firstColumn="1" w:lastColumn="0" w:noHBand="0" w:noVBand="1"/>
      </w:tblPr>
      <w:tblGrid>
        <w:gridCol w:w="2364"/>
        <w:gridCol w:w="6675"/>
      </w:tblGrid>
      <w:tr w:rsidR="00E764FD" w:rsidRPr="00EE1A42" w14:paraId="4E98D638" w14:textId="77777777" w:rsidTr="00685299">
        <w:trPr>
          <w:trHeight w:val="254"/>
        </w:trPr>
        <w:tc>
          <w:tcPr>
            <w:tcW w:w="2364" w:type="dxa"/>
            <w:shd w:val="clear" w:color="auto" w:fill="009DD9"/>
            <w:tcMar>
              <w:top w:w="72" w:type="dxa"/>
              <w:left w:w="144" w:type="dxa"/>
              <w:bottom w:w="72" w:type="dxa"/>
              <w:right w:w="144" w:type="dxa"/>
            </w:tcMar>
          </w:tcPr>
          <w:p w14:paraId="1AFE27B5"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2345FA1C" w14:textId="77777777" w:rsidR="00E764FD" w:rsidRPr="00EE1A42" w:rsidRDefault="00E764FD" w:rsidP="00685299">
            <w:pPr>
              <w:spacing w:line="240" w:lineRule="auto"/>
              <w:jc w:val="center"/>
              <w:rPr>
                <w:rFonts w:ascii="Times New Roman" w:hAnsi="Times New Roman"/>
                <w:sz w:val="28"/>
              </w:rPr>
            </w:pPr>
            <w:r w:rsidRPr="00EE1A42">
              <w:rPr>
                <w:rFonts w:ascii="Times New Roman" w:hAnsi="Times New Roman"/>
                <w:b/>
                <w:bCs/>
                <w:sz w:val="28"/>
              </w:rPr>
              <w:t>Nội dung</w:t>
            </w:r>
          </w:p>
        </w:tc>
      </w:tr>
      <w:tr w:rsidR="00E764FD" w:rsidRPr="00EE1A42" w14:paraId="16145493" w14:textId="77777777" w:rsidTr="00685299">
        <w:trPr>
          <w:trHeight w:val="105"/>
        </w:trPr>
        <w:tc>
          <w:tcPr>
            <w:tcW w:w="2364" w:type="dxa"/>
            <w:shd w:val="clear" w:color="auto" w:fill="E7E7E7"/>
            <w:tcMar>
              <w:top w:w="72" w:type="dxa"/>
              <w:left w:w="144" w:type="dxa"/>
              <w:bottom w:w="72" w:type="dxa"/>
              <w:right w:w="144" w:type="dxa"/>
            </w:tcMar>
          </w:tcPr>
          <w:p w14:paraId="585EF83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4E650F9A" w14:textId="07919ACE" w:rsidR="00E764FD" w:rsidRPr="009D37F5" w:rsidRDefault="00E764FD" w:rsidP="00E764FD">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hóa đơn (U2)</w:t>
            </w:r>
          </w:p>
        </w:tc>
      </w:tr>
      <w:tr w:rsidR="00E764FD" w:rsidRPr="00EE1A42" w14:paraId="4844167A" w14:textId="77777777" w:rsidTr="00685299">
        <w:trPr>
          <w:trHeight w:val="580"/>
        </w:trPr>
        <w:tc>
          <w:tcPr>
            <w:tcW w:w="2364" w:type="dxa"/>
            <w:shd w:val="clear" w:color="auto" w:fill="FFFFFF"/>
            <w:tcMar>
              <w:top w:w="72" w:type="dxa"/>
              <w:left w:w="144" w:type="dxa"/>
              <w:bottom w:w="72" w:type="dxa"/>
              <w:right w:w="144" w:type="dxa"/>
            </w:tcMar>
          </w:tcPr>
          <w:p w14:paraId="24FD45C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236A8384" w14:textId="018EFDE6"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User-Case cho phép người dùng vào danh mục quả</w:t>
            </w:r>
            <w:r>
              <w:rPr>
                <w:rFonts w:ascii="Times New Roman" w:hAnsi="Times New Roman"/>
                <w:sz w:val="28"/>
              </w:rPr>
              <w:t xml:space="preserve">n lý </w:t>
            </w:r>
            <w:r>
              <w:rPr>
                <w:rFonts w:ascii="Times New Roman" w:hAnsi="Times New Roman"/>
                <w:sz w:val="28"/>
                <w:lang w:val="en-US"/>
              </w:rPr>
              <w:t>hóa đơn</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E764FD" w:rsidRPr="00EE1A42" w14:paraId="78AA72C5" w14:textId="77777777" w:rsidTr="00685299">
        <w:trPr>
          <w:trHeight w:val="105"/>
        </w:trPr>
        <w:tc>
          <w:tcPr>
            <w:tcW w:w="2364" w:type="dxa"/>
            <w:shd w:val="clear" w:color="auto" w:fill="E7E7E7"/>
            <w:tcMar>
              <w:top w:w="72" w:type="dxa"/>
              <w:left w:w="144" w:type="dxa"/>
              <w:bottom w:w="72" w:type="dxa"/>
              <w:right w:w="144" w:type="dxa"/>
            </w:tcMar>
          </w:tcPr>
          <w:p w14:paraId="771F10A5"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7DCE9155" w14:textId="4FADFBDB" w:rsidR="00E764FD" w:rsidRPr="009D37F5" w:rsidRDefault="00E764FD" w:rsidP="00685299">
            <w:pPr>
              <w:spacing w:line="240" w:lineRule="auto"/>
              <w:rPr>
                <w:rFonts w:ascii="Times New Roman" w:hAnsi="Times New Roman"/>
                <w:sz w:val="28"/>
                <w:lang w:val="en-US"/>
              </w:rPr>
            </w:pPr>
            <w:r>
              <w:rPr>
                <w:rFonts w:ascii="Times New Roman" w:hAnsi="Times New Roman"/>
                <w:sz w:val="28"/>
                <w:lang w:val="en-US"/>
              </w:rPr>
              <w:t>Admin, Staff</w:t>
            </w:r>
          </w:p>
        </w:tc>
      </w:tr>
      <w:tr w:rsidR="00E764FD" w:rsidRPr="00EE1A42" w14:paraId="2C8E574B" w14:textId="77777777" w:rsidTr="00685299">
        <w:trPr>
          <w:trHeight w:val="580"/>
        </w:trPr>
        <w:tc>
          <w:tcPr>
            <w:tcW w:w="2364" w:type="dxa"/>
            <w:shd w:val="clear" w:color="auto" w:fill="FFFFFF"/>
            <w:tcMar>
              <w:top w:w="72" w:type="dxa"/>
              <w:left w:w="144" w:type="dxa"/>
              <w:bottom w:w="72" w:type="dxa"/>
              <w:right w:w="144" w:type="dxa"/>
            </w:tcMar>
          </w:tcPr>
          <w:p w14:paraId="3E01EA60"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6A89339F" w14:textId="4F7D41D5" w:rsidR="00E764FD" w:rsidRPr="00F70C37" w:rsidRDefault="00E764FD" w:rsidP="00C51106">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admin</w:t>
            </w:r>
            <w:r w:rsidRPr="00EE1A42">
              <w:rPr>
                <w:rFonts w:ascii="Times New Roman" w:hAnsi="Times New Roman"/>
                <w:sz w:val="28"/>
              </w:rPr>
              <w:t xml:space="preserve"> chọn chứ</w:t>
            </w:r>
            <w:r>
              <w:rPr>
                <w:rFonts w:ascii="Times New Roman" w:hAnsi="Times New Roman"/>
                <w:sz w:val="28"/>
              </w:rPr>
              <w:t>c năng q</w:t>
            </w:r>
            <w:r w:rsidRPr="00EE1A42">
              <w:rPr>
                <w:rFonts w:ascii="Times New Roman" w:hAnsi="Times New Roman"/>
                <w:sz w:val="28"/>
              </w:rPr>
              <w:t xml:space="preserve">uản lý </w:t>
            </w:r>
            <w:r w:rsidR="00C51106">
              <w:rPr>
                <w:rFonts w:ascii="Times New Roman" w:hAnsi="Times New Roman"/>
                <w:sz w:val="28"/>
                <w:lang w:val="en-US"/>
              </w:rPr>
              <w:t>hóa đơn</w:t>
            </w:r>
            <w:r>
              <w:rPr>
                <w:rFonts w:ascii="Times New Roman" w:hAnsi="Times New Roman"/>
                <w:sz w:val="28"/>
                <w:lang w:val="en-US"/>
              </w:rPr>
              <w:t xml:space="preserve"> </w:t>
            </w:r>
            <w:r w:rsidRPr="00EE1A42">
              <w:rPr>
                <w:rFonts w:ascii="Times New Roman" w:hAnsi="Times New Roman"/>
                <w:sz w:val="28"/>
              </w:rPr>
              <w:t>từ</w:t>
            </w:r>
            <w:r>
              <w:rPr>
                <w:rFonts w:ascii="Times New Roman" w:hAnsi="Times New Roman"/>
                <w:sz w:val="28"/>
              </w:rPr>
              <w:t xml:space="preserve"> trang admin của hệ thống</w:t>
            </w:r>
            <w:r>
              <w:rPr>
                <w:rFonts w:ascii="Times New Roman" w:hAnsi="Times New Roman"/>
                <w:sz w:val="28"/>
                <w:lang w:val="en-US"/>
              </w:rPr>
              <w:t>.</w:t>
            </w:r>
          </w:p>
        </w:tc>
      </w:tr>
      <w:tr w:rsidR="00E764FD" w:rsidRPr="00EE1A42" w14:paraId="57FFA07D" w14:textId="77777777" w:rsidTr="00685299">
        <w:trPr>
          <w:trHeight w:val="580"/>
        </w:trPr>
        <w:tc>
          <w:tcPr>
            <w:tcW w:w="2364" w:type="dxa"/>
            <w:shd w:val="clear" w:color="auto" w:fill="E7E7E7"/>
            <w:tcMar>
              <w:top w:w="72" w:type="dxa"/>
              <w:left w:w="144" w:type="dxa"/>
              <w:bottom w:w="72" w:type="dxa"/>
              <w:right w:w="144" w:type="dxa"/>
            </w:tcMar>
          </w:tcPr>
          <w:p w14:paraId="6BB7ADBD"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00910F2B" w14:textId="51AE8BD8" w:rsidR="00E764FD" w:rsidRPr="00F70C37" w:rsidRDefault="00E764FD" w:rsidP="00685299">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 xml:space="preserve">ng và </w:t>
            </w:r>
            <w:r>
              <w:rPr>
                <w:rFonts w:ascii="Times New Roman" w:hAnsi="Times New Roman"/>
                <w:sz w:val="28"/>
                <w:lang w:val="en-US"/>
              </w:rPr>
              <w:t>tài khoản phải có quyền admin</w:t>
            </w:r>
            <w:r w:rsidR="00C51106">
              <w:rPr>
                <w:rFonts w:ascii="Times New Roman" w:hAnsi="Times New Roman"/>
                <w:sz w:val="28"/>
                <w:lang w:val="en-US"/>
              </w:rPr>
              <w:t xml:space="preserve"> hoặc staff</w:t>
            </w:r>
            <w:r>
              <w:rPr>
                <w:rFonts w:ascii="Times New Roman" w:hAnsi="Times New Roman"/>
                <w:sz w:val="28"/>
                <w:lang w:val="en-US"/>
              </w:rPr>
              <w:t>.</w:t>
            </w:r>
          </w:p>
        </w:tc>
      </w:tr>
      <w:tr w:rsidR="00E764FD" w:rsidRPr="00EE1A42" w14:paraId="38B49F03" w14:textId="77777777" w:rsidTr="00685299">
        <w:trPr>
          <w:trHeight w:val="22"/>
        </w:trPr>
        <w:tc>
          <w:tcPr>
            <w:tcW w:w="2364" w:type="dxa"/>
            <w:shd w:val="clear" w:color="auto" w:fill="FFFFFF"/>
            <w:tcMar>
              <w:top w:w="72" w:type="dxa"/>
              <w:left w:w="144" w:type="dxa"/>
              <w:bottom w:w="72" w:type="dxa"/>
              <w:right w:w="144" w:type="dxa"/>
            </w:tcMar>
          </w:tcPr>
          <w:p w14:paraId="04BCBA4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5742CCB8" w14:textId="77777777" w:rsidR="00E764FD" w:rsidRPr="009D37F5" w:rsidRDefault="00E764FD" w:rsidP="00685299">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E764FD" w:rsidRPr="00EE1A42" w14:paraId="75ACAFD8" w14:textId="77777777" w:rsidTr="00685299">
        <w:trPr>
          <w:trHeight w:val="580"/>
        </w:trPr>
        <w:tc>
          <w:tcPr>
            <w:tcW w:w="2364" w:type="dxa"/>
            <w:shd w:val="clear" w:color="auto" w:fill="E7E7E7"/>
            <w:tcMar>
              <w:top w:w="72" w:type="dxa"/>
              <w:left w:w="144" w:type="dxa"/>
              <w:bottom w:w="72" w:type="dxa"/>
              <w:right w:w="144" w:type="dxa"/>
            </w:tcMar>
          </w:tcPr>
          <w:p w14:paraId="04450CB6" w14:textId="77777777" w:rsidR="00E764FD" w:rsidRPr="00EE1A42" w:rsidRDefault="00E764FD" w:rsidP="00685299">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680554B1" w14:textId="5F46853E" w:rsidR="00E764FD" w:rsidRPr="00EE1A42" w:rsidRDefault="00E764FD" w:rsidP="00C576A9">
            <w:pPr>
              <w:pStyle w:val="ListParagraph"/>
              <w:numPr>
                <w:ilvl w:val="0"/>
                <w:numId w:val="98"/>
              </w:numPr>
              <w:spacing w:after="0" w:line="240" w:lineRule="auto"/>
              <w:jc w:val="both"/>
              <w:rPr>
                <w:rFonts w:ascii="Times New Roman" w:hAnsi="Times New Roman"/>
                <w:sz w:val="28"/>
              </w:rPr>
            </w:pPr>
            <w:r w:rsidRPr="00EE1A42">
              <w:rPr>
                <w:rFonts w:ascii="Times New Roman" w:hAnsi="Times New Roman"/>
                <w:sz w:val="28"/>
              </w:rPr>
              <w:t>Người dùng phải đăng nhập và có quyề</w:t>
            </w:r>
            <w:r>
              <w:rPr>
                <w:rFonts w:ascii="Times New Roman" w:hAnsi="Times New Roman"/>
                <w:sz w:val="28"/>
              </w:rPr>
              <w:t>n admin</w:t>
            </w:r>
            <w:r w:rsidR="00C51106">
              <w:rPr>
                <w:rFonts w:ascii="Times New Roman" w:hAnsi="Times New Roman"/>
                <w:sz w:val="28"/>
                <w:lang w:val="en-US"/>
              </w:rPr>
              <w:t xml:space="preserve"> hoặc staff</w:t>
            </w:r>
            <w:r>
              <w:rPr>
                <w:rFonts w:ascii="Times New Roman" w:hAnsi="Times New Roman"/>
                <w:sz w:val="28"/>
                <w:lang w:val="en-US"/>
              </w:rPr>
              <w:t xml:space="preserve"> (U3)</w:t>
            </w:r>
          </w:p>
          <w:p w14:paraId="2F8EFB72" w14:textId="3FEA71F4" w:rsidR="00E764FD" w:rsidRPr="00EE1A42" w:rsidRDefault="00E764FD" w:rsidP="00C576A9">
            <w:pPr>
              <w:pStyle w:val="ListParagraph"/>
              <w:numPr>
                <w:ilvl w:val="0"/>
                <w:numId w:val="98"/>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n danh mục q</w:t>
            </w:r>
            <w:r w:rsidRPr="00EE1A42">
              <w:rPr>
                <w:rFonts w:ascii="Times New Roman" w:hAnsi="Times New Roman"/>
                <w:sz w:val="28"/>
              </w:rPr>
              <w:t xml:space="preserve">uản </w:t>
            </w:r>
            <w:r>
              <w:rPr>
                <w:rFonts w:ascii="Times New Roman" w:hAnsi="Times New Roman"/>
                <w:sz w:val="28"/>
              </w:rPr>
              <w:t xml:space="preserve">lý </w:t>
            </w:r>
            <w:r w:rsidR="00C51106">
              <w:rPr>
                <w:rFonts w:ascii="Times New Roman" w:hAnsi="Times New Roman"/>
                <w:sz w:val="28"/>
                <w:lang w:val="en-US"/>
              </w:rPr>
              <w:t>hóa đơn (U</w:t>
            </w:r>
            <w:r>
              <w:rPr>
                <w:rFonts w:ascii="Times New Roman" w:hAnsi="Times New Roman"/>
                <w:sz w:val="28"/>
                <w:lang w:val="en-US"/>
              </w:rPr>
              <w:t>2)</w:t>
            </w:r>
          </w:p>
          <w:p w14:paraId="1B510288" w14:textId="133DF79D" w:rsidR="00E764FD" w:rsidRPr="00EE1A42" w:rsidRDefault="00E764FD" w:rsidP="00C576A9">
            <w:pPr>
              <w:pStyle w:val="ListParagraph"/>
              <w:numPr>
                <w:ilvl w:val="0"/>
                <w:numId w:val="98"/>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sidR="00C51106">
              <w:rPr>
                <w:rFonts w:ascii="Times New Roman" w:hAnsi="Times New Roman"/>
                <w:sz w:val="28"/>
                <w:lang w:val="en-US"/>
              </w:rPr>
              <w:t>hóa đơn (U</w:t>
            </w:r>
            <w:r>
              <w:rPr>
                <w:rFonts w:ascii="Times New Roman" w:hAnsi="Times New Roman"/>
                <w:sz w:val="28"/>
                <w:lang w:val="en-US"/>
              </w:rPr>
              <w:t>2</w:t>
            </w:r>
            <w:r w:rsidR="00C576A9">
              <w:rPr>
                <w:rFonts w:ascii="Times New Roman" w:hAnsi="Times New Roman"/>
                <w:sz w:val="28"/>
                <w:lang w:val="en-US"/>
              </w:rPr>
              <w:t>.5</w:t>
            </w:r>
            <w:r>
              <w:rPr>
                <w:rFonts w:ascii="Times New Roman" w:hAnsi="Times New Roman"/>
                <w:sz w:val="28"/>
                <w:lang w:val="en-US"/>
              </w:rPr>
              <w:t>)</w:t>
            </w:r>
          </w:p>
          <w:p w14:paraId="0DDAE524" w14:textId="556F31DB" w:rsidR="00E764FD" w:rsidRPr="009D37F5" w:rsidRDefault="00E764FD" w:rsidP="00C576A9">
            <w:pPr>
              <w:pStyle w:val="ListParagraph"/>
              <w:numPr>
                <w:ilvl w:val="0"/>
                <w:numId w:val="98"/>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w:t>
            </w:r>
            <w:r w:rsidR="00C51106">
              <w:rPr>
                <w:rFonts w:ascii="Times New Roman" w:hAnsi="Times New Roman"/>
                <w:sz w:val="28"/>
                <w:lang w:val="en-US"/>
              </w:rPr>
              <w:t>xác nhậ</w:t>
            </w:r>
            <w:r w:rsidR="00C576A9">
              <w:rPr>
                <w:rFonts w:ascii="Times New Roman" w:hAnsi="Times New Roman"/>
                <w:sz w:val="28"/>
                <w:lang w:val="en-US"/>
              </w:rPr>
              <w:t>n đơn hàng (U</w:t>
            </w:r>
            <w:r>
              <w:rPr>
                <w:rFonts w:ascii="Times New Roman" w:hAnsi="Times New Roman"/>
                <w:sz w:val="28"/>
                <w:lang w:val="en-US"/>
              </w:rPr>
              <w:t xml:space="preserve">2.1) hoặc </w:t>
            </w:r>
            <w:r w:rsidR="00C576A9">
              <w:rPr>
                <w:rFonts w:ascii="Times New Roman" w:hAnsi="Times New Roman"/>
                <w:sz w:val="28"/>
                <w:lang w:val="en-US"/>
              </w:rPr>
              <w:t>hoàn thành đơn hàng (U</w:t>
            </w:r>
            <w:r>
              <w:rPr>
                <w:rFonts w:ascii="Times New Roman" w:hAnsi="Times New Roman"/>
                <w:sz w:val="28"/>
                <w:lang w:val="en-US"/>
              </w:rPr>
              <w:t>2</w:t>
            </w:r>
            <w:r w:rsidR="00C576A9">
              <w:rPr>
                <w:rFonts w:ascii="Times New Roman" w:hAnsi="Times New Roman"/>
                <w:sz w:val="28"/>
                <w:lang w:val="en-US"/>
              </w:rPr>
              <w:t>.2) hoặc có thể chọn đơn hàng và thực hiện hủy đơn hàng (U2.3)</w:t>
            </w:r>
            <w:r>
              <w:rPr>
                <w:rFonts w:ascii="Times New Roman" w:hAnsi="Times New Roman"/>
                <w:sz w:val="28"/>
              </w:rPr>
              <w:t xml:space="preserve"> và c</w:t>
            </w:r>
            <w:r>
              <w:rPr>
                <w:rFonts w:ascii="Times New Roman" w:hAnsi="Times New Roman"/>
                <w:sz w:val="28"/>
                <w:lang w:val="en-US"/>
              </w:rPr>
              <w:t>ó thể</w:t>
            </w:r>
            <w:r w:rsidRPr="00EE1A42">
              <w:rPr>
                <w:rFonts w:ascii="Times New Roman" w:hAnsi="Times New Roman"/>
                <w:sz w:val="28"/>
              </w:rPr>
              <w:t xml:space="preserve"> </w:t>
            </w:r>
            <w:r>
              <w:rPr>
                <w:rFonts w:ascii="Times New Roman" w:hAnsi="Times New Roman"/>
                <w:sz w:val="28"/>
                <w:lang w:val="en-US"/>
              </w:rPr>
              <w:t xml:space="preserve">tìm kiếm thông tin </w:t>
            </w:r>
            <w:r w:rsidR="00C576A9">
              <w:rPr>
                <w:rFonts w:ascii="Times New Roman" w:hAnsi="Times New Roman"/>
                <w:sz w:val="28"/>
                <w:lang w:val="en-US"/>
              </w:rPr>
              <w:t>đơn hàng (U</w:t>
            </w:r>
            <w:r>
              <w:rPr>
                <w:rFonts w:ascii="Times New Roman" w:hAnsi="Times New Roman"/>
                <w:sz w:val="28"/>
                <w:lang w:val="en-US"/>
              </w:rPr>
              <w:t>2.4).</w:t>
            </w:r>
          </w:p>
          <w:p w14:paraId="21953F5E" w14:textId="77777777" w:rsidR="00E764FD" w:rsidRPr="00EE1A42" w:rsidRDefault="00E764FD" w:rsidP="00C576A9">
            <w:pPr>
              <w:pStyle w:val="ListParagraph"/>
              <w:numPr>
                <w:ilvl w:val="0"/>
                <w:numId w:val="98"/>
              </w:numPr>
              <w:spacing w:after="0" w:line="240" w:lineRule="auto"/>
              <w:rPr>
                <w:rFonts w:ascii="Times New Roman" w:hAnsi="Times New Roman"/>
                <w:sz w:val="28"/>
              </w:rPr>
            </w:pPr>
            <w:r w:rsidRPr="00EE1A42">
              <w:rPr>
                <w:rFonts w:ascii="Times New Roman" w:hAnsi="Times New Roman"/>
                <w:sz w:val="28"/>
              </w:rPr>
              <w:t>Kết thúc Use-Case</w:t>
            </w:r>
          </w:p>
        </w:tc>
      </w:tr>
    </w:tbl>
    <w:p w14:paraId="7D76646B" w14:textId="5FC25FB5" w:rsidR="00E764FD" w:rsidRDefault="00E764FD" w:rsidP="00E764FD">
      <w:pPr>
        <w:spacing w:line="360" w:lineRule="auto"/>
        <w:jc w:val="both"/>
        <w:rPr>
          <w:rFonts w:ascii="Times New Roman" w:hAnsi="Times New Roman"/>
          <w:sz w:val="28"/>
          <w:szCs w:val="26"/>
          <w:lang w:val="en-US"/>
        </w:rPr>
      </w:pPr>
    </w:p>
    <w:p w14:paraId="3EDE9E50" w14:textId="535AA56D" w:rsidR="00C576A9" w:rsidRPr="00C576A9" w:rsidRDefault="00C576A9" w:rsidP="00C576A9">
      <w:pPr>
        <w:pStyle w:val="ListParagraph"/>
        <w:numPr>
          <w:ilvl w:val="0"/>
          <w:numId w:val="94"/>
        </w:numPr>
        <w:rPr>
          <w:rFonts w:ascii="Times New Roman" w:eastAsia="Liberation Serif" w:hAnsi="Times New Roman"/>
          <w:b/>
          <w:sz w:val="28"/>
          <w:szCs w:val="28"/>
          <w:lang w:val="en-US"/>
        </w:rPr>
      </w:pPr>
      <w:r w:rsidRPr="00F70C37">
        <w:rPr>
          <w:rFonts w:ascii="Times New Roman" w:hAnsi="Times New Roman"/>
          <w:b/>
          <w:sz w:val="28"/>
          <w:szCs w:val="26"/>
          <w:lang w:val="en-US"/>
        </w:rPr>
        <w:t>U</w:t>
      </w:r>
      <w:r w:rsidRPr="00F70C37">
        <w:rPr>
          <w:rFonts w:ascii="Times New Roman" w:hAnsi="Times New Roman"/>
          <w:b/>
          <w:sz w:val="28"/>
          <w:szCs w:val="26"/>
        </w:rPr>
        <w:t xml:space="preserve">se case </w:t>
      </w:r>
      <w:r w:rsidRPr="00F70C37">
        <w:rPr>
          <w:rFonts w:ascii="Times New Roman" w:hAnsi="Times New Roman"/>
          <w:b/>
          <w:sz w:val="28"/>
          <w:szCs w:val="26"/>
          <w:lang w:val="en-US"/>
        </w:rPr>
        <w:t>phân rã</w:t>
      </w:r>
      <w:r w:rsidRPr="00F70C37">
        <w:rPr>
          <w:rFonts w:ascii="Times New Roman" w:hAnsi="Times New Roman"/>
          <w:b/>
          <w:sz w:val="28"/>
          <w:szCs w:val="26"/>
        </w:rPr>
        <w:t xml:space="preserve"> danh mụ</w:t>
      </w:r>
      <w:r>
        <w:rPr>
          <w:rFonts w:ascii="Times New Roman" w:hAnsi="Times New Roman"/>
          <w:b/>
          <w:sz w:val="28"/>
          <w:szCs w:val="26"/>
        </w:rPr>
        <w:t>c giỏ hàng</w:t>
      </w:r>
    </w:p>
    <w:p w14:paraId="3DB21F04" w14:textId="7D6A5656" w:rsidR="009C790B" w:rsidRDefault="00051F3C" w:rsidP="00C576A9">
      <w:pPr>
        <w:spacing w:line="360" w:lineRule="auto"/>
        <w:jc w:val="center"/>
      </w:pPr>
      <w:r>
        <w:rPr>
          <w:noProof/>
          <w:lang w:val="en-US"/>
        </w:rPr>
        <w:drawing>
          <wp:inline distT="0" distB="0" distL="0" distR="0" wp14:anchorId="6EF74A1F" wp14:editId="43A94264">
            <wp:extent cx="4391869" cy="1897811"/>
            <wp:effectExtent l="0" t="0" r="0" b="7620"/>
            <wp:docPr id="88" name="Picture 88" descr="C:\Users\Admin\Downloads\use cas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Downloads\use case (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4234" cy="1920439"/>
                    </a:xfrm>
                    <a:prstGeom prst="rect">
                      <a:avLst/>
                    </a:prstGeom>
                    <a:noFill/>
                    <a:ln>
                      <a:noFill/>
                    </a:ln>
                  </pic:spPr>
                </pic:pic>
              </a:graphicData>
            </a:graphic>
          </wp:inline>
        </w:drawing>
      </w:r>
    </w:p>
    <w:p w14:paraId="755CB5C4" w14:textId="28282D6D" w:rsidR="009C790B" w:rsidRPr="005F5964" w:rsidRDefault="005F5964" w:rsidP="005F5964">
      <w:pPr>
        <w:pStyle w:val="Heading1"/>
        <w:spacing w:line="360" w:lineRule="auto"/>
        <w:jc w:val="center"/>
        <w:rPr>
          <w:rFonts w:ascii="Times New Roman" w:hAnsi="Times New Roman"/>
          <w:i/>
          <w:color w:val="auto"/>
          <w:sz w:val="28"/>
          <w:szCs w:val="26"/>
          <w:lang w:val="en-US"/>
        </w:rPr>
      </w:pPr>
      <w:bookmarkStart w:id="423" w:name="_Toc71589265"/>
      <w:bookmarkStart w:id="424" w:name="_Toc71645317"/>
      <w:bookmarkStart w:id="425" w:name="_Toc71668555"/>
      <w:bookmarkStart w:id="426" w:name="_Toc71670882"/>
      <w:bookmarkStart w:id="427" w:name="_Toc71672308"/>
      <w:r w:rsidRPr="005F5964">
        <w:rPr>
          <w:rFonts w:ascii="Times New Roman" w:hAnsi="Times New Roman"/>
          <w:i/>
          <w:color w:val="auto"/>
          <w:sz w:val="28"/>
          <w:szCs w:val="26"/>
          <w:lang w:val="en-US"/>
        </w:rPr>
        <w:t xml:space="preserve">Sơ đồ </w:t>
      </w:r>
      <w:r w:rsidR="009C790B" w:rsidRPr="005F5964">
        <w:rPr>
          <w:rFonts w:ascii="Times New Roman" w:hAnsi="Times New Roman"/>
          <w:i/>
          <w:color w:val="auto"/>
          <w:sz w:val="28"/>
          <w:szCs w:val="26"/>
        </w:rPr>
        <w:t>3.</w:t>
      </w:r>
      <w:r w:rsidR="00FA5A9B" w:rsidRPr="005F5964">
        <w:rPr>
          <w:rFonts w:ascii="Times New Roman" w:hAnsi="Times New Roman"/>
          <w:i/>
          <w:color w:val="auto"/>
          <w:sz w:val="28"/>
          <w:szCs w:val="26"/>
          <w:lang w:val="en-US"/>
        </w:rPr>
        <w:t>29</w:t>
      </w:r>
      <w:r w:rsidR="009C790B" w:rsidRPr="005F5964">
        <w:rPr>
          <w:rFonts w:ascii="Times New Roman" w:hAnsi="Times New Roman"/>
          <w:i/>
          <w:color w:val="auto"/>
          <w:sz w:val="28"/>
          <w:szCs w:val="26"/>
        </w:rPr>
        <w:t xml:space="preserve">. </w:t>
      </w:r>
      <w:r w:rsidRPr="005F5964">
        <w:rPr>
          <w:rFonts w:ascii="Times New Roman" w:hAnsi="Times New Roman"/>
          <w:i/>
          <w:color w:val="auto"/>
          <w:sz w:val="28"/>
          <w:szCs w:val="26"/>
          <w:lang w:val="en-US"/>
        </w:rPr>
        <w:t xml:space="preserve">Sơ đồ </w:t>
      </w:r>
      <w:r w:rsidR="009C790B" w:rsidRPr="005F5964">
        <w:rPr>
          <w:rFonts w:ascii="Times New Roman" w:hAnsi="Times New Roman"/>
          <w:i/>
          <w:color w:val="auto"/>
          <w:sz w:val="28"/>
          <w:szCs w:val="26"/>
        </w:rPr>
        <w:t xml:space="preserve">use case </w:t>
      </w:r>
      <w:r w:rsidR="009C790B" w:rsidRPr="005F5964">
        <w:rPr>
          <w:rFonts w:ascii="Times New Roman" w:hAnsi="Times New Roman"/>
          <w:i/>
          <w:color w:val="auto"/>
          <w:sz w:val="28"/>
          <w:szCs w:val="26"/>
          <w:lang w:val="en-US"/>
        </w:rPr>
        <w:t>phân rã</w:t>
      </w:r>
      <w:r w:rsidR="009C790B" w:rsidRPr="005F5964">
        <w:rPr>
          <w:rFonts w:ascii="Times New Roman" w:hAnsi="Times New Roman"/>
          <w:i/>
          <w:color w:val="auto"/>
          <w:sz w:val="28"/>
          <w:szCs w:val="26"/>
        </w:rPr>
        <w:t xml:space="preserve"> </w:t>
      </w:r>
      <w:r w:rsidR="009C790B" w:rsidRPr="005F5964">
        <w:rPr>
          <w:rFonts w:ascii="Times New Roman" w:hAnsi="Times New Roman"/>
          <w:i/>
          <w:color w:val="auto"/>
          <w:sz w:val="28"/>
          <w:szCs w:val="26"/>
          <w:lang w:val="en-US"/>
        </w:rPr>
        <w:t>giỏ hàng</w:t>
      </w:r>
      <w:bookmarkEnd w:id="423"/>
      <w:bookmarkEnd w:id="424"/>
      <w:bookmarkEnd w:id="425"/>
      <w:bookmarkEnd w:id="426"/>
      <w:bookmarkEnd w:id="427"/>
    </w:p>
    <w:p w14:paraId="127F3F2D" w14:textId="77777777" w:rsidR="005F5964" w:rsidRDefault="005F5964">
      <w:pPr>
        <w:rPr>
          <w:rFonts w:ascii="Times New Roman" w:hAnsi="Times New Roman"/>
          <w:i/>
          <w:sz w:val="28"/>
        </w:rPr>
      </w:pPr>
      <w:r>
        <w:rPr>
          <w:rFonts w:ascii="Times New Roman" w:hAnsi="Times New Roman"/>
          <w:i/>
          <w:sz w:val="28"/>
        </w:rPr>
        <w:br w:type="page"/>
      </w:r>
    </w:p>
    <w:p w14:paraId="655AC498" w14:textId="6E962E68" w:rsidR="00C576A9" w:rsidRPr="009D37F5" w:rsidRDefault="00C576A9" w:rsidP="00C576A9">
      <w:pPr>
        <w:spacing w:line="360" w:lineRule="auto"/>
        <w:ind w:firstLine="720"/>
        <w:jc w:val="both"/>
        <w:rPr>
          <w:rFonts w:ascii="Times New Roman" w:hAnsi="Times New Roman"/>
          <w:i/>
          <w:sz w:val="28"/>
          <w:lang w:val="en-US"/>
        </w:rPr>
      </w:pPr>
      <w:r w:rsidRPr="009D37F5">
        <w:rPr>
          <w:rFonts w:ascii="Times New Roman" w:hAnsi="Times New Roman"/>
          <w:i/>
          <w:sz w:val="28"/>
        </w:rPr>
        <w:lastRenderedPageBreak/>
        <w:t>Đặc tả use case</w:t>
      </w:r>
      <w:r w:rsidRPr="009D37F5">
        <w:rPr>
          <w:rFonts w:ascii="Times New Roman" w:hAnsi="Times New Roman"/>
          <w:i/>
          <w:sz w:val="28"/>
          <w:lang w:val="en-US"/>
        </w:rPr>
        <w:t xml:space="preserve"> phân rã danh mục </w:t>
      </w:r>
      <w:r>
        <w:rPr>
          <w:rFonts w:ascii="Times New Roman" w:hAnsi="Times New Roman"/>
          <w:i/>
          <w:sz w:val="28"/>
          <w:lang w:val="en-US"/>
        </w:rPr>
        <w:t>giỏ hàng</w:t>
      </w:r>
    </w:p>
    <w:tbl>
      <w:tblPr>
        <w:tblW w:w="9039" w:type="dxa"/>
        <w:tblCellMar>
          <w:left w:w="0" w:type="dxa"/>
          <w:right w:w="0" w:type="dxa"/>
        </w:tblCellMar>
        <w:tblLook w:val="04A0" w:firstRow="1" w:lastRow="0" w:firstColumn="1" w:lastColumn="0" w:noHBand="0" w:noVBand="1"/>
      </w:tblPr>
      <w:tblGrid>
        <w:gridCol w:w="2364"/>
        <w:gridCol w:w="6675"/>
      </w:tblGrid>
      <w:tr w:rsidR="00C576A9" w:rsidRPr="00EE1A42" w14:paraId="68ACB303" w14:textId="77777777" w:rsidTr="00685299">
        <w:trPr>
          <w:trHeight w:val="254"/>
        </w:trPr>
        <w:tc>
          <w:tcPr>
            <w:tcW w:w="2364" w:type="dxa"/>
            <w:shd w:val="clear" w:color="auto" w:fill="009DD9"/>
            <w:tcMar>
              <w:top w:w="72" w:type="dxa"/>
              <w:left w:w="144" w:type="dxa"/>
              <w:bottom w:w="72" w:type="dxa"/>
              <w:right w:w="144" w:type="dxa"/>
            </w:tcMar>
          </w:tcPr>
          <w:p w14:paraId="6634F713" w14:textId="77777777" w:rsidR="00C576A9" w:rsidRPr="00EE1A42" w:rsidRDefault="00C576A9" w:rsidP="00685299">
            <w:pPr>
              <w:spacing w:line="240" w:lineRule="auto"/>
              <w:jc w:val="center"/>
              <w:rPr>
                <w:rFonts w:ascii="Times New Roman" w:hAnsi="Times New Roman"/>
                <w:sz w:val="28"/>
              </w:rPr>
            </w:pPr>
            <w:r w:rsidRPr="00EE1A42">
              <w:rPr>
                <w:rFonts w:ascii="Times New Roman" w:hAnsi="Times New Roman"/>
                <w:b/>
                <w:bCs/>
                <w:sz w:val="28"/>
              </w:rPr>
              <w:t>Tiêu đề</w:t>
            </w:r>
          </w:p>
        </w:tc>
        <w:tc>
          <w:tcPr>
            <w:tcW w:w="6675" w:type="dxa"/>
            <w:shd w:val="clear" w:color="auto" w:fill="009DD9"/>
            <w:tcMar>
              <w:top w:w="72" w:type="dxa"/>
              <w:left w:w="144" w:type="dxa"/>
              <w:bottom w:w="72" w:type="dxa"/>
              <w:right w:w="144" w:type="dxa"/>
            </w:tcMar>
          </w:tcPr>
          <w:p w14:paraId="18F77769" w14:textId="77777777" w:rsidR="00C576A9" w:rsidRPr="00EE1A42" w:rsidRDefault="00C576A9" w:rsidP="00685299">
            <w:pPr>
              <w:spacing w:line="240" w:lineRule="auto"/>
              <w:jc w:val="center"/>
              <w:rPr>
                <w:rFonts w:ascii="Times New Roman" w:hAnsi="Times New Roman"/>
                <w:sz w:val="28"/>
              </w:rPr>
            </w:pPr>
            <w:r w:rsidRPr="00EE1A42">
              <w:rPr>
                <w:rFonts w:ascii="Times New Roman" w:hAnsi="Times New Roman"/>
                <w:b/>
                <w:bCs/>
                <w:sz w:val="28"/>
              </w:rPr>
              <w:t>Nội dung</w:t>
            </w:r>
          </w:p>
        </w:tc>
      </w:tr>
      <w:tr w:rsidR="00C576A9" w:rsidRPr="00EE1A42" w14:paraId="4D48DF6A" w14:textId="77777777" w:rsidTr="00685299">
        <w:trPr>
          <w:trHeight w:val="105"/>
        </w:trPr>
        <w:tc>
          <w:tcPr>
            <w:tcW w:w="2364" w:type="dxa"/>
            <w:shd w:val="clear" w:color="auto" w:fill="E7E7E7"/>
            <w:tcMar>
              <w:top w:w="72" w:type="dxa"/>
              <w:left w:w="144" w:type="dxa"/>
              <w:bottom w:w="72" w:type="dxa"/>
              <w:right w:w="144" w:type="dxa"/>
            </w:tcMar>
          </w:tcPr>
          <w:p w14:paraId="445C58F3"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Tên Use-Case</w:t>
            </w:r>
          </w:p>
        </w:tc>
        <w:tc>
          <w:tcPr>
            <w:tcW w:w="6675" w:type="dxa"/>
            <w:shd w:val="clear" w:color="auto" w:fill="E7E7E7"/>
            <w:tcMar>
              <w:top w:w="72" w:type="dxa"/>
              <w:left w:w="144" w:type="dxa"/>
              <w:bottom w:w="72" w:type="dxa"/>
              <w:right w:w="144" w:type="dxa"/>
            </w:tcMar>
          </w:tcPr>
          <w:p w14:paraId="25CD3A78" w14:textId="4A9B0971" w:rsidR="00C576A9" w:rsidRPr="009D37F5" w:rsidRDefault="00C576A9" w:rsidP="00685299">
            <w:pPr>
              <w:spacing w:line="240" w:lineRule="auto"/>
              <w:rPr>
                <w:rFonts w:ascii="Times New Roman" w:hAnsi="Times New Roman"/>
                <w:sz w:val="28"/>
                <w:lang w:val="en-US"/>
              </w:rPr>
            </w:pPr>
            <w:r w:rsidRPr="00EE1A42">
              <w:rPr>
                <w:rFonts w:ascii="Times New Roman" w:hAnsi="Times New Roman"/>
                <w:sz w:val="28"/>
              </w:rPr>
              <w:t xml:space="preserve">Quản lý </w:t>
            </w:r>
            <w:r>
              <w:rPr>
                <w:rFonts w:ascii="Times New Roman" w:hAnsi="Times New Roman"/>
                <w:sz w:val="28"/>
                <w:lang w:val="en-US"/>
              </w:rPr>
              <w:t>giỏ hàng (U5)</w:t>
            </w:r>
          </w:p>
        </w:tc>
      </w:tr>
      <w:tr w:rsidR="00C576A9" w:rsidRPr="00EE1A42" w14:paraId="60FFF338" w14:textId="77777777" w:rsidTr="00685299">
        <w:trPr>
          <w:trHeight w:val="580"/>
        </w:trPr>
        <w:tc>
          <w:tcPr>
            <w:tcW w:w="2364" w:type="dxa"/>
            <w:shd w:val="clear" w:color="auto" w:fill="FFFFFF"/>
            <w:tcMar>
              <w:top w:w="72" w:type="dxa"/>
              <w:left w:w="144" w:type="dxa"/>
              <w:bottom w:w="72" w:type="dxa"/>
              <w:right w:w="144" w:type="dxa"/>
            </w:tcMar>
          </w:tcPr>
          <w:p w14:paraId="7FAFCCD5"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Mô tả</w:t>
            </w:r>
          </w:p>
        </w:tc>
        <w:tc>
          <w:tcPr>
            <w:tcW w:w="6675" w:type="dxa"/>
            <w:shd w:val="clear" w:color="auto" w:fill="FFFFFF"/>
            <w:tcMar>
              <w:top w:w="72" w:type="dxa"/>
              <w:left w:w="144" w:type="dxa"/>
              <w:bottom w:w="72" w:type="dxa"/>
              <w:right w:w="144" w:type="dxa"/>
            </w:tcMar>
          </w:tcPr>
          <w:p w14:paraId="1651F3BA" w14:textId="12BDA60C" w:rsidR="00C576A9" w:rsidRPr="00F70C37" w:rsidRDefault="00C576A9" w:rsidP="00C576A9">
            <w:pPr>
              <w:spacing w:line="240" w:lineRule="auto"/>
              <w:rPr>
                <w:rFonts w:ascii="Times New Roman" w:hAnsi="Times New Roman"/>
                <w:sz w:val="28"/>
                <w:lang w:val="en-US"/>
              </w:rPr>
            </w:pPr>
            <w:r w:rsidRPr="00EE1A42">
              <w:rPr>
                <w:rFonts w:ascii="Times New Roman" w:hAnsi="Times New Roman"/>
                <w:sz w:val="28"/>
              </w:rPr>
              <w:t xml:space="preserve">User-Case cho phép người dùng vào </w:t>
            </w:r>
            <w:r>
              <w:rPr>
                <w:rFonts w:ascii="Times New Roman" w:hAnsi="Times New Roman"/>
                <w:sz w:val="28"/>
                <w:lang w:val="en-US"/>
              </w:rPr>
              <w:t>giỏ hàng</w:t>
            </w:r>
            <w:r w:rsidRPr="00EE1A42">
              <w:rPr>
                <w:rFonts w:ascii="Times New Roman" w:hAnsi="Times New Roman"/>
                <w:sz w:val="28"/>
              </w:rPr>
              <w:t xml:space="preserve"> và thực hiện các chức năng</w:t>
            </w:r>
            <w:r>
              <w:rPr>
                <w:rFonts w:ascii="Times New Roman" w:hAnsi="Times New Roman"/>
                <w:sz w:val="28"/>
                <w:lang w:val="en-US"/>
              </w:rPr>
              <w:t>.</w:t>
            </w:r>
          </w:p>
        </w:tc>
      </w:tr>
      <w:tr w:rsidR="00C576A9" w:rsidRPr="00EE1A42" w14:paraId="399321F7" w14:textId="77777777" w:rsidTr="00685299">
        <w:trPr>
          <w:trHeight w:val="105"/>
        </w:trPr>
        <w:tc>
          <w:tcPr>
            <w:tcW w:w="2364" w:type="dxa"/>
            <w:shd w:val="clear" w:color="auto" w:fill="E7E7E7"/>
            <w:tcMar>
              <w:top w:w="72" w:type="dxa"/>
              <w:left w:w="144" w:type="dxa"/>
              <w:bottom w:w="72" w:type="dxa"/>
              <w:right w:w="144" w:type="dxa"/>
            </w:tcMar>
          </w:tcPr>
          <w:p w14:paraId="5622A494"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Actors</w:t>
            </w:r>
          </w:p>
        </w:tc>
        <w:tc>
          <w:tcPr>
            <w:tcW w:w="6675" w:type="dxa"/>
            <w:shd w:val="clear" w:color="auto" w:fill="E7E7E7"/>
            <w:tcMar>
              <w:top w:w="72" w:type="dxa"/>
              <w:left w:w="144" w:type="dxa"/>
              <w:bottom w:w="72" w:type="dxa"/>
              <w:right w:w="144" w:type="dxa"/>
            </w:tcMar>
          </w:tcPr>
          <w:p w14:paraId="0A109790" w14:textId="36A6322F" w:rsidR="00C576A9" w:rsidRPr="009D37F5" w:rsidRDefault="00C576A9" w:rsidP="00685299">
            <w:pPr>
              <w:spacing w:line="240" w:lineRule="auto"/>
              <w:rPr>
                <w:rFonts w:ascii="Times New Roman" w:hAnsi="Times New Roman"/>
                <w:sz w:val="28"/>
                <w:lang w:val="en-US"/>
              </w:rPr>
            </w:pPr>
            <w:r>
              <w:rPr>
                <w:rFonts w:ascii="Times New Roman" w:hAnsi="Times New Roman"/>
                <w:sz w:val="28"/>
                <w:lang w:val="en-US"/>
              </w:rPr>
              <w:t>Customer</w:t>
            </w:r>
          </w:p>
        </w:tc>
      </w:tr>
      <w:tr w:rsidR="00C576A9" w:rsidRPr="00EE1A42" w14:paraId="69714750" w14:textId="77777777" w:rsidTr="00685299">
        <w:trPr>
          <w:trHeight w:val="580"/>
        </w:trPr>
        <w:tc>
          <w:tcPr>
            <w:tcW w:w="2364" w:type="dxa"/>
            <w:shd w:val="clear" w:color="auto" w:fill="FFFFFF"/>
            <w:tcMar>
              <w:top w:w="72" w:type="dxa"/>
              <w:left w:w="144" w:type="dxa"/>
              <w:bottom w:w="72" w:type="dxa"/>
              <w:right w:w="144" w:type="dxa"/>
            </w:tcMar>
          </w:tcPr>
          <w:p w14:paraId="5C8AD27A"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Điều kiện kích hoạt</w:t>
            </w:r>
          </w:p>
        </w:tc>
        <w:tc>
          <w:tcPr>
            <w:tcW w:w="6675" w:type="dxa"/>
            <w:shd w:val="clear" w:color="auto" w:fill="FFFFFF"/>
            <w:tcMar>
              <w:top w:w="72" w:type="dxa"/>
              <w:left w:w="144" w:type="dxa"/>
              <w:bottom w:w="72" w:type="dxa"/>
              <w:right w:w="144" w:type="dxa"/>
            </w:tcMar>
          </w:tcPr>
          <w:p w14:paraId="54B972AD" w14:textId="7527FCB5" w:rsidR="00C576A9" w:rsidRPr="00F70C37" w:rsidRDefault="00C576A9" w:rsidP="00C576A9">
            <w:pPr>
              <w:spacing w:line="240" w:lineRule="auto"/>
              <w:rPr>
                <w:rFonts w:ascii="Times New Roman" w:hAnsi="Times New Roman"/>
                <w:sz w:val="28"/>
                <w:lang w:val="en-US"/>
              </w:rPr>
            </w:pPr>
            <w:r w:rsidRPr="00EE1A42">
              <w:rPr>
                <w:rFonts w:ascii="Times New Roman" w:hAnsi="Times New Roman"/>
                <w:sz w:val="28"/>
              </w:rPr>
              <w:t xml:space="preserve">Khi </w:t>
            </w:r>
            <w:r>
              <w:rPr>
                <w:rFonts w:ascii="Times New Roman" w:hAnsi="Times New Roman"/>
                <w:sz w:val="28"/>
                <w:lang w:val="en-US"/>
              </w:rPr>
              <w:t>customer</w:t>
            </w:r>
            <w:r w:rsidRPr="00EE1A42">
              <w:rPr>
                <w:rFonts w:ascii="Times New Roman" w:hAnsi="Times New Roman"/>
                <w:sz w:val="28"/>
              </w:rPr>
              <w:t xml:space="preserve"> chọn chứ</w:t>
            </w:r>
            <w:r>
              <w:rPr>
                <w:rFonts w:ascii="Times New Roman" w:hAnsi="Times New Roman"/>
                <w:sz w:val="28"/>
              </w:rPr>
              <w:t xml:space="preserve">c năng </w:t>
            </w:r>
            <w:r>
              <w:rPr>
                <w:rFonts w:ascii="Times New Roman" w:hAnsi="Times New Roman"/>
                <w:sz w:val="28"/>
                <w:lang w:val="en-US"/>
              </w:rPr>
              <w:t xml:space="preserve">giỏ hàng hoặc thêm mới sản phẩm vào giỏ hàng </w:t>
            </w:r>
            <w:r w:rsidRPr="00EE1A42">
              <w:rPr>
                <w:rFonts w:ascii="Times New Roman" w:hAnsi="Times New Roman"/>
                <w:sz w:val="28"/>
              </w:rPr>
              <w:t>từ</w:t>
            </w:r>
            <w:r>
              <w:rPr>
                <w:rFonts w:ascii="Times New Roman" w:hAnsi="Times New Roman"/>
                <w:sz w:val="28"/>
              </w:rPr>
              <w:t xml:space="preserve"> trang bán hàng của hệ thống</w:t>
            </w:r>
            <w:r>
              <w:rPr>
                <w:rFonts w:ascii="Times New Roman" w:hAnsi="Times New Roman"/>
                <w:sz w:val="28"/>
                <w:lang w:val="en-US"/>
              </w:rPr>
              <w:t>.</w:t>
            </w:r>
          </w:p>
        </w:tc>
      </w:tr>
      <w:tr w:rsidR="00C576A9" w:rsidRPr="00EE1A42" w14:paraId="18834C47" w14:textId="77777777" w:rsidTr="00685299">
        <w:trPr>
          <w:trHeight w:val="580"/>
        </w:trPr>
        <w:tc>
          <w:tcPr>
            <w:tcW w:w="2364" w:type="dxa"/>
            <w:shd w:val="clear" w:color="auto" w:fill="E7E7E7"/>
            <w:tcMar>
              <w:top w:w="72" w:type="dxa"/>
              <w:left w:w="144" w:type="dxa"/>
              <w:bottom w:w="72" w:type="dxa"/>
              <w:right w:w="144" w:type="dxa"/>
            </w:tcMar>
          </w:tcPr>
          <w:p w14:paraId="39C9BA8E"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Tiền điều kiện</w:t>
            </w:r>
          </w:p>
        </w:tc>
        <w:tc>
          <w:tcPr>
            <w:tcW w:w="6675" w:type="dxa"/>
            <w:shd w:val="clear" w:color="auto" w:fill="E7E7E7"/>
            <w:tcMar>
              <w:top w:w="72" w:type="dxa"/>
              <w:left w:w="144" w:type="dxa"/>
              <w:bottom w:w="72" w:type="dxa"/>
              <w:right w:w="144" w:type="dxa"/>
            </w:tcMar>
          </w:tcPr>
          <w:p w14:paraId="0B06A20C" w14:textId="7FC4D590" w:rsidR="00C576A9" w:rsidRPr="00F70C37" w:rsidRDefault="00C576A9" w:rsidP="00C576A9">
            <w:pPr>
              <w:spacing w:line="240" w:lineRule="auto"/>
              <w:rPr>
                <w:rFonts w:ascii="Times New Roman" w:hAnsi="Times New Roman"/>
                <w:sz w:val="28"/>
                <w:lang w:val="en-US"/>
              </w:rPr>
            </w:pPr>
            <w:r w:rsidRPr="00EE1A42">
              <w:rPr>
                <w:rFonts w:ascii="Times New Roman" w:hAnsi="Times New Roman"/>
                <w:sz w:val="28"/>
              </w:rPr>
              <w:t>Người dùng phải có tài khoản trên hệ thố</w:t>
            </w:r>
            <w:r>
              <w:rPr>
                <w:rFonts w:ascii="Times New Roman" w:hAnsi="Times New Roman"/>
                <w:sz w:val="28"/>
              </w:rPr>
              <w:t>ng</w:t>
            </w:r>
            <w:r>
              <w:rPr>
                <w:rFonts w:ascii="Times New Roman" w:hAnsi="Times New Roman"/>
                <w:sz w:val="28"/>
                <w:lang w:val="en-US"/>
              </w:rPr>
              <w:t xml:space="preserve"> và là tài khoản khách hà</w:t>
            </w:r>
            <w:r w:rsidR="0057777B">
              <w:rPr>
                <w:rFonts w:ascii="Times New Roman" w:hAnsi="Times New Roman"/>
                <w:sz w:val="28"/>
                <w:lang w:val="en-US"/>
              </w:rPr>
              <w:t>n</w:t>
            </w:r>
            <w:r>
              <w:rPr>
                <w:rFonts w:ascii="Times New Roman" w:hAnsi="Times New Roman"/>
                <w:sz w:val="28"/>
                <w:lang w:val="en-US"/>
              </w:rPr>
              <w:t>g.</w:t>
            </w:r>
          </w:p>
        </w:tc>
      </w:tr>
      <w:tr w:rsidR="00C576A9" w:rsidRPr="00EE1A42" w14:paraId="2D5A7815" w14:textId="77777777" w:rsidTr="00685299">
        <w:trPr>
          <w:trHeight w:val="22"/>
        </w:trPr>
        <w:tc>
          <w:tcPr>
            <w:tcW w:w="2364" w:type="dxa"/>
            <w:shd w:val="clear" w:color="auto" w:fill="FFFFFF"/>
            <w:tcMar>
              <w:top w:w="72" w:type="dxa"/>
              <w:left w:w="144" w:type="dxa"/>
              <w:bottom w:w="72" w:type="dxa"/>
              <w:right w:w="144" w:type="dxa"/>
            </w:tcMar>
          </w:tcPr>
          <w:p w14:paraId="0011EFD4"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Hậu điều kiện</w:t>
            </w:r>
          </w:p>
        </w:tc>
        <w:tc>
          <w:tcPr>
            <w:tcW w:w="6675" w:type="dxa"/>
            <w:shd w:val="clear" w:color="auto" w:fill="FFFFFF"/>
            <w:tcMar>
              <w:top w:w="72" w:type="dxa"/>
              <w:left w:w="144" w:type="dxa"/>
              <w:bottom w:w="72" w:type="dxa"/>
              <w:right w:w="144" w:type="dxa"/>
            </w:tcMar>
          </w:tcPr>
          <w:p w14:paraId="4B2A35B0" w14:textId="77777777" w:rsidR="00C576A9" w:rsidRPr="009D37F5" w:rsidRDefault="00C576A9" w:rsidP="00685299">
            <w:pPr>
              <w:spacing w:line="240" w:lineRule="auto"/>
              <w:rPr>
                <w:rFonts w:ascii="Times New Roman" w:hAnsi="Times New Roman"/>
                <w:sz w:val="28"/>
                <w:lang w:val="en-US"/>
              </w:rPr>
            </w:pPr>
            <w:r w:rsidRPr="00EE1A42">
              <w:rPr>
                <w:rFonts w:ascii="Times New Roman" w:hAnsi="Times New Roman"/>
                <w:sz w:val="28"/>
              </w:rPr>
              <w:t>Ngườ</w:t>
            </w:r>
            <w:r>
              <w:rPr>
                <w:rFonts w:ascii="Times New Roman" w:hAnsi="Times New Roman"/>
                <w:sz w:val="28"/>
              </w:rPr>
              <w:t>i dù</w:t>
            </w:r>
            <w:r w:rsidRPr="00EE1A42">
              <w:rPr>
                <w:rFonts w:ascii="Times New Roman" w:hAnsi="Times New Roman"/>
                <w:sz w:val="28"/>
              </w:rPr>
              <w:t>ng phải đăng nhập thành công</w:t>
            </w:r>
            <w:r>
              <w:rPr>
                <w:rFonts w:ascii="Times New Roman" w:hAnsi="Times New Roman"/>
                <w:sz w:val="28"/>
                <w:lang w:val="en-US"/>
              </w:rPr>
              <w:t xml:space="preserve"> (U3)</w:t>
            </w:r>
          </w:p>
        </w:tc>
      </w:tr>
      <w:tr w:rsidR="00C576A9" w:rsidRPr="00EE1A42" w14:paraId="27D021DC" w14:textId="77777777" w:rsidTr="00685299">
        <w:trPr>
          <w:trHeight w:val="580"/>
        </w:trPr>
        <w:tc>
          <w:tcPr>
            <w:tcW w:w="2364" w:type="dxa"/>
            <w:shd w:val="clear" w:color="auto" w:fill="E7E7E7"/>
            <w:tcMar>
              <w:top w:w="72" w:type="dxa"/>
              <w:left w:w="144" w:type="dxa"/>
              <w:bottom w:w="72" w:type="dxa"/>
              <w:right w:w="144" w:type="dxa"/>
            </w:tcMar>
          </w:tcPr>
          <w:p w14:paraId="02BD8843" w14:textId="77777777" w:rsidR="00C576A9" w:rsidRPr="00EE1A42" w:rsidRDefault="00C576A9" w:rsidP="00685299">
            <w:pPr>
              <w:spacing w:line="240" w:lineRule="auto"/>
              <w:rPr>
                <w:rFonts w:ascii="Times New Roman" w:hAnsi="Times New Roman"/>
                <w:sz w:val="28"/>
              </w:rPr>
            </w:pPr>
            <w:r w:rsidRPr="00EE1A42">
              <w:rPr>
                <w:rFonts w:ascii="Times New Roman" w:hAnsi="Times New Roman"/>
                <w:sz w:val="28"/>
              </w:rPr>
              <w:t>Luồng sự kiện chính</w:t>
            </w:r>
          </w:p>
        </w:tc>
        <w:tc>
          <w:tcPr>
            <w:tcW w:w="6675" w:type="dxa"/>
            <w:shd w:val="clear" w:color="auto" w:fill="E7E7E7"/>
            <w:tcMar>
              <w:top w:w="72" w:type="dxa"/>
              <w:left w:w="144" w:type="dxa"/>
              <w:bottom w:w="72" w:type="dxa"/>
              <w:right w:w="144" w:type="dxa"/>
            </w:tcMar>
          </w:tcPr>
          <w:p w14:paraId="3C212285" w14:textId="422C0C45" w:rsidR="00C576A9" w:rsidRPr="00EE1A42" w:rsidRDefault="00C576A9" w:rsidP="000A4CC0">
            <w:pPr>
              <w:pStyle w:val="ListParagraph"/>
              <w:numPr>
                <w:ilvl w:val="0"/>
                <w:numId w:val="100"/>
              </w:numPr>
              <w:spacing w:after="0" w:line="240" w:lineRule="auto"/>
              <w:jc w:val="both"/>
              <w:rPr>
                <w:rFonts w:ascii="Times New Roman" w:hAnsi="Times New Roman"/>
                <w:sz w:val="28"/>
              </w:rPr>
            </w:pPr>
            <w:r w:rsidRPr="00EE1A42">
              <w:rPr>
                <w:rFonts w:ascii="Times New Roman" w:hAnsi="Times New Roman"/>
                <w:sz w:val="28"/>
              </w:rPr>
              <w:t xml:space="preserve">Người dùng </w:t>
            </w:r>
            <w:r>
              <w:rPr>
                <w:rFonts w:ascii="Times New Roman" w:hAnsi="Times New Roman"/>
                <w:sz w:val="28"/>
                <w:lang w:val="en-US"/>
              </w:rPr>
              <w:t xml:space="preserve">có tài khoản khách hàng và </w:t>
            </w:r>
            <w:r w:rsidRPr="00EE1A42">
              <w:rPr>
                <w:rFonts w:ascii="Times New Roman" w:hAnsi="Times New Roman"/>
                <w:sz w:val="28"/>
              </w:rPr>
              <w:t>phải đăng nhậ</w:t>
            </w:r>
            <w:r>
              <w:rPr>
                <w:rFonts w:ascii="Times New Roman" w:hAnsi="Times New Roman"/>
                <w:sz w:val="28"/>
              </w:rPr>
              <w:t>p</w:t>
            </w:r>
            <w:r>
              <w:rPr>
                <w:rFonts w:ascii="Times New Roman" w:hAnsi="Times New Roman"/>
                <w:sz w:val="28"/>
                <w:lang w:val="en-US"/>
              </w:rPr>
              <w:t xml:space="preserve"> (U3).</w:t>
            </w:r>
          </w:p>
          <w:p w14:paraId="5E361A4A" w14:textId="0836D6F9" w:rsidR="00C576A9" w:rsidRPr="00EE1A42" w:rsidRDefault="00C576A9" w:rsidP="000A4CC0">
            <w:pPr>
              <w:pStyle w:val="ListParagraph"/>
              <w:numPr>
                <w:ilvl w:val="0"/>
                <w:numId w:val="100"/>
              </w:numPr>
              <w:spacing w:after="0" w:line="240" w:lineRule="auto"/>
              <w:jc w:val="both"/>
              <w:rPr>
                <w:rFonts w:ascii="Times New Roman" w:hAnsi="Times New Roman"/>
                <w:sz w:val="28"/>
              </w:rPr>
            </w:pPr>
            <w:r w:rsidRPr="00EE1A42">
              <w:rPr>
                <w:rFonts w:ascii="Times New Roman" w:hAnsi="Times New Roman"/>
                <w:sz w:val="28"/>
              </w:rPr>
              <w:t>Chọ</w:t>
            </w:r>
            <w:r>
              <w:rPr>
                <w:rFonts w:ascii="Times New Roman" w:hAnsi="Times New Roman"/>
                <w:sz w:val="28"/>
              </w:rPr>
              <w:t xml:space="preserve">n danh mục </w:t>
            </w:r>
            <w:r>
              <w:rPr>
                <w:rFonts w:ascii="Times New Roman" w:hAnsi="Times New Roman"/>
                <w:sz w:val="28"/>
                <w:lang w:val="en-US"/>
              </w:rPr>
              <w:t>giỏ hàng (U5)</w:t>
            </w:r>
          </w:p>
          <w:p w14:paraId="5C9B6EC9" w14:textId="4F318C79" w:rsidR="00C576A9" w:rsidRPr="00EE1A42" w:rsidRDefault="00C576A9" w:rsidP="000A4CC0">
            <w:pPr>
              <w:pStyle w:val="ListParagraph"/>
              <w:numPr>
                <w:ilvl w:val="0"/>
                <w:numId w:val="100"/>
              </w:numPr>
              <w:spacing w:after="0" w:line="240" w:lineRule="auto"/>
              <w:jc w:val="both"/>
              <w:rPr>
                <w:rFonts w:ascii="Times New Roman" w:hAnsi="Times New Roman"/>
                <w:sz w:val="28"/>
              </w:rPr>
            </w:pPr>
            <w:r w:rsidRPr="00EE1A42">
              <w:rPr>
                <w:rFonts w:ascii="Times New Roman" w:hAnsi="Times New Roman"/>
                <w:sz w:val="28"/>
              </w:rPr>
              <w:t>Hệ thống hiển thị</w:t>
            </w:r>
            <w:r>
              <w:rPr>
                <w:rFonts w:ascii="Times New Roman" w:hAnsi="Times New Roman"/>
                <w:sz w:val="28"/>
              </w:rPr>
              <w:t xml:space="preserve"> </w:t>
            </w:r>
            <w:r>
              <w:rPr>
                <w:rFonts w:ascii="Times New Roman" w:hAnsi="Times New Roman"/>
                <w:sz w:val="28"/>
                <w:lang w:val="en-US"/>
              </w:rPr>
              <w:t>giỏ hàng (U5.5)</w:t>
            </w:r>
          </w:p>
          <w:p w14:paraId="51F5F00E" w14:textId="35D5C3C7" w:rsidR="00C576A9" w:rsidRPr="009D37F5" w:rsidRDefault="00C576A9" w:rsidP="000A4CC0">
            <w:pPr>
              <w:pStyle w:val="ListParagraph"/>
              <w:numPr>
                <w:ilvl w:val="0"/>
                <w:numId w:val="100"/>
              </w:numPr>
              <w:spacing w:after="0" w:line="240" w:lineRule="auto"/>
              <w:jc w:val="both"/>
              <w:rPr>
                <w:rFonts w:ascii="Times New Roman" w:hAnsi="Times New Roman"/>
                <w:sz w:val="28"/>
              </w:rPr>
            </w:pPr>
            <w:r w:rsidRPr="00EE1A42">
              <w:rPr>
                <w:rFonts w:ascii="Times New Roman" w:hAnsi="Times New Roman"/>
                <w:sz w:val="28"/>
              </w:rPr>
              <w:t>Người dùng thực hiện</w:t>
            </w:r>
            <w:r>
              <w:rPr>
                <w:rFonts w:ascii="Times New Roman" w:hAnsi="Times New Roman"/>
                <w:sz w:val="28"/>
                <w:lang w:val="en-US"/>
              </w:rPr>
              <w:t xml:space="preserve"> thêm sản phẩm vào giỏ hàng (U5.1) hoặc chọn sản phẩm tron giỏ hàng để thực hiện các chức năng như sửa xóa sản phẩm trong giỏ hàng (U5.2, U5.3) hoặc có thể xóa toàn bộ sản phẩm có trong giỏ hàng (U5.4).</w:t>
            </w:r>
          </w:p>
          <w:p w14:paraId="63073D86" w14:textId="77777777" w:rsidR="00C576A9" w:rsidRPr="00EE1A42" w:rsidRDefault="00C576A9" w:rsidP="000A4CC0">
            <w:pPr>
              <w:pStyle w:val="ListParagraph"/>
              <w:numPr>
                <w:ilvl w:val="0"/>
                <w:numId w:val="100"/>
              </w:numPr>
              <w:spacing w:after="0" w:line="240" w:lineRule="auto"/>
              <w:rPr>
                <w:rFonts w:ascii="Times New Roman" w:hAnsi="Times New Roman"/>
                <w:sz w:val="28"/>
              </w:rPr>
            </w:pPr>
            <w:r w:rsidRPr="00EE1A42">
              <w:rPr>
                <w:rFonts w:ascii="Times New Roman" w:hAnsi="Times New Roman"/>
                <w:sz w:val="28"/>
              </w:rPr>
              <w:t>Kết thúc Use-Case</w:t>
            </w:r>
          </w:p>
        </w:tc>
      </w:tr>
    </w:tbl>
    <w:p w14:paraId="164BA215" w14:textId="77777777" w:rsidR="00C576A9" w:rsidRPr="00C576A9" w:rsidRDefault="00C576A9" w:rsidP="00C576A9">
      <w:pPr>
        <w:spacing w:line="360" w:lineRule="auto"/>
        <w:jc w:val="both"/>
        <w:rPr>
          <w:rFonts w:ascii="Times New Roman" w:hAnsi="Times New Roman"/>
          <w:sz w:val="28"/>
          <w:szCs w:val="26"/>
          <w:lang w:val="en-US"/>
        </w:rPr>
      </w:pPr>
    </w:p>
    <w:p w14:paraId="03F9B1FD" w14:textId="77777777" w:rsidR="008A43DF" w:rsidRDefault="008A43DF">
      <w:pPr>
        <w:rPr>
          <w:rFonts w:ascii="Times New Roman" w:eastAsiaTheme="minorHAnsi" w:hAnsi="Times New Roman"/>
          <w:b/>
          <w:bCs/>
          <w:iCs/>
          <w:color w:val="1B1B1B"/>
          <w:spacing w:val="-1"/>
          <w:sz w:val="28"/>
          <w:szCs w:val="28"/>
          <w:shd w:val="clear" w:color="auto" w:fill="FFFFFF"/>
          <w:lang w:val="en-US"/>
        </w:rPr>
      </w:pPr>
      <w:bookmarkStart w:id="428" w:name="_Toc60671210"/>
      <w:bookmarkStart w:id="429" w:name="_Toc60671625"/>
      <w:bookmarkStart w:id="430" w:name="_Toc61379656"/>
      <w:r>
        <w:br w:type="page"/>
      </w:r>
    </w:p>
    <w:p w14:paraId="05A6301B" w14:textId="6A251DA1" w:rsidR="008A43DF" w:rsidRDefault="005F183F" w:rsidP="00AD500C">
      <w:pPr>
        <w:pStyle w:val="Heading2"/>
        <w:rPr>
          <w:rFonts w:eastAsia="Times New Roman"/>
          <w:lang w:val="vi-VN"/>
        </w:rPr>
      </w:pPr>
      <w:bookmarkStart w:id="431" w:name="_Toc71589266"/>
      <w:bookmarkStart w:id="432" w:name="_Toc71645318"/>
      <w:bookmarkStart w:id="433" w:name="_Toc71672309"/>
      <w:r>
        <w:lastRenderedPageBreak/>
        <w:t>3.3</w:t>
      </w:r>
      <w:r w:rsidR="008A43DF">
        <w:t>. Mô hình hóa nghiệp vụ</w:t>
      </w:r>
      <w:bookmarkEnd w:id="431"/>
      <w:bookmarkEnd w:id="432"/>
      <w:bookmarkEnd w:id="433"/>
    </w:p>
    <w:p w14:paraId="53903008" w14:textId="6B233457" w:rsidR="008A43DF" w:rsidRDefault="005F183F" w:rsidP="00AD500C">
      <w:pPr>
        <w:pStyle w:val="Heading3"/>
        <w:rPr>
          <w:rFonts w:ascii="Times New Roman" w:hAnsi="Times New Roman"/>
          <w:b/>
          <w:color w:val="auto"/>
          <w:sz w:val="28"/>
          <w:szCs w:val="28"/>
          <w:lang w:eastAsia="vi-VN"/>
        </w:rPr>
      </w:pPr>
      <w:bookmarkStart w:id="434" w:name="_Toc71589267"/>
      <w:bookmarkStart w:id="435" w:name="_Toc71645319"/>
      <w:bookmarkStart w:id="436" w:name="_Toc71672310"/>
      <w:r>
        <w:rPr>
          <w:rFonts w:ascii="Times New Roman" w:hAnsi="Times New Roman"/>
          <w:b/>
          <w:color w:val="auto"/>
          <w:sz w:val="28"/>
          <w:szCs w:val="28"/>
          <w:lang w:eastAsia="vi-VN"/>
        </w:rPr>
        <w:t>3.3</w:t>
      </w:r>
      <w:r w:rsidR="008A43DF" w:rsidRPr="00AD500C">
        <w:rPr>
          <w:rFonts w:ascii="Times New Roman" w:hAnsi="Times New Roman"/>
          <w:b/>
          <w:color w:val="auto"/>
          <w:sz w:val="28"/>
          <w:szCs w:val="28"/>
          <w:lang w:eastAsia="vi-VN"/>
        </w:rPr>
        <w:t>.1. Sơ đồ hoạt động</w:t>
      </w:r>
      <w:bookmarkEnd w:id="434"/>
      <w:bookmarkEnd w:id="435"/>
      <w:bookmarkEnd w:id="436"/>
    </w:p>
    <w:p w14:paraId="390460AB" w14:textId="77777777" w:rsidR="000A4CC0" w:rsidRPr="000A4CC0" w:rsidRDefault="000A4CC0" w:rsidP="000A4CC0">
      <w:pPr>
        <w:rPr>
          <w:lang w:eastAsia="vi-VN"/>
        </w:rPr>
      </w:pPr>
    </w:p>
    <w:p w14:paraId="070F77EC" w14:textId="7BC6BCFC" w:rsidR="008A43DF" w:rsidRDefault="00A80057" w:rsidP="00614A37">
      <w:pPr>
        <w:pStyle w:val="ListParagraph"/>
        <w:numPr>
          <w:ilvl w:val="0"/>
          <w:numId w:val="38"/>
        </w:numPr>
        <w:spacing w:line="360" w:lineRule="auto"/>
        <w:outlineLvl w:val="1"/>
        <w:rPr>
          <w:rFonts w:ascii="Times New Roman" w:hAnsi="Times New Roman"/>
          <w:b/>
          <w:bCs/>
          <w:sz w:val="28"/>
          <w:szCs w:val="28"/>
          <w:lang w:val="en-US" w:eastAsia="vi-VN"/>
        </w:rPr>
      </w:pPr>
      <w:bookmarkStart w:id="437" w:name="_Toc70426174"/>
      <w:bookmarkStart w:id="438" w:name="_Toc71589268"/>
      <w:bookmarkStart w:id="439" w:name="_Toc71645320"/>
      <w:bookmarkStart w:id="440" w:name="_Toc71668558"/>
      <w:bookmarkStart w:id="441" w:name="_Toc71670885"/>
      <w:bookmarkStart w:id="442" w:name="_Toc71672311"/>
      <w:r w:rsidRPr="00A80057">
        <w:rPr>
          <w:rFonts w:ascii="Times New Roman" w:hAnsi="Times New Roman"/>
          <w:b/>
          <w:bCs/>
          <w:sz w:val="28"/>
          <w:szCs w:val="28"/>
          <w:lang w:val="en-US"/>
        </w:rPr>
        <w:t>Đ</w:t>
      </w:r>
      <w:r w:rsidR="008A43DF" w:rsidRPr="00A80057">
        <w:rPr>
          <w:rFonts w:ascii="Times New Roman" w:hAnsi="Times New Roman"/>
          <w:b/>
          <w:bCs/>
          <w:sz w:val="28"/>
          <w:szCs w:val="28"/>
          <w:lang w:val="en-US"/>
        </w:rPr>
        <w:t>ăng nhập</w:t>
      </w:r>
      <w:bookmarkEnd w:id="437"/>
      <w:bookmarkEnd w:id="438"/>
      <w:bookmarkEnd w:id="439"/>
      <w:bookmarkEnd w:id="440"/>
      <w:bookmarkEnd w:id="441"/>
      <w:bookmarkEnd w:id="442"/>
    </w:p>
    <w:p w14:paraId="124D0F3A" w14:textId="77777777" w:rsidR="000A4CC0" w:rsidRPr="000A4CC0" w:rsidRDefault="000A4CC0" w:rsidP="000A4CC0">
      <w:pPr>
        <w:spacing w:line="360" w:lineRule="auto"/>
        <w:outlineLvl w:val="1"/>
        <w:rPr>
          <w:rFonts w:ascii="Times New Roman" w:hAnsi="Times New Roman"/>
          <w:b/>
          <w:bCs/>
          <w:sz w:val="28"/>
          <w:szCs w:val="28"/>
          <w:lang w:val="en-US" w:eastAsia="vi-VN"/>
        </w:rPr>
      </w:pPr>
    </w:p>
    <w:p w14:paraId="7E48C204" w14:textId="07B54095" w:rsidR="008A43DF" w:rsidRDefault="008A43DF" w:rsidP="00A80057">
      <w:pPr>
        <w:spacing w:line="360" w:lineRule="auto"/>
        <w:jc w:val="center"/>
        <w:outlineLvl w:val="1"/>
        <w:rPr>
          <w:rFonts w:ascii="Times New Roman" w:hAnsi="Times New Roman"/>
          <w:sz w:val="28"/>
          <w:szCs w:val="28"/>
          <w:lang w:val="en-US" w:eastAsia="vi-VN"/>
        </w:rPr>
      </w:pPr>
      <w:bookmarkStart w:id="443" w:name="_Toc70426175"/>
      <w:bookmarkStart w:id="444" w:name="_Toc71589269"/>
      <w:bookmarkStart w:id="445" w:name="_Toc71645321"/>
      <w:bookmarkStart w:id="446" w:name="_Toc71668559"/>
      <w:bookmarkStart w:id="447" w:name="_Toc71670886"/>
      <w:bookmarkStart w:id="448" w:name="_Toc71672312"/>
      <w:r>
        <w:rPr>
          <w:noProof/>
          <w:lang w:val="en-US"/>
        </w:rPr>
        <w:drawing>
          <wp:inline distT="0" distB="0" distL="0" distR="0" wp14:anchorId="1F148C6F" wp14:editId="18CEDBFE">
            <wp:extent cx="5760720" cy="3571875"/>
            <wp:effectExtent l="0" t="0" r="0" b="9525"/>
            <wp:docPr id="30" name="Picture 30"/>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571875"/>
                    </a:xfrm>
                    <a:prstGeom prst="rect">
                      <a:avLst/>
                    </a:prstGeom>
                  </pic:spPr>
                </pic:pic>
              </a:graphicData>
            </a:graphic>
          </wp:inline>
        </w:drawing>
      </w:r>
      <w:bookmarkEnd w:id="443"/>
      <w:bookmarkEnd w:id="444"/>
      <w:bookmarkEnd w:id="445"/>
      <w:bookmarkEnd w:id="446"/>
      <w:bookmarkEnd w:id="447"/>
      <w:bookmarkEnd w:id="448"/>
    </w:p>
    <w:p w14:paraId="4F7B4668" w14:textId="77777777" w:rsidR="000A4CC0" w:rsidRDefault="000A4CC0" w:rsidP="00A80057">
      <w:pPr>
        <w:spacing w:line="360" w:lineRule="auto"/>
        <w:jc w:val="center"/>
        <w:outlineLvl w:val="1"/>
        <w:rPr>
          <w:rFonts w:ascii="Times New Roman" w:hAnsi="Times New Roman"/>
          <w:sz w:val="28"/>
          <w:szCs w:val="28"/>
          <w:lang w:val="en-US" w:eastAsia="vi-VN"/>
        </w:rPr>
      </w:pPr>
    </w:p>
    <w:p w14:paraId="0CE5C14B" w14:textId="71A3EBA0" w:rsidR="00AE7077" w:rsidRDefault="005F5964" w:rsidP="005F5964">
      <w:pPr>
        <w:pStyle w:val="Heading1"/>
        <w:spacing w:line="360" w:lineRule="auto"/>
        <w:jc w:val="center"/>
        <w:rPr>
          <w:rFonts w:ascii="Times New Roman" w:hAnsi="Times New Roman"/>
          <w:b/>
          <w:bCs/>
          <w:sz w:val="28"/>
          <w:szCs w:val="28"/>
          <w:lang w:val="en-US" w:eastAsia="vi-VN"/>
        </w:rPr>
      </w:pPr>
      <w:bookmarkStart w:id="449" w:name="_Toc70426176"/>
      <w:bookmarkStart w:id="450" w:name="_Toc71589270"/>
      <w:bookmarkStart w:id="451" w:name="_Toc71645322"/>
      <w:bookmarkStart w:id="452" w:name="_Toc71668560"/>
      <w:bookmarkStart w:id="453" w:name="_Toc71670887"/>
      <w:bookmarkStart w:id="454" w:name="_Toc71672313"/>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3.30. Sơ đồ hoạt động chức năng đăng nhập</w:t>
      </w:r>
      <w:bookmarkEnd w:id="449"/>
      <w:bookmarkEnd w:id="450"/>
      <w:bookmarkEnd w:id="451"/>
      <w:bookmarkEnd w:id="452"/>
      <w:bookmarkEnd w:id="453"/>
      <w:bookmarkEnd w:id="454"/>
      <w:r w:rsidR="00AE7077">
        <w:rPr>
          <w:rFonts w:ascii="Times New Roman" w:hAnsi="Times New Roman"/>
          <w:b/>
          <w:bCs/>
          <w:sz w:val="28"/>
          <w:szCs w:val="28"/>
          <w:lang w:val="en-US" w:eastAsia="vi-VN"/>
        </w:rPr>
        <w:br w:type="page"/>
      </w:r>
    </w:p>
    <w:p w14:paraId="28BF35FE" w14:textId="193121AE" w:rsidR="00A80057" w:rsidRPr="00A80057" w:rsidRDefault="00A80057" w:rsidP="00614A37">
      <w:pPr>
        <w:pStyle w:val="ListParagraph"/>
        <w:numPr>
          <w:ilvl w:val="0"/>
          <w:numId w:val="39"/>
        </w:numPr>
        <w:spacing w:line="360" w:lineRule="auto"/>
        <w:outlineLvl w:val="1"/>
        <w:rPr>
          <w:rFonts w:ascii="Times New Roman" w:hAnsi="Times New Roman"/>
          <w:b/>
          <w:bCs/>
          <w:sz w:val="28"/>
          <w:szCs w:val="28"/>
          <w:lang w:val="en-US" w:eastAsia="vi-VN"/>
        </w:rPr>
      </w:pPr>
      <w:bookmarkStart w:id="455" w:name="_Toc70426177"/>
      <w:bookmarkStart w:id="456" w:name="_Toc71589271"/>
      <w:bookmarkStart w:id="457" w:name="_Toc71645323"/>
      <w:bookmarkStart w:id="458" w:name="_Toc71668561"/>
      <w:bookmarkStart w:id="459" w:name="_Toc71670888"/>
      <w:bookmarkStart w:id="460" w:name="_Toc71672314"/>
      <w:r w:rsidRPr="00A80057">
        <w:rPr>
          <w:rFonts w:ascii="Times New Roman" w:hAnsi="Times New Roman"/>
          <w:b/>
          <w:bCs/>
          <w:sz w:val="28"/>
          <w:szCs w:val="28"/>
          <w:lang w:val="en-US" w:eastAsia="vi-VN"/>
        </w:rPr>
        <w:lastRenderedPageBreak/>
        <w:t>Quản lý thể loại</w:t>
      </w:r>
      <w:bookmarkEnd w:id="455"/>
      <w:bookmarkEnd w:id="456"/>
      <w:bookmarkEnd w:id="457"/>
      <w:bookmarkEnd w:id="458"/>
      <w:bookmarkEnd w:id="459"/>
      <w:bookmarkEnd w:id="460"/>
    </w:p>
    <w:p w14:paraId="52D46C30" w14:textId="37DEE89E" w:rsidR="00A80057" w:rsidRDefault="00A80057" w:rsidP="005F5964">
      <w:pPr>
        <w:jc w:val="center"/>
        <w:rPr>
          <w:rFonts w:ascii="Times New Roman" w:hAnsi="Times New Roman"/>
          <w:sz w:val="28"/>
          <w:szCs w:val="28"/>
          <w:lang w:val="en-US" w:eastAsia="vi-VN"/>
        </w:rPr>
      </w:pPr>
      <w:bookmarkStart w:id="461" w:name="_Toc70426178"/>
      <w:r>
        <w:rPr>
          <w:noProof/>
          <w:lang w:val="en-US"/>
        </w:rPr>
        <w:drawing>
          <wp:inline distT="0" distB="0" distL="0" distR="0" wp14:anchorId="4E8B920A" wp14:editId="5B6E772D">
            <wp:extent cx="5753100" cy="3762375"/>
            <wp:effectExtent l="0" t="0" r="0" b="9525"/>
            <wp:docPr id="31" name="Picture 31" descr="C:\Users\Admin\Downloads\Thể loại.png"/>
            <wp:cNvGraphicFramePr/>
            <a:graphic xmlns:a="http://schemas.openxmlformats.org/drawingml/2006/main">
              <a:graphicData uri="http://schemas.openxmlformats.org/drawingml/2006/picture">
                <pic:pic xmlns:pic="http://schemas.openxmlformats.org/drawingml/2006/picture">
                  <pic:nvPicPr>
                    <pic:cNvPr id="6" name="Picture 6" descr="C:\Users\Admin\Downloads\Thể loại.png"/>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3762375"/>
                    </a:xfrm>
                    <a:prstGeom prst="rect">
                      <a:avLst/>
                    </a:prstGeom>
                    <a:noFill/>
                    <a:ln>
                      <a:noFill/>
                    </a:ln>
                  </pic:spPr>
                </pic:pic>
              </a:graphicData>
            </a:graphic>
          </wp:inline>
        </w:drawing>
      </w:r>
      <w:bookmarkEnd w:id="461"/>
    </w:p>
    <w:p w14:paraId="407D78C1" w14:textId="711C4F0D"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62" w:name="_Toc70426179"/>
      <w:bookmarkStart w:id="463" w:name="_Toc71589272"/>
      <w:bookmarkStart w:id="464" w:name="_Toc71645324"/>
      <w:bookmarkStart w:id="465" w:name="_Toc71668562"/>
      <w:bookmarkStart w:id="466" w:name="_Toc71670889"/>
      <w:bookmarkStart w:id="467" w:name="_Toc71672315"/>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3.31. Sơ đồ hoạt động chức năng thêm thể loại</w:t>
      </w:r>
      <w:bookmarkEnd w:id="462"/>
      <w:bookmarkEnd w:id="463"/>
      <w:bookmarkEnd w:id="464"/>
      <w:bookmarkEnd w:id="465"/>
      <w:bookmarkEnd w:id="466"/>
      <w:bookmarkEnd w:id="467"/>
    </w:p>
    <w:p w14:paraId="318DEAF1" w14:textId="48A57BC8" w:rsidR="00A80057" w:rsidRDefault="00A80057" w:rsidP="005F5964">
      <w:pPr>
        <w:jc w:val="center"/>
        <w:rPr>
          <w:rFonts w:ascii="Times New Roman" w:hAnsi="Times New Roman"/>
          <w:i/>
          <w:iCs/>
          <w:sz w:val="28"/>
          <w:szCs w:val="28"/>
          <w:lang w:val="en-US" w:eastAsia="vi-VN"/>
        </w:rPr>
      </w:pPr>
      <w:bookmarkStart w:id="468" w:name="_Toc70426180"/>
      <w:r>
        <w:rPr>
          <w:noProof/>
          <w:lang w:val="en-US"/>
        </w:rPr>
        <w:drawing>
          <wp:inline distT="0" distB="0" distL="0" distR="0" wp14:anchorId="7E8CB0C0" wp14:editId="44647C2E">
            <wp:extent cx="5615796" cy="3674852"/>
            <wp:effectExtent l="0" t="0" r="4445" b="1905"/>
            <wp:docPr id="32" name="Picture 32" descr="C:\Users\Admin\Downloads\Thể loại EDIT.png"/>
            <wp:cNvGraphicFramePr/>
            <a:graphic xmlns:a="http://schemas.openxmlformats.org/drawingml/2006/main">
              <a:graphicData uri="http://schemas.openxmlformats.org/drawingml/2006/picture">
                <pic:pic xmlns:pic="http://schemas.openxmlformats.org/drawingml/2006/picture">
                  <pic:nvPicPr>
                    <pic:cNvPr id="9" name="Picture 9" descr="C:\Users\Admin\Downloads\Thể loại EDIT.png"/>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45208" cy="3694098"/>
                    </a:xfrm>
                    <a:prstGeom prst="rect">
                      <a:avLst/>
                    </a:prstGeom>
                    <a:noFill/>
                    <a:ln>
                      <a:noFill/>
                    </a:ln>
                  </pic:spPr>
                </pic:pic>
              </a:graphicData>
            </a:graphic>
          </wp:inline>
        </w:drawing>
      </w:r>
      <w:bookmarkEnd w:id="468"/>
    </w:p>
    <w:p w14:paraId="7DB7E00F" w14:textId="41A7E735"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69" w:name="_Toc70426181"/>
      <w:bookmarkStart w:id="470" w:name="_Toc71589273"/>
      <w:bookmarkStart w:id="471" w:name="_Toc71645325"/>
      <w:bookmarkStart w:id="472" w:name="_Toc71668563"/>
      <w:bookmarkStart w:id="473" w:name="_Toc71670890"/>
      <w:bookmarkStart w:id="474" w:name="_Toc71672316"/>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3.32. Sơ đồ hoạt động chức năng sửa thể loại</w:t>
      </w:r>
      <w:bookmarkEnd w:id="469"/>
      <w:bookmarkEnd w:id="470"/>
      <w:bookmarkEnd w:id="471"/>
      <w:bookmarkEnd w:id="472"/>
      <w:bookmarkEnd w:id="473"/>
      <w:bookmarkEnd w:id="474"/>
    </w:p>
    <w:p w14:paraId="6A2C997D" w14:textId="77777777" w:rsidR="005F5964" w:rsidRDefault="005F5964">
      <w:pPr>
        <w:rPr>
          <w:rFonts w:ascii="Times New Roman" w:hAnsi="Times New Roman"/>
          <w:i/>
          <w:iCs/>
          <w:sz w:val="28"/>
          <w:szCs w:val="28"/>
          <w:lang w:val="en-US" w:eastAsia="vi-VN"/>
        </w:rPr>
      </w:pPr>
      <w:bookmarkStart w:id="475" w:name="_Toc70426182"/>
      <w:r>
        <w:rPr>
          <w:rFonts w:ascii="Times New Roman" w:hAnsi="Times New Roman"/>
          <w:i/>
          <w:iCs/>
          <w:sz w:val="28"/>
          <w:szCs w:val="28"/>
          <w:lang w:val="en-US" w:eastAsia="vi-VN"/>
        </w:rPr>
        <w:br w:type="page"/>
      </w:r>
    </w:p>
    <w:p w14:paraId="6FA08DF0" w14:textId="738C5883" w:rsidR="00A80057" w:rsidRDefault="00A80057" w:rsidP="005F5964">
      <w:pPr>
        <w:rPr>
          <w:rFonts w:ascii="Times New Roman" w:hAnsi="Times New Roman"/>
          <w:i/>
          <w:iCs/>
          <w:sz w:val="28"/>
          <w:szCs w:val="28"/>
          <w:lang w:val="en-US" w:eastAsia="vi-VN"/>
        </w:rPr>
      </w:pPr>
      <w:r>
        <w:rPr>
          <w:noProof/>
          <w:lang w:val="en-US"/>
        </w:rPr>
        <w:lastRenderedPageBreak/>
        <w:drawing>
          <wp:inline distT="0" distB="0" distL="0" distR="0" wp14:anchorId="73CC7B3A" wp14:editId="06A0612D">
            <wp:extent cx="5753100" cy="4048125"/>
            <wp:effectExtent l="0" t="0" r="0" b="9525"/>
            <wp:docPr id="33" name="Picture 33" descr="C:\Users\Admin\Downloads\Thể loại SEARCH (1).png"/>
            <wp:cNvGraphicFramePr/>
            <a:graphic xmlns:a="http://schemas.openxmlformats.org/drawingml/2006/main">
              <a:graphicData uri="http://schemas.openxmlformats.org/drawingml/2006/picture">
                <pic:pic xmlns:pic="http://schemas.openxmlformats.org/drawingml/2006/picture">
                  <pic:nvPicPr>
                    <pic:cNvPr id="14" name="Picture 14" descr="C:\Users\Admin\Downloads\Thể loại SEARCH (1).pn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4048125"/>
                    </a:xfrm>
                    <a:prstGeom prst="rect">
                      <a:avLst/>
                    </a:prstGeom>
                    <a:noFill/>
                    <a:ln>
                      <a:noFill/>
                    </a:ln>
                  </pic:spPr>
                </pic:pic>
              </a:graphicData>
            </a:graphic>
          </wp:inline>
        </w:drawing>
      </w:r>
      <w:bookmarkEnd w:id="475"/>
    </w:p>
    <w:p w14:paraId="6BBA86C2" w14:textId="3529C0D6"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76" w:name="_Toc70426183"/>
      <w:bookmarkStart w:id="477" w:name="_Toc71589274"/>
      <w:bookmarkStart w:id="478" w:name="_Toc71645326"/>
      <w:bookmarkStart w:id="479" w:name="_Toc71668564"/>
      <w:bookmarkStart w:id="480" w:name="_Toc71670891"/>
      <w:bookmarkStart w:id="481" w:name="_Toc71672317"/>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3.33. Sơ đồ hoạt động chức năng tìm kiếm thể loại</w:t>
      </w:r>
      <w:bookmarkEnd w:id="476"/>
      <w:bookmarkEnd w:id="477"/>
      <w:bookmarkEnd w:id="478"/>
      <w:bookmarkEnd w:id="479"/>
      <w:bookmarkEnd w:id="480"/>
      <w:bookmarkEnd w:id="481"/>
    </w:p>
    <w:p w14:paraId="0F8A8ED6" w14:textId="37B20D4E" w:rsidR="00A80057" w:rsidRPr="00A80057" w:rsidRDefault="00A80057" w:rsidP="00614A37">
      <w:pPr>
        <w:pStyle w:val="ListParagraph"/>
        <w:numPr>
          <w:ilvl w:val="0"/>
          <w:numId w:val="40"/>
        </w:numPr>
        <w:spacing w:line="360" w:lineRule="auto"/>
        <w:outlineLvl w:val="1"/>
        <w:rPr>
          <w:rFonts w:ascii="Times New Roman" w:hAnsi="Times New Roman"/>
          <w:b/>
          <w:bCs/>
          <w:sz w:val="28"/>
          <w:szCs w:val="28"/>
          <w:lang w:val="en-US" w:eastAsia="vi-VN"/>
        </w:rPr>
      </w:pPr>
      <w:bookmarkStart w:id="482" w:name="_Toc70426184"/>
      <w:bookmarkStart w:id="483" w:name="_Toc71589275"/>
      <w:bookmarkStart w:id="484" w:name="_Toc71645327"/>
      <w:bookmarkStart w:id="485" w:name="_Toc71668565"/>
      <w:bookmarkStart w:id="486" w:name="_Toc71670892"/>
      <w:bookmarkStart w:id="487" w:name="_Toc71672318"/>
      <w:r w:rsidRPr="00A80057">
        <w:rPr>
          <w:rFonts w:ascii="Times New Roman" w:hAnsi="Times New Roman"/>
          <w:b/>
          <w:bCs/>
          <w:sz w:val="28"/>
          <w:szCs w:val="28"/>
          <w:lang w:val="en-US" w:eastAsia="vi-VN"/>
        </w:rPr>
        <w:t>Quản lý nhà cung cấp</w:t>
      </w:r>
      <w:bookmarkEnd w:id="482"/>
      <w:bookmarkEnd w:id="483"/>
      <w:bookmarkEnd w:id="484"/>
      <w:bookmarkEnd w:id="485"/>
      <w:bookmarkEnd w:id="486"/>
      <w:bookmarkEnd w:id="487"/>
    </w:p>
    <w:p w14:paraId="44B54C2B" w14:textId="48510241" w:rsidR="00A80057" w:rsidRDefault="00A80057" w:rsidP="005F5964">
      <w:pPr>
        <w:rPr>
          <w:rFonts w:ascii="Times New Roman" w:hAnsi="Times New Roman"/>
          <w:sz w:val="28"/>
          <w:szCs w:val="28"/>
          <w:lang w:val="en-US" w:eastAsia="vi-VN"/>
        </w:rPr>
      </w:pPr>
      <w:bookmarkStart w:id="488" w:name="_Toc70426185"/>
      <w:r>
        <w:rPr>
          <w:noProof/>
          <w:lang w:val="en-US"/>
        </w:rPr>
        <w:drawing>
          <wp:inline distT="0" distB="0" distL="0" distR="0" wp14:anchorId="23349DA9" wp14:editId="34913316">
            <wp:extent cx="5759450" cy="3289300"/>
            <wp:effectExtent l="0" t="0" r="0" b="6350"/>
            <wp:docPr id="58" name="Picture 58" descr="C:\Users\Admin\Downloads\Thể loại (45).png"/>
            <wp:cNvGraphicFramePr/>
            <a:graphic xmlns:a="http://schemas.openxmlformats.org/drawingml/2006/main">
              <a:graphicData uri="http://schemas.openxmlformats.org/drawingml/2006/picture">
                <pic:pic xmlns:pic="http://schemas.openxmlformats.org/drawingml/2006/picture">
                  <pic:nvPicPr>
                    <pic:cNvPr id="58" name="Picture 58" descr="C:\Users\Admin\Downloads\Thể loại (45).png"/>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9450" cy="3289300"/>
                    </a:xfrm>
                    <a:prstGeom prst="rect">
                      <a:avLst/>
                    </a:prstGeom>
                    <a:noFill/>
                    <a:ln>
                      <a:noFill/>
                    </a:ln>
                  </pic:spPr>
                </pic:pic>
              </a:graphicData>
            </a:graphic>
          </wp:inline>
        </w:drawing>
      </w:r>
      <w:bookmarkEnd w:id="488"/>
    </w:p>
    <w:p w14:paraId="22BECCA7" w14:textId="5FCE0C16"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489" w:name="_Toc70426186"/>
      <w:bookmarkStart w:id="490" w:name="_Toc71589276"/>
      <w:bookmarkStart w:id="491" w:name="_Toc71645328"/>
      <w:bookmarkStart w:id="492" w:name="_Toc71668566"/>
      <w:bookmarkStart w:id="493" w:name="_Toc71670893"/>
      <w:bookmarkStart w:id="494" w:name="_Toc71672319"/>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3.34. Sơ đồ hoạt động chức năng thêm nhà cung cấp</w:t>
      </w:r>
      <w:bookmarkEnd w:id="489"/>
      <w:bookmarkEnd w:id="490"/>
      <w:bookmarkEnd w:id="491"/>
      <w:bookmarkEnd w:id="492"/>
      <w:bookmarkEnd w:id="493"/>
      <w:bookmarkEnd w:id="494"/>
    </w:p>
    <w:p w14:paraId="389CCE5E" w14:textId="77777777" w:rsidR="005F5964" w:rsidRDefault="005F5964">
      <w:pPr>
        <w:rPr>
          <w:rFonts w:ascii="Times New Roman" w:hAnsi="Times New Roman"/>
          <w:i/>
          <w:iCs/>
          <w:sz w:val="28"/>
          <w:szCs w:val="28"/>
          <w:lang w:val="en-US" w:eastAsia="vi-VN"/>
        </w:rPr>
      </w:pPr>
      <w:bookmarkStart w:id="495" w:name="_Toc70426187"/>
      <w:r>
        <w:rPr>
          <w:rFonts w:ascii="Times New Roman" w:hAnsi="Times New Roman"/>
          <w:i/>
          <w:iCs/>
          <w:sz w:val="28"/>
          <w:szCs w:val="28"/>
          <w:lang w:val="en-US" w:eastAsia="vi-VN"/>
        </w:rPr>
        <w:br w:type="page"/>
      </w:r>
    </w:p>
    <w:p w14:paraId="20696472" w14:textId="5D9734D9" w:rsidR="00A80057" w:rsidRDefault="00A80057" w:rsidP="005F5964">
      <w:pPr>
        <w:rPr>
          <w:rFonts w:ascii="Times New Roman" w:hAnsi="Times New Roman"/>
          <w:i/>
          <w:iCs/>
          <w:sz w:val="28"/>
          <w:szCs w:val="28"/>
          <w:lang w:val="en-US" w:eastAsia="vi-VN"/>
        </w:rPr>
      </w:pPr>
      <w:r>
        <w:rPr>
          <w:noProof/>
          <w:lang w:val="en-US"/>
        </w:rPr>
        <w:lastRenderedPageBreak/>
        <w:drawing>
          <wp:inline distT="0" distB="0" distL="0" distR="0" wp14:anchorId="73A42D0B" wp14:editId="7C60F6F4">
            <wp:extent cx="5749925" cy="3291840"/>
            <wp:effectExtent l="0" t="0" r="3175" b="3810"/>
            <wp:docPr id="45" name="Picture 45" descr="C:\Users\Admin\Downloads\Thể loại (49).png"/>
            <wp:cNvGraphicFramePr/>
            <a:graphic xmlns:a="http://schemas.openxmlformats.org/drawingml/2006/main">
              <a:graphicData uri="http://schemas.openxmlformats.org/drawingml/2006/picture">
                <pic:pic xmlns:pic="http://schemas.openxmlformats.org/drawingml/2006/picture">
                  <pic:nvPicPr>
                    <pic:cNvPr id="62" name="Picture 62" descr="C:\Users\Admin\Downloads\Thể loại (49).png"/>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9925" cy="3291840"/>
                    </a:xfrm>
                    <a:prstGeom prst="rect">
                      <a:avLst/>
                    </a:prstGeom>
                    <a:noFill/>
                    <a:ln>
                      <a:noFill/>
                    </a:ln>
                  </pic:spPr>
                </pic:pic>
              </a:graphicData>
            </a:graphic>
          </wp:inline>
        </w:drawing>
      </w:r>
      <w:bookmarkEnd w:id="495"/>
    </w:p>
    <w:p w14:paraId="0CD349DE" w14:textId="77777777" w:rsidR="005F5964" w:rsidRDefault="005F5964" w:rsidP="005F5964">
      <w:pPr>
        <w:rPr>
          <w:rFonts w:ascii="Times New Roman" w:hAnsi="Times New Roman"/>
          <w:i/>
          <w:iCs/>
          <w:sz w:val="28"/>
          <w:szCs w:val="28"/>
          <w:lang w:val="en-US" w:eastAsia="vi-VN"/>
        </w:rPr>
      </w:pPr>
    </w:p>
    <w:p w14:paraId="49F9E30E" w14:textId="25C78F53" w:rsidR="00A80057" w:rsidRDefault="005F5964" w:rsidP="005F5964">
      <w:pPr>
        <w:pStyle w:val="Heading1"/>
        <w:spacing w:line="360" w:lineRule="auto"/>
        <w:jc w:val="center"/>
        <w:rPr>
          <w:rFonts w:ascii="Times New Roman" w:hAnsi="Times New Roman"/>
          <w:i/>
          <w:iCs/>
          <w:color w:val="auto"/>
          <w:sz w:val="28"/>
          <w:szCs w:val="28"/>
          <w:lang w:val="en-US" w:eastAsia="vi-VN"/>
        </w:rPr>
      </w:pPr>
      <w:bookmarkStart w:id="496" w:name="_Toc70426188"/>
      <w:bookmarkStart w:id="497" w:name="_Toc71589277"/>
      <w:bookmarkStart w:id="498" w:name="_Toc71645329"/>
      <w:bookmarkStart w:id="499" w:name="_Toc71668567"/>
      <w:bookmarkStart w:id="500" w:name="_Toc71670894"/>
      <w:bookmarkStart w:id="501" w:name="_Toc71672320"/>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3.35. Sơ đồ hoạt động chức năng sửa nhà cung cấp</w:t>
      </w:r>
      <w:bookmarkEnd w:id="496"/>
      <w:bookmarkEnd w:id="497"/>
      <w:bookmarkEnd w:id="498"/>
      <w:bookmarkEnd w:id="499"/>
      <w:bookmarkEnd w:id="500"/>
      <w:bookmarkEnd w:id="501"/>
    </w:p>
    <w:p w14:paraId="73D21FEB" w14:textId="3AF3BE6D" w:rsidR="005F5964" w:rsidRDefault="005F5964" w:rsidP="005F5964">
      <w:pPr>
        <w:rPr>
          <w:lang w:val="en-US" w:eastAsia="vi-VN"/>
        </w:rPr>
      </w:pPr>
    </w:p>
    <w:p w14:paraId="33DD3596" w14:textId="77777777" w:rsidR="005F5964" w:rsidRPr="005F5964" w:rsidRDefault="005F5964" w:rsidP="005F5964">
      <w:pPr>
        <w:rPr>
          <w:lang w:val="en-US" w:eastAsia="vi-VN"/>
        </w:rPr>
      </w:pPr>
    </w:p>
    <w:p w14:paraId="0B82E61F" w14:textId="1477B323" w:rsidR="00A80057" w:rsidRDefault="00A80057" w:rsidP="005F5964">
      <w:pPr>
        <w:rPr>
          <w:rFonts w:ascii="Times New Roman" w:hAnsi="Times New Roman"/>
          <w:i/>
          <w:iCs/>
          <w:sz w:val="28"/>
          <w:szCs w:val="28"/>
          <w:lang w:val="en-US" w:eastAsia="vi-VN"/>
        </w:rPr>
      </w:pPr>
      <w:bookmarkStart w:id="502" w:name="_Toc70426189"/>
      <w:r>
        <w:rPr>
          <w:noProof/>
          <w:lang w:val="en-US"/>
        </w:rPr>
        <w:drawing>
          <wp:inline distT="0" distB="0" distL="0" distR="0" wp14:anchorId="3BADCEBB" wp14:editId="15E0B8FF">
            <wp:extent cx="5756910" cy="3291840"/>
            <wp:effectExtent l="0" t="0" r="0" b="3810"/>
            <wp:docPr id="46" name="Picture 46" descr="C:\Users\Admin\Downloads\Thể loại (48).png"/>
            <wp:cNvGraphicFramePr/>
            <a:graphic xmlns:a="http://schemas.openxmlformats.org/drawingml/2006/main">
              <a:graphicData uri="http://schemas.openxmlformats.org/drawingml/2006/picture">
                <pic:pic xmlns:pic="http://schemas.openxmlformats.org/drawingml/2006/picture">
                  <pic:nvPicPr>
                    <pic:cNvPr id="61" name="Picture 61" descr="C:\Users\Admin\Downloads\Thể loại (48).png"/>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02"/>
    </w:p>
    <w:p w14:paraId="4F201297" w14:textId="77777777" w:rsidR="005F5964" w:rsidRDefault="005F5964" w:rsidP="005F5964">
      <w:pPr>
        <w:rPr>
          <w:rFonts w:ascii="Times New Roman" w:hAnsi="Times New Roman"/>
          <w:i/>
          <w:iCs/>
          <w:sz w:val="28"/>
          <w:szCs w:val="28"/>
          <w:lang w:val="en-US" w:eastAsia="vi-VN"/>
        </w:rPr>
      </w:pPr>
    </w:p>
    <w:p w14:paraId="7996F12F" w14:textId="7909EC1A" w:rsidR="00A80057" w:rsidRPr="005F5964" w:rsidRDefault="005F5964" w:rsidP="005F5964">
      <w:pPr>
        <w:pStyle w:val="Heading1"/>
        <w:spacing w:line="360" w:lineRule="auto"/>
        <w:jc w:val="center"/>
        <w:rPr>
          <w:rFonts w:ascii="Times New Roman" w:hAnsi="Times New Roman"/>
          <w:i/>
          <w:iCs/>
          <w:color w:val="auto"/>
          <w:sz w:val="28"/>
          <w:szCs w:val="28"/>
          <w:lang w:val="en-US" w:eastAsia="vi-VN"/>
        </w:rPr>
      </w:pPr>
      <w:bookmarkStart w:id="503" w:name="_Toc70426190"/>
      <w:bookmarkStart w:id="504" w:name="_Toc71589278"/>
      <w:bookmarkStart w:id="505" w:name="_Toc71645330"/>
      <w:bookmarkStart w:id="506" w:name="_Toc71668568"/>
      <w:bookmarkStart w:id="507" w:name="_Toc71670895"/>
      <w:bookmarkStart w:id="508" w:name="_Toc71672321"/>
      <w:r w:rsidRPr="005F5964">
        <w:rPr>
          <w:rFonts w:ascii="Times New Roman" w:hAnsi="Times New Roman"/>
          <w:i/>
          <w:color w:val="auto"/>
          <w:sz w:val="28"/>
          <w:szCs w:val="26"/>
          <w:lang w:val="en-US"/>
        </w:rPr>
        <w:t xml:space="preserve">Sơ đồ </w:t>
      </w:r>
      <w:r w:rsidR="00A80057" w:rsidRPr="005F5964">
        <w:rPr>
          <w:rFonts w:ascii="Times New Roman" w:hAnsi="Times New Roman"/>
          <w:i/>
          <w:iCs/>
          <w:color w:val="auto"/>
          <w:sz w:val="28"/>
          <w:szCs w:val="28"/>
          <w:lang w:val="en-US" w:eastAsia="vi-VN"/>
        </w:rPr>
        <w:t>3.36. Sơ đồ hoạt động chức năng tìm kiếm nhà cung cấp</w:t>
      </w:r>
      <w:bookmarkEnd w:id="503"/>
      <w:bookmarkEnd w:id="504"/>
      <w:bookmarkEnd w:id="505"/>
      <w:bookmarkEnd w:id="506"/>
      <w:bookmarkEnd w:id="507"/>
      <w:bookmarkEnd w:id="508"/>
    </w:p>
    <w:p w14:paraId="3F36E58F" w14:textId="77777777" w:rsidR="00AE7077" w:rsidRDefault="00AE7077">
      <w:pPr>
        <w:rPr>
          <w:rFonts w:ascii="Times New Roman" w:hAnsi="Times New Roman"/>
          <w:b/>
          <w:bCs/>
          <w:sz w:val="28"/>
          <w:szCs w:val="28"/>
          <w:lang w:val="en-US" w:eastAsia="vi-VN"/>
        </w:rPr>
      </w:pPr>
      <w:r>
        <w:rPr>
          <w:rFonts w:ascii="Times New Roman" w:hAnsi="Times New Roman"/>
          <w:b/>
          <w:bCs/>
          <w:sz w:val="28"/>
          <w:szCs w:val="28"/>
          <w:lang w:val="en-US" w:eastAsia="vi-VN"/>
        </w:rPr>
        <w:br w:type="page"/>
      </w:r>
    </w:p>
    <w:p w14:paraId="66011A27" w14:textId="65350CBF" w:rsidR="00A80057" w:rsidRPr="00A80057" w:rsidRDefault="00A80057" w:rsidP="00614A37">
      <w:pPr>
        <w:pStyle w:val="ListParagraph"/>
        <w:numPr>
          <w:ilvl w:val="0"/>
          <w:numId w:val="41"/>
        </w:numPr>
        <w:spacing w:line="360" w:lineRule="auto"/>
        <w:outlineLvl w:val="1"/>
        <w:rPr>
          <w:rFonts w:ascii="Times New Roman" w:hAnsi="Times New Roman"/>
          <w:b/>
          <w:bCs/>
          <w:sz w:val="28"/>
          <w:szCs w:val="28"/>
          <w:lang w:val="en-US" w:eastAsia="vi-VN"/>
        </w:rPr>
      </w:pPr>
      <w:bookmarkStart w:id="509" w:name="_Toc70426191"/>
      <w:bookmarkStart w:id="510" w:name="_Toc71589279"/>
      <w:bookmarkStart w:id="511" w:name="_Toc71645331"/>
      <w:bookmarkStart w:id="512" w:name="_Toc71668569"/>
      <w:bookmarkStart w:id="513" w:name="_Toc71670896"/>
      <w:bookmarkStart w:id="514" w:name="_Toc71672322"/>
      <w:r w:rsidRPr="00A80057">
        <w:rPr>
          <w:rFonts w:ascii="Times New Roman" w:hAnsi="Times New Roman"/>
          <w:b/>
          <w:bCs/>
          <w:sz w:val="28"/>
          <w:szCs w:val="28"/>
          <w:lang w:val="en-US" w:eastAsia="vi-VN"/>
        </w:rPr>
        <w:lastRenderedPageBreak/>
        <w:t>Quản lý tài khoản</w:t>
      </w:r>
      <w:bookmarkEnd w:id="509"/>
      <w:bookmarkEnd w:id="510"/>
      <w:bookmarkEnd w:id="511"/>
      <w:bookmarkEnd w:id="512"/>
      <w:bookmarkEnd w:id="513"/>
      <w:bookmarkEnd w:id="514"/>
    </w:p>
    <w:p w14:paraId="66D0642F" w14:textId="18991DC3" w:rsidR="00A80057" w:rsidRDefault="00A80057" w:rsidP="00B93B20">
      <w:pPr>
        <w:rPr>
          <w:rFonts w:ascii="Times New Roman" w:hAnsi="Times New Roman"/>
          <w:sz w:val="28"/>
          <w:szCs w:val="28"/>
          <w:lang w:val="en-US" w:eastAsia="vi-VN"/>
        </w:rPr>
      </w:pPr>
      <w:bookmarkStart w:id="515" w:name="_Toc70426192"/>
      <w:r>
        <w:rPr>
          <w:noProof/>
          <w:lang w:val="en-US"/>
        </w:rPr>
        <w:drawing>
          <wp:inline distT="0" distB="0" distL="0" distR="0" wp14:anchorId="7674C863" wp14:editId="79387878">
            <wp:extent cx="5756910" cy="3291840"/>
            <wp:effectExtent l="0" t="0" r="0" b="3810"/>
            <wp:docPr id="73" name="Picture 73" descr="C:\Users\Admin\Downloads\Thể loại (58).png"/>
            <wp:cNvGraphicFramePr/>
            <a:graphic xmlns:a="http://schemas.openxmlformats.org/drawingml/2006/main">
              <a:graphicData uri="http://schemas.openxmlformats.org/drawingml/2006/picture">
                <pic:pic xmlns:pic="http://schemas.openxmlformats.org/drawingml/2006/picture">
                  <pic:nvPicPr>
                    <pic:cNvPr id="73" name="Picture 73" descr="C:\Users\Admin\Downloads\Thể loại (58).png"/>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15"/>
    </w:p>
    <w:p w14:paraId="451789EC" w14:textId="77777777" w:rsidR="00B93B20" w:rsidRPr="00A80057" w:rsidRDefault="00B93B20" w:rsidP="00B93B20">
      <w:pPr>
        <w:rPr>
          <w:rFonts w:ascii="Times New Roman" w:hAnsi="Times New Roman"/>
          <w:sz w:val="28"/>
          <w:szCs w:val="28"/>
          <w:lang w:val="en-US" w:eastAsia="vi-VN"/>
        </w:rPr>
      </w:pPr>
    </w:p>
    <w:p w14:paraId="4BEBC4CA" w14:textId="4C5B5564" w:rsidR="00A80057" w:rsidRDefault="00B93B20" w:rsidP="00B93B20">
      <w:pPr>
        <w:pStyle w:val="Heading1"/>
        <w:spacing w:line="360" w:lineRule="auto"/>
        <w:jc w:val="center"/>
        <w:rPr>
          <w:rFonts w:ascii="Times New Roman" w:hAnsi="Times New Roman"/>
          <w:i/>
          <w:iCs/>
          <w:color w:val="auto"/>
          <w:sz w:val="28"/>
          <w:szCs w:val="28"/>
          <w:lang w:val="en-US" w:eastAsia="vi-VN"/>
        </w:rPr>
      </w:pPr>
      <w:bookmarkStart w:id="516" w:name="_Toc70426193"/>
      <w:bookmarkStart w:id="517" w:name="_Toc71589280"/>
      <w:bookmarkStart w:id="518" w:name="_Toc71645332"/>
      <w:bookmarkStart w:id="519" w:name="_Toc71668570"/>
      <w:bookmarkStart w:id="520" w:name="_Toc71670897"/>
      <w:bookmarkStart w:id="521" w:name="_Toc71672323"/>
      <w:r w:rsidRPr="00B93B20">
        <w:rPr>
          <w:rFonts w:ascii="Times New Roman" w:hAnsi="Times New Roman"/>
          <w:i/>
          <w:color w:val="auto"/>
          <w:sz w:val="28"/>
          <w:szCs w:val="26"/>
          <w:lang w:val="en-US"/>
        </w:rPr>
        <w:t xml:space="preserve">Sơ đồ </w:t>
      </w:r>
      <w:r w:rsidR="00A80057" w:rsidRPr="00B93B20">
        <w:rPr>
          <w:rFonts w:ascii="Times New Roman" w:hAnsi="Times New Roman"/>
          <w:i/>
          <w:iCs/>
          <w:color w:val="auto"/>
          <w:sz w:val="28"/>
          <w:szCs w:val="28"/>
          <w:lang w:val="en-US" w:eastAsia="vi-VN"/>
        </w:rPr>
        <w:t>3.37. Sơ đồ hoạt động chức năng thêm tài khoản</w:t>
      </w:r>
      <w:bookmarkEnd w:id="516"/>
      <w:bookmarkEnd w:id="517"/>
      <w:bookmarkEnd w:id="518"/>
      <w:bookmarkEnd w:id="519"/>
      <w:bookmarkEnd w:id="520"/>
      <w:bookmarkEnd w:id="521"/>
    </w:p>
    <w:p w14:paraId="66E7AE40" w14:textId="77777777" w:rsidR="00B93B20" w:rsidRPr="00B93B20" w:rsidRDefault="00B93B20" w:rsidP="00B93B20">
      <w:pPr>
        <w:rPr>
          <w:lang w:val="en-US" w:eastAsia="vi-VN"/>
        </w:rPr>
      </w:pPr>
    </w:p>
    <w:p w14:paraId="00B60DD4" w14:textId="0DD26E74" w:rsidR="009C790B" w:rsidRDefault="00A80057" w:rsidP="00A80057">
      <w:pPr>
        <w:jc w:val="center"/>
        <w:rPr>
          <w:rFonts w:ascii="Times New Roman" w:hAnsi="Times New Roman"/>
          <w:b/>
          <w:sz w:val="28"/>
          <w:lang w:val="en-US"/>
        </w:rPr>
      </w:pPr>
      <w:r>
        <w:rPr>
          <w:noProof/>
          <w:lang w:val="en-US"/>
        </w:rPr>
        <w:drawing>
          <wp:inline distT="0" distB="0" distL="0" distR="0" wp14:anchorId="3D60B15F" wp14:editId="41815650">
            <wp:extent cx="5756910" cy="3291840"/>
            <wp:effectExtent l="0" t="0" r="0" b="3810"/>
            <wp:docPr id="48" name="Picture 48" descr="C:\Users\Admin\Downloads\Thể loại (57).png"/>
            <wp:cNvGraphicFramePr/>
            <a:graphic xmlns:a="http://schemas.openxmlformats.org/drawingml/2006/main">
              <a:graphicData uri="http://schemas.openxmlformats.org/drawingml/2006/picture">
                <pic:pic xmlns:pic="http://schemas.openxmlformats.org/drawingml/2006/picture">
                  <pic:nvPicPr>
                    <pic:cNvPr id="71" name="Picture 71" descr="C:\Users\Admin\Downloads\Thể loại (57).pn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5CE40446" w14:textId="77777777" w:rsidR="00B93B20" w:rsidRDefault="00B93B20" w:rsidP="00A80057">
      <w:pPr>
        <w:jc w:val="center"/>
        <w:rPr>
          <w:rFonts w:ascii="Times New Roman" w:hAnsi="Times New Roman"/>
          <w:b/>
          <w:sz w:val="28"/>
          <w:lang w:val="en-US"/>
        </w:rPr>
      </w:pPr>
    </w:p>
    <w:p w14:paraId="32C58D9B" w14:textId="224A3F7D" w:rsidR="00A80057" w:rsidRPr="00B93B20" w:rsidRDefault="00B93B20" w:rsidP="00B93B20">
      <w:pPr>
        <w:pStyle w:val="Heading1"/>
        <w:spacing w:line="360" w:lineRule="auto"/>
        <w:jc w:val="center"/>
        <w:rPr>
          <w:rFonts w:ascii="Times New Roman" w:hAnsi="Times New Roman"/>
          <w:i/>
          <w:iCs/>
          <w:color w:val="auto"/>
          <w:sz w:val="28"/>
          <w:szCs w:val="28"/>
          <w:lang w:val="en-US" w:eastAsia="vi-VN"/>
        </w:rPr>
      </w:pPr>
      <w:bookmarkStart w:id="522" w:name="_Toc70426194"/>
      <w:bookmarkStart w:id="523" w:name="_Toc71589281"/>
      <w:bookmarkStart w:id="524" w:name="_Toc71645333"/>
      <w:bookmarkStart w:id="525" w:name="_Toc71668571"/>
      <w:bookmarkStart w:id="526" w:name="_Toc71670898"/>
      <w:bookmarkStart w:id="527" w:name="_Toc71672324"/>
      <w:r w:rsidRPr="00B93B20">
        <w:rPr>
          <w:rFonts w:ascii="Times New Roman" w:hAnsi="Times New Roman"/>
          <w:i/>
          <w:color w:val="auto"/>
          <w:sz w:val="28"/>
          <w:szCs w:val="26"/>
          <w:lang w:val="en-US"/>
        </w:rPr>
        <w:t xml:space="preserve">Sơ đồ </w:t>
      </w:r>
      <w:r w:rsidR="00A80057" w:rsidRPr="00B93B20">
        <w:rPr>
          <w:rFonts w:ascii="Times New Roman" w:hAnsi="Times New Roman"/>
          <w:i/>
          <w:iCs/>
          <w:color w:val="auto"/>
          <w:sz w:val="28"/>
          <w:szCs w:val="28"/>
          <w:lang w:val="en-US" w:eastAsia="vi-VN"/>
        </w:rPr>
        <w:t>3.38. Sơ đồ hoạt động chức năng sửa tài khoản</w:t>
      </w:r>
      <w:bookmarkEnd w:id="522"/>
      <w:bookmarkEnd w:id="523"/>
      <w:bookmarkEnd w:id="524"/>
      <w:bookmarkEnd w:id="525"/>
      <w:bookmarkEnd w:id="526"/>
      <w:bookmarkEnd w:id="527"/>
    </w:p>
    <w:p w14:paraId="2F3796F1" w14:textId="77777777" w:rsidR="00B93B20" w:rsidRDefault="00B93B20">
      <w:pPr>
        <w:rPr>
          <w:rFonts w:ascii="Times New Roman" w:hAnsi="Times New Roman"/>
          <w:i/>
          <w:iCs/>
          <w:sz w:val="28"/>
          <w:szCs w:val="28"/>
          <w:lang w:val="en-US" w:eastAsia="vi-VN"/>
        </w:rPr>
      </w:pPr>
      <w:bookmarkStart w:id="528" w:name="_Toc70426195"/>
      <w:r>
        <w:rPr>
          <w:rFonts w:ascii="Times New Roman" w:hAnsi="Times New Roman"/>
          <w:i/>
          <w:iCs/>
          <w:sz w:val="28"/>
          <w:szCs w:val="28"/>
          <w:lang w:val="en-US" w:eastAsia="vi-VN"/>
        </w:rPr>
        <w:br w:type="page"/>
      </w:r>
    </w:p>
    <w:p w14:paraId="1418FA27" w14:textId="7A08FB93" w:rsidR="00A80057" w:rsidRDefault="00A80057" w:rsidP="00476BF6">
      <w:pPr>
        <w:rPr>
          <w:rFonts w:ascii="Times New Roman" w:hAnsi="Times New Roman"/>
          <w:i/>
          <w:iCs/>
          <w:sz w:val="28"/>
          <w:szCs w:val="28"/>
          <w:lang w:val="en-US" w:eastAsia="vi-VN"/>
        </w:rPr>
      </w:pPr>
      <w:r>
        <w:rPr>
          <w:noProof/>
          <w:lang w:val="en-US"/>
        </w:rPr>
        <w:lastRenderedPageBreak/>
        <w:drawing>
          <wp:inline distT="0" distB="0" distL="0" distR="0" wp14:anchorId="2309B6F5" wp14:editId="46BCA5B4">
            <wp:extent cx="5756910" cy="3291840"/>
            <wp:effectExtent l="0" t="0" r="0" b="3810"/>
            <wp:docPr id="70" name="Picture 70" descr="C:\Users\Admin\Downloads\Thể loại (56).png"/>
            <wp:cNvGraphicFramePr/>
            <a:graphic xmlns:a="http://schemas.openxmlformats.org/drawingml/2006/main">
              <a:graphicData uri="http://schemas.openxmlformats.org/drawingml/2006/picture">
                <pic:pic xmlns:pic="http://schemas.openxmlformats.org/drawingml/2006/picture">
                  <pic:nvPicPr>
                    <pic:cNvPr id="70" name="Picture 70" descr="C:\Users\Admin\Downloads\Thể loại (56).png"/>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28"/>
    </w:p>
    <w:p w14:paraId="45A81E07" w14:textId="77777777" w:rsidR="00476BF6" w:rsidRDefault="00476BF6" w:rsidP="00476BF6">
      <w:pPr>
        <w:rPr>
          <w:rFonts w:ascii="Times New Roman" w:hAnsi="Times New Roman"/>
          <w:i/>
          <w:iCs/>
          <w:sz w:val="28"/>
          <w:szCs w:val="28"/>
          <w:lang w:val="en-US" w:eastAsia="vi-VN"/>
        </w:rPr>
      </w:pPr>
    </w:p>
    <w:p w14:paraId="730D76EE" w14:textId="406A2AF2" w:rsidR="00A80057" w:rsidRDefault="00476BF6" w:rsidP="00476BF6">
      <w:pPr>
        <w:pStyle w:val="Heading1"/>
        <w:spacing w:line="360" w:lineRule="auto"/>
        <w:jc w:val="center"/>
        <w:rPr>
          <w:rFonts w:ascii="Times New Roman" w:hAnsi="Times New Roman"/>
          <w:i/>
          <w:iCs/>
          <w:color w:val="auto"/>
          <w:sz w:val="28"/>
          <w:szCs w:val="28"/>
          <w:lang w:val="en-US" w:eastAsia="vi-VN"/>
        </w:rPr>
      </w:pPr>
      <w:bookmarkStart w:id="529" w:name="_Toc70426196"/>
      <w:bookmarkStart w:id="530" w:name="_Toc71589282"/>
      <w:bookmarkStart w:id="531" w:name="_Toc71645334"/>
      <w:bookmarkStart w:id="532" w:name="_Toc71668572"/>
      <w:bookmarkStart w:id="533" w:name="_Toc71670899"/>
      <w:bookmarkStart w:id="534" w:name="_Toc71672325"/>
      <w:r w:rsidRPr="00476BF6">
        <w:rPr>
          <w:rFonts w:ascii="Times New Roman" w:hAnsi="Times New Roman"/>
          <w:i/>
          <w:color w:val="auto"/>
          <w:sz w:val="28"/>
          <w:szCs w:val="26"/>
          <w:lang w:val="en-US"/>
        </w:rPr>
        <w:t xml:space="preserve">Sơ đồ </w:t>
      </w:r>
      <w:r w:rsidR="00A80057" w:rsidRPr="00476BF6">
        <w:rPr>
          <w:rFonts w:ascii="Times New Roman" w:hAnsi="Times New Roman"/>
          <w:i/>
          <w:iCs/>
          <w:color w:val="auto"/>
          <w:sz w:val="28"/>
          <w:szCs w:val="28"/>
          <w:lang w:val="en-US" w:eastAsia="vi-VN"/>
        </w:rPr>
        <w:t>3.39. Sơ đồ hoạt động chức năng tìm kiếm tài khoản</w:t>
      </w:r>
      <w:bookmarkEnd w:id="529"/>
      <w:bookmarkEnd w:id="530"/>
      <w:bookmarkEnd w:id="531"/>
      <w:bookmarkEnd w:id="532"/>
      <w:bookmarkEnd w:id="533"/>
      <w:bookmarkEnd w:id="534"/>
    </w:p>
    <w:p w14:paraId="43FE68BF" w14:textId="77777777" w:rsidR="00476BF6" w:rsidRPr="00476BF6" w:rsidRDefault="00476BF6" w:rsidP="00476BF6">
      <w:pPr>
        <w:rPr>
          <w:lang w:val="en-US" w:eastAsia="vi-VN"/>
        </w:rPr>
      </w:pPr>
    </w:p>
    <w:p w14:paraId="29115207" w14:textId="6EB806BD" w:rsidR="00A80057" w:rsidRDefault="00A80057" w:rsidP="00476BF6">
      <w:pPr>
        <w:rPr>
          <w:rFonts w:ascii="Times New Roman" w:hAnsi="Times New Roman"/>
          <w:i/>
          <w:iCs/>
          <w:sz w:val="28"/>
          <w:szCs w:val="28"/>
          <w:lang w:val="en-US" w:eastAsia="vi-VN"/>
        </w:rPr>
      </w:pPr>
      <w:bookmarkStart w:id="535" w:name="_Toc70426197"/>
      <w:r>
        <w:rPr>
          <w:noProof/>
          <w:lang w:val="en-US"/>
        </w:rPr>
        <w:drawing>
          <wp:inline distT="0" distB="0" distL="0" distR="0" wp14:anchorId="2CF80257" wp14:editId="417E8146">
            <wp:extent cx="5756910" cy="3291840"/>
            <wp:effectExtent l="0" t="0" r="0" b="3810"/>
            <wp:docPr id="49" name="Picture 49" descr="C:\Users\Admin\Downloads\Thể loại (53).png"/>
            <wp:cNvGraphicFramePr/>
            <a:graphic xmlns:a="http://schemas.openxmlformats.org/drawingml/2006/main">
              <a:graphicData uri="http://schemas.openxmlformats.org/drawingml/2006/picture">
                <pic:pic xmlns:pic="http://schemas.openxmlformats.org/drawingml/2006/picture">
                  <pic:nvPicPr>
                    <pic:cNvPr id="66" name="Picture 66" descr="C:\Users\Admin\Downloads\Thể loại (53).png"/>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35"/>
    </w:p>
    <w:p w14:paraId="24E76ACC" w14:textId="77777777" w:rsidR="00476BF6" w:rsidRDefault="00476BF6" w:rsidP="00476BF6">
      <w:pPr>
        <w:rPr>
          <w:rFonts w:ascii="Times New Roman" w:hAnsi="Times New Roman"/>
          <w:i/>
          <w:iCs/>
          <w:sz w:val="28"/>
          <w:szCs w:val="28"/>
          <w:lang w:val="en-US" w:eastAsia="vi-VN"/>
        </w:rPr>
      </w:pPr>
    </w:p>
    <w:p w14:paraId="4D879296" w14:textId="6BB3E2FA" w:rsidR="00A80057" w:rsidRPr="00476BF6" w:rsidRDefault="00476BF6" w:rsidP="00476BF6">
      <w:pPr>
        <w:pStyle w:val="Heading1"/>
        <w:spacing w:line="360" w:lineRule="auto"/>
        <w:jc w:val="center"/>
        <w:rPr>
          <w:rFonts w:ascii="Times New Roman" w:hAnsi="Times New Roman"/>
          <w:i/>
          <w:iCs/>
          <w:color w:val="auto"/>
          <w:sz w:val="28"/>
          <w:szCs w:val="28"/>
          <w:lang w:val="en-US" w:eastAsia="vi-VN"/>
        </w:rPr>
      </w:pPr>
      <w:bookmarkStart w:id="536" w:name="_Toc70426198"/>
      <w:bookmarkStart w:id="537" w:name="_Toc71589283"/>
      <w:bookmarkStart w:id="538" w:name="_Toc71645335"/>
      <w:bookmarkStart w:id="539" w:name="_Toc71668573"/>
      <w:bookmarkStart w:id="540" w:name="_Toc71670900"/>
      <w:bookmarkStart w:id="541" w:name="_Toc71672326"/>
      <w:r w:rsidRPr="00476BF6">
        <w:rPr>
          <w:rFonts w:ascii="Times New Roman" w:hAnsi="Times New Roman"/>
          <w:i/>
          <w:color w:val="auto"/>
          <w:sz w:val="28"/>
          <w:szCs w:val="26"/>
          <w:lang w:val="en-US"/>
        </w:rPr>
        <w:t xml:space="preserve">Sơ đồ </w:t>
      </w:r>
      <w:r w:rsidR="00A80057" w:rsidRPr="00476BF6">
        <w:rPr>
          <w:rFonts w:ascii="Times New Roman" w:hAnsi="Times New Roman"/>
          <w:i/>
          <w:iCs/>
          <w:color w:val="auto"/>
          <w:sz w:val="28"/>
          <w:szCs w:val="28"/>
          <w:lang w:val="en-US" w:eastAsia="vi-VN"/>
        </w:rPr>
        <w:t>3.40. Sơ đồ hoạt động chức năng xóa tài khoản</w:t>
      </w:r>
      <w:bookmarkEnd w:id="536"/>
      <w:bookmarkEnd w:id="537"/>
      <w:bookmarkEnd w:id="538"/>
      <w:bookmarkEnd w:id="539"/>
      <w:bookmarkEnd w:id="540"/>
      <w:bookmarkEnd w:id="541"/>
    </w:p>
    <w:p w14:paraId="1389F595" w14:textId="77777777" w:rsidR="00AE7077" w:rsidRDefault="00AE7077">
      <w:pPr>
        <w:rPr>
          <w:rFonts w:ascii="Times New Roman" w:hAnsi="Times New Roman"/>
          <w:b/>
          <w:sz w:val="28"/>
          <w:lang w:val="en-US"/>
        </w:rPr>
      </w:pPr>
      <w:r>
        <w:rPr>
          <w:rFonts w:ascii="Times New Roman" w:hAnsi="Times New Roman"/>
          <w:b/>
          <w:sz w:val="28"/>
          <w:lang w:val="en-US"/>
        </w:rPr>
        <w:br w:type="page"/>
      </w:r>
    </w:p>
    <w:p w14:paraId="30DD3EF8" w14:textId="29B76910" w:rsidR="00A80057" w:rsidRDefault="00A80057" w:rsidP="00614A37">
      <w:pPr>
        <w:pStyle w:val="ListParagraph"/>
        <w:numPr>
          <w:ilvl w:val="0"/>
          <w:numId w:val="41"/>
        </w:numPr>
        <w:rPr>
          <w:rFonts w:ascii="Times New Roman" w:hAnsi="Times New Roman"/>
          <w:b/>
          <w:sz w:val="28"/>
          <w:lang w:val="en-US"/>
        </w:rPr>
      </w:pPr>
      <w:r w:rsidRPr="00A80057">
        <w:rPr>
          <w:rFonts w:ascii="Times New Roman" w:hAnsi="Times New Roman"/>
          <w:b/>
          <w:sz w:val="28"/>
          <w:lang w:val="en-US"/>
        </w:rPr>
        <w:lastRenderedPageBreak/>
        <w:t>Quản lý sản phẩm</w:t>
      </w:r>
    </w:p>
    <w:p w14:paraId="7C4642DB" w14:textId="77777777" w:rsidR="00476BF6" w:rsidRDefault="00476BF6" w:rsidP="00476BF6">
      <w:pPr>
        <w:pStyle w:val="ListParagraph"/>
        <w:rPr>
          <w:rFonts w:ascii="Times New Roman" w:hAnsi="Times New Roman"/>
          <w:b/>
          <w:sz w:val="28"/>
          <w:lang w:val="en-US"/>
        </w:rPr>
      </w:pPr>
    </w:p>
    <w:p w14:paraId="63DFC7A4" w14:textId="547EC845" w:rsidR="00A80057" w:rsidRDefault="00A80057" w:rsidP="00A80057">
      <w:pPr>
        <w:jc w:val="center"/>
        <w:rPr>
          <w:rFonts w:ascii="Times New Roman" w:hAnsi="Times New Roman"/>
          <w:b/>
          <w:sz w:val="28"/>
          <w:lang w:val="en-US"/>
        </w:rPr>
      </w:pPr>
      <w:r>
        <w:rPr>
          <w:noProof/>
          <w:lang w:val="en-US"/>
        </w:rPr>
        <w:drawing>
          <wp:inline distT="0" distB="0" distL="0" distR="0" wp14:anchorId="7123980A" wp14:editId="7D8CAA92">
            <wp:extent cx="5756910" cy="3291840"/>
            <wp:effectExtent l="0" t="0" r="0" b="3810"/>
            <wp:docPr id="63" name="Picture 63" descr="C:\Users\Admin\Downloads\Thể loại (51).png"/>
            <wp:cNvGraphicFramePr/>
            <a:graphic xmlns:a="http://schemas.openxmlformats.org/drawingml/2006/main">
              <a:graphicData uri="http://schemas.openxmlformats.org/drawingml/2006/picture">
                <pic:pic xmlns:pic="http://schemas.openxmlformats.org/drawingml/2006/picture">
                  <pic:nvPicPr>
                    <pic:cNvPr id="64" name="Picture 64" descr="C:\Users\Admin\Downloads\Thể loại (51).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776CFE26" w14:textId="2271D771" w:rsidR="00A80057" w:rsidRDefault="00476BF6" w:rsidP="00476BF6">
      <w:pPr>
        <w:pStyle w:val="Heading1"/>
        <w:spacing w:line="360" w:lineRule="auto"/>
        <w:jc w:val="center"/>
        <w:rPr>
          <w:rFonts w:ascii="Times New Roman" w:hAnsi="Times New Roman"/>
          <w:i/>
          <w:iCs/>
          <w:color w:val="auto"/>
          <w:sz w:val="28"/>
          <w:szCs w:val="28"/>
          <w:lang w:val="en-US" w:eastAsia="vi-VN"/>
        </w:rPr>
      </w:pPr>
      <w:bookmarkStart w:id="542" w:name="_Toc70426199"/>
      <w:bookmarkStart w:id="543" w:name="_Toc71589284"/>
      <w:bookmarkStart w:id="544" w:name="_Toc71645336"/>
      <w:bookmarkStart w:id="545" w:name="_Toc71668574"/>
      <w:bookmarkStart w:id="546" w:name="_Toc71670901"/>
      <w:bookmarkStart w:id="547" w:name="_Toc71672327"/>
      <w:r w:rsidRPr="00476BF6">
        <w:rPr>
          <w:rFonts w:ascii="Times New Roman" w:hAnsi="Times New Roman"/>
          <w:i/>
          <w:color w:val="auto"/>
          <w:sz w:val="28"/>
          <w:szCs w:val="26"/>
          <w:lang w:val="en-US"/>
        </w:rPr>
        <w:t xml:space="preserve">Sơ đồ </w:t>
      </w:r>
      <w:r w:rsidR="00A80057" w:rsidRPr="00476BF6">
        <w:rPr>
          <w:rFonts w:ascii="Times New Roman" w:hAnsi="Times New Roman"/>
          <w:i/>
          <w:iCs/>
          <w:color w:val="auto"/>
          <w:sz w:val="28"/>
          <w:szCs w:val="28"/>
          <w:lang w:val="en-US" w:eastAsia="vi-VN"/>
        </w:rPr>
        <w:t xml:space="preserve">3.41. Sơ đồ hoạt động chức năng </w:t>
      </w:r>
      <w:r w:rsidR="006B66AE" w:rsidRPr="00476BF6">
        <w:rPr>
          <w:rFonts w:ascii="Times New Roman" w:hAnsi="Times New Roman"/>
          <w:i/>
          <w:iCs/>
          <w:color w:val="auto"/>
          <w:sz w:val="28"/>
          <w:szCs w:val="28"/>
          <w:lang w:val="en-US" w:eastAsia="vi-VN"/>
        </w:rPr>
        <w:t xml:space="preserve">thêm </w:t>
      </w:r>
      <w:r w:rsidR="00A80057" w:rsidRPr="00476BF6">
        <w:rPr>
          <w:rFonts w:ascii="Times New Roman" w:hAnsi="Times New Roman"/>
          <w:i/>
          <w:iCs/>
          <w:color w:val="auto"/>
          <w:sz w:val="28"/>
          <w:szCs w:val="28"/>
          <w:lang w:val="en-US" w:eastAsia="vi-VN"/>
        </w:rPr>
        <w:t>sản phẩm</w:t>
      </w:r>
      <w:bookmarkEnd w:id="542"/>
      <w:bookmarkEnd w:id="543"/>
      <w:bookmarkEnd w:id="544"/>
      <w:bookmarkEnd w:id="545"/>
      <w:bookmarkEnd w:id="546"/>
      <w:bookmarkEnd w:id="547"/>
    </w:p>
    <w:p w14:paraId="0462DE46" w14:textId="77777777" w:rsidR="00476BF6" w:rsidRPr="00476BF6" w:rsidRDefault="00476BF6" w:rsidP="00476BF6">
      <w:pPr>
        <w:rPr>
          <w:lang w:val="en-US" w:eastAsia="vi-VN"/>
        </w:rPr>
      </w:pPr>
    </w:p>
    <w:p w14:paraId="7B1546A7" w14:textId="4ACD7378" w:rsidR="006B66AE" w:rsidRDefault="006B66AE" w:rsidP="00476BF6">
      <w:pPr>
        <w:rPr>
          <w:rFonts w:ascii="Times New Roman" w:hAnsi="Times New Roman"/>
          <w:i/>
          <w:iCs/>
          <w:sz w:val="28"/>
          <w:szCs w:val="28"/>
          <w:lang w:val="en-US" w:eastAsia="vi-VN"/>
        </w:rPr>
      </w:pPr>
      <w:bookmarkStart w:id="548" w:name="_Toc70426200"/>
      <w:r>
        <w:rPr>
          <w:noProof/>
          <w:lang w:val="en-US"/>
        </w:rPr>
        <w:drawing>
          <wp:inline distT="0" distB="0" distL="0" distR="0" wp14:anchorId="5904AEDF" wp14:editId="23B58E69">
            <wp:extent cx="5756910" cy="3291840"/>
            <wp:effectExtent l="0" t="0" r="0" b="3810"/>
            <wp:docPr id="67" name="Picture 67" descr="C:\Users\Admin\Downloads\Thể loại (52).png"/>
            <wp:cNvGraphicFramePr/>
            <a:graphic xmlns:a="http://schemas.openxmlformats.org/drawingml/2006/main">
              <a:graphicData uri="http://schemas.openxmlformats.org/drawingml/2006/picture">
                <pic:pic xmlns:pic="http://schemas.openxmlformats.org/drawingml/2006/picture">
                  <pic:nvPicPr>
                    <pic:cNvPr id="65" name="Picture 65" descr="C:\Users\Admin\Downloads\Thể loại (52).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48"/>
    </w:p>
    <w:p w14:paraId="46D3B143" w14:textId="77777777" w:rsidR="00476BF6" w:rsidRDefault="00476BF6" w:rsidP="00476BF6">
      <w:pPr>
        <w:rPr>
          <w:rFonts w:ascii="Times New Roman" w:hAnsi="Times New Roman"/>
          <w:i/>
          <w:iCs/>
          <w:sz w:val="28"/>
          <w:szCs w:val="28"/>
          <w:lang w:val="en-US" w:eastAsia="vi-VN"/>
        </w:rPr>
      </w:pPr>
    </w:p>
    <w:p w14:paraId="272EB6C8" w14:textId="535B3401" w:rsidR="006B66AE" w:rsidRPr="00476BF6" w:rsidRDefault="00476BF6" w:rsidP="00476BF6">
      <w:pPr>
        <w:pStyle w:val="Heading1"/>
        <w:spacing w:line="360" w:lineRule="auto"/>
        <w:jc w:val="center"/>
        <w:rPr>
          <w:rFonts w:ascii="Times New Roman" w:hAnsi="Times New Roman"/>
          <w:i/>
          <w:iCs/>
          <w:color w:val="auto"/>
          <w:sz w:val="28"/>
          <w:szCs w:val="28"/>
          <w:lang w:val="en-US" w:eastAsia="vi-VN"/>
        </w:rPr>
      </w:pPr>
      <w:bookmarkStart w:id="549" w:name="_Toc70426201"/>
      <w:bookmarkStart w:id="550" w:name="_Toc71589285"/>
      <w:bookmarkStart w:id="551" w:name="_Toc71645337"/>
      <w:bookmarkStart w:id="552" w:name="_Toc71668575"/>
      <w:bookmarkStart w:id="553" w:name="_Toc71670902"/>
      <w:bookmarkStart w:id="554" w:name="_Toc71672328"/>
      <w:r w:rsidRPr="00476BF6">
        <w:rPr>
          <w:rFonts w:ascii="Times New Roman" w:hAnsi="Times New Roman"/>
          <w:i/>
          <w:color w:val="auto"/>
          <w:sz w:val="28"/>
          <w:szCs w:val="26"/>
          <w:lang w:val="en-US"/>
        </w:rPr>
        <w:t xml:space="preserve">Sơ đồ </w:t>
      </w:r>
      <w:r w:rsidR="006B66AE" w:rsidRPr="00476BF6">
        <w:rPr>
          <w:rFonts w:ascii="Times New Roman" w:hAnsi="Times New Roman"/>
          <w:i/>
          <w:iCs/>
          <w:color w:val="auto"/>
          <w:sz w:val="28"/>
          <w:szCs w:val="28"/>
          <w:lang w:val="en-US" w:eastAsia="vi-VN"/>
        </w:rPr>
        <w:t>3.42. Sơ đồ hoạt động chức năng sửa sản phẩm</w:t>
      </w:r>
      <w:bookmarkEnd w:id="549"/>
      <w:bookmarkEnd w:id="550"/>
      <w:bookmarkEnd w:id="551"/>
      <w:bookmarkEnd w:id="552"/>
      <w:bookmarkEnd w:id="553"/>
      <w:bookmarkEnd w:id="554"/>
    </w:p>
    <w:p w14:paraId="0ACE96C6" w14:textId="77777777" w:rsidR="00476BF6" w:rsidRDefault="00476BF6">
      <w:pPr>
        <w:rPr>
          <w:rFonts w:ascii="Times New Roman" w:hAnsi="Times New Roman"/>
          <w:b/>
          <w:sz w:val="28"/>
          <w:lang w:val="en-US"/>
        </w:rPr>
      </w:pPr>
      <w:r>
        <w:rPr>
          <w:rFonts w:ascii="Times New Roman" w:hAnsi="Times New Roman"/>
          <w:b/>
          <w:sz w:val="28"/>
          <w:lang w:val="en-US"/>
        </w:rPr>
        <w:br w:type="page"/>
      </w:r>
    </w:p>
    <w:p w14:paraId="1ED5EC9D" w14:textId="6E1D0755" w:rsidR="00A80057" w:rsidRDefault="006B66AE" w:rsidP="00A80057">
      <w:pPr>
        <w:jc w:val="center"/>
        <w:rPr>
          <w:rFonts w:ascii="Times New Roman" w:hAnsi="Times New Roman"/>
          <w:b/>
          <w:sz w:val="28"/>
          <w:lang w:val="en-US"/>
        </w:rPr>
      </w:pPr>
      <w:r>
        <w:rPr>
          <w:noProof/>
          <w:lang w:val="en-US"/>
        </w:rPr>
        <w:lastRenderedPageBreak/>
        <w:drawing>
          <wp:inline distT="0" distB="0" distL="0" distR="0" wp14:anchorId="7039C4FB" wp14:editId="7346BC54">
            <wp:extent cx="5756910" cy="3291840"/>
            <wp:effectExtent l="0" t="0" r="0" b="3810"/>
            <wp:docPr id="69" name="Picture 69" descr="C:\Users\Admin\Downloads\Thể loại (54).png"/>
            <wp:cNvGraphicFramePr/>
            <a:graphic xmlns:a="http://schemas.openxmlformats.org/drawingml/2006/main">
              <a:graphicData uri="http://schemas.openxmlformats.org/drawingml/2006/picture">
                <pic:pic xmlns:pic="http://schemas.openxmlformats.org/drawingml/2006/picture">
                  <pic:nvPicPr>
                    <pic:cNvPr id="67" name="Picture 67" descr="C:\Users\Admin\Downloads\Thể loại (54).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6AAF2A1C" w14:textId="77777777" w:rsidR="00476BF6" w:rsidRPr="00A80057" w:rsidRDefault="00476BF6" w:rsidP="00A80057">
      <w:pPr>
        <w:jc w:val="center"/>
        <w:rPr>
          <w:rFonts w:ascii="Times New Roman" w:hAnsi="Times New Roman"/>
          <w:b/>
          <w:sz w:val="28"/>
          <w:lang w:val="en-US"/>
        </w:rPr>
      </w:pPr>
    </w:p>
    <w:p w14:paraId="6829B518" w14:textId="753177E7" w:rsidR="008A43DF" w:rsidRPr="00476BF6" w:rsidRDefault="00476BF6" w:rsidP="00476BF6">
      <w:pPr>
        <w:pStyle w:val="Heading1"/>
        <w:spacing w:line="360" w:lineRule="auto"/>
        <w:jc w:val="center"/>
        <w:rPr>
          <w:rFonts w:ascii="Times New Roman" w:hAnsi="Times New Roman"/>
          <w:i/>
          <w:iCs/>
          <w:color w:val="auto"/>
          <w:sz w:val="28"/>
          <w:szCs w:val="28"/>
          <w:lang w:val="en-US" w:eastAsia="vi-VN"/>
        </w:rPr>
      </w:pPr>
      <w:bookmarkStart w:id="555" w:name="_Toc70426202"/>
      <w:bookmarkStart w:id="556" w:name="_Toc71589286"/>
      <w:bookmarkStart w:id="557" w:name="_Toc71645338"/>
      <w:bookmarkStart w:id="558" w:name="_Toc71668576"/>
      <w:bookmarkStart w:id="559" w:name="_Toc71670903"/>
      <w:bookmarkStart w:id="560" w:name="_Toc71672329"/>
      <w:r w:rsidRPr="00476BF6">
        <w:rPr>
          <w:rFonts w:ascii="Times New Roman" w:hAnsi="Times New Roman"/>
          <w:i/>
          <w:color w:val="auto"/>
          <w:sz w:val="28"/>
          <w:szCs w:val="26"/>
          <w:lang w:val="en-US"/>
        </w:rPr>
        <w:t xml:space="preserve">Sơ đồ </w:t>
      </w:r>
      <w:r w:rsidR="006B66AE" w:rsidRPr="00476BF6">
        <w:rPr>
          <w:rFonts w:ascii="Times New Roman" w:hAnsi="Times New Roman"/>
          <w:i/>
          <w:iCs/>
          <w:color w:val="auto"/>
          <w:sz w:val="28"/>
          <w:szCs w:val="28"/>
          <w:lang w:val="en-US" w:eastAsia="vi-VN"/>
        </w:rPr>
        <w:t>3.43. Sơ đồ hoạt động chức năng xóa sản phẩm</w:t>
      </w:r>
      <w:bookmarkEnd w:id="555"/>
      <w:bookmarkEnd w:id="556"/>
      <w:bookmarkEnd w:id="557"/>
      <w:bookmarkEnd w:id="558"/>
      <w:bookmarkEnd w:id="559"/>
      <w:bookmarkEnd w:id="560"/>
    </w:p>
    <w:p w14:paraId="3548BAE0" w14:textId="77777777" w:rsidR="00476BF6" w:rsidRPr="006B66AE" w:rsidRDefault="00476BF6" w:rsidP="006B66AE">
      <w:pPr>
        <w:spacing w:line="360" w:lineRule="auto"/>
        <w:jc w:val="center"/>
        <w:outlineLvl w:val="1"/>
        <w:rPr>
          <w:rFonts w:ascii="Times New Roman" w:hAnsi="Times New Roman"/>
          <w:i/>
          <w:iCs/>
          <w:sz w:val="28"/>
          <w:szCs w:val="28"/>
          <w:lang w:val="en-US" w:eastAsia="vi-VN"/>
        </w:rPr>
      </w:pPr>
    </w:p>
    <w:p w14:paraId="124D1B68" w14:textId="000BDF7D" w:rsidR="006B66AE" w:rsidRDefault="006B66AE" w:rsidP="006B66AE">
      <w:pPr>
        <w:jc w:val="center"/>
        <w:rPr>
          <w:rFonts w:ascii="Times New Roman" w:hAnsi="Times New Roman"/>
          <w:b/>
          <w:sz w:val="28"/>
          <w:lang w:val="en-US"/>
        </w:rPr>
      </w:pPr>
      <w:r>
        <w:rPr>
          <w:noProof/>
          <w:lang w:val="en-US"/>
        </w:rPr>
        <w:drawing>
          <wp:inline distT="0" distB="0" distL="0" distR="0" wp14:anchorId="586850EA" wp14:editId="34F507BC">
            <wp:extent cx="5756910" cy="3291840"/>
            <wp:effectExtent l="0" t="0" r="0" b="3810"/>
            <wp:docPr id="74" name="Picture 74" descr="C:\Users\Admin\Downloads\Thể loại (55).png"/>
            <wp:cNvGraphicFramePr/>
            <a:graphic xmlns:a="http://schemas.openxmlformats.org/drawingml/2006/main">
              <a:graphicData uri="http://schemas.openxmlformats.org/drawingml/2006/picture">
                <pic:pic xmlns:pic="http://schemas.openxmlformats.org/drawingml/2006/picture">
                  <pic:nvPicPr>
                    <pic:cNvPr id="69" name="Picture 69" descr="C:\Users\Admin\Downloads\Thể loại (55).png"/>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p>
    <w:p w14:paraId="62896E23" w14:textId="77777777" w:rsidR="00476BF6" w:rsidRDefault="00476BF6" w:rsidP="006B66AE">
      <w:pPr>
        <w:jc w:val="center"/>
        <w:rPr>
          <w:rFonts w:ascii="Times New Roman" w:hAnsi="Times New Roman"/>
          <w:b/>
          <w:sz w:val="28"/>
          <w:lang w:val="en-US"/>
        </w:rPr>
      </w:pPr>
    </w:p>
    <w:p w14:paraId="4C58403C" w14:textId="0A88481E" w:rsidR="006B66AE" w:rsidRPr="00476BF6" w:rsidRDefault="00476BF6" w:rsidP="006B66AE">
      <w:pPr>
        <w:spacing w:line="360" w:lineRule="auto"/>
        <w:jc w:val="center"/>
        <w:outlineLvl w:val="1"/>
        <w:rPr>
          <w:rFonts w:ascii="Times New Roman" w:hAnsi="Times New Roman"/>
          <w:i/>
          <w:iCs/>
          <w:color w:val="000000" w:themeColor="text1"/>
          <w:sz w:val="28"/>
          <w:szCs w:val="28"/>
          <w:lang w:val="en-US" w:eastAsia="vi-VN"/>
        </w:rPr>
      </w:pPr>
      <w:bookmarkStart w:id="561" w:name="_Toc70426203"/>
      <w:bookmarkStart w:id="562" w:name="_Toc71589287"/>
      <w:bookmarkStart w:id="563" w:name="_Toc71645339"/>
      <w:bookmarkStart w:id="564" w:name="_Toc71668577"/>
      <w:bookmarkStart w:id="565" w:name="_Toc71670904"/>
      <w:bookmarkStart w:id="566" w:name="_Toc71672330"/>
      <w:r w:rsidRPr="00476BF6">
        <w:rPr>
          <w:rFonts w:ascii="Times New Roman" w:hAnsi="Times New Roman"/>
          <w:i/>
          <w:color w:val="000000" w:themeColor="text1"/>
          <w:sz w:val="28"/>
          <w:szCs w:val="26"/>
          <w:lang w:val="en-US"/>
        </w:rPr>
        <w:t xml:space="preserve">Sơ đồ </w:t>
      </w:r>
      <w:r w:rsidR="006B66AE" w:rsidRPr="00476BF6">
        <w:rPr>
          <w:rFonts w:ascii="Times New Roman" w:hAnsi="Times New Roman"/>
          <w:i/>
          <w:iCs/>
          <w:color w:val="000000" w:themeColor="text1"/>
          <w:sz w:val="28"/>
          <w:szCs w:val="28"/>
          <w:lang w:val="en-US" w:eastAsia="vi-VN"/>
        </w:rPr>
        <w:t>3.44. Sơ đồ hoạt động chức năng tìm kiếm sản phẩm</w:t>
      </w:r>
      <w:bookmarkEnd w:id="561"/>
      <w:bookmarkEnd w:id="562"/>
      <w:bookmarkEnd w:id="563"/>
      <w:bookmarkEnd w:id="564"/>
      <w:bookmarkEnd w:id="565"/>
      <w:bookmarkEnd w:id="566"/>
    </w:p>
    <w:p w14:paraId="251A1F7E" w14:textId="77777777" w:rsidR="00AE7077" w:rsidRDefault="00AE7077">
      <w:pPr>
        <w:rPr>
          <w:rFonts w:ascii="Times New Roman" w:hAnsi="Times New Roman"/>
          <w:b/>
          <w:bCs/>
          <w:sz w:val="28"/>
          <w:szCs w:val="28"/>
          <w:lang w:val="en-US" w:eastAsia="vi-VN"/>
        </w:rPr>
      </w:pPr>
      <w:r>
        <w:rPr>
          <w:rFonts w:ascii="Times New Roman" w:hAnsi="Times New Roman"/>
          <w:b/>
          <w:bCs/>
          <w:sz w:val="28"/>
          <w:szCs w:val="28"/>
          <w:lang w:val="en-US" w:eastAsia="vi-VN"/>
        </w:rPr>
        <w:br w:type="page"/>
      </w:r>
    </w:p>
    <w:p w14:paraId="33D24E17" w14:textId="7225D9D0" w:rsidR="006B66AE" w:rsidRDefault="006B66AE" w:rsidP="00614A37">
      <w:pPr>
        <w:pStyle w:val="ListParagraph"/>
        <w:numPr>
          <w:ilvl w:val="0"/>
          <w:numId w:val="42"/>
        </w:numPr>
        <w:spacing w:line="360" w:lineRule="auto"/>
        <w:outlineLvl w:val="1"/>
        <w:rPr>
          <w:rFonts w:ascii="Times New Roman" w:hAnsi="Times New Roman"/>
          <w:b/>
          <w:bCs/>
          <w:sz w:val="28"/>
          <w:szCs w:val="28"/>
          <w:lang w:val="en-US" w:eastAsia="vi-VN"/>
        </w:rPr>
      </w:pPr>
      <w:bookmarkStart w:id="567" w:name="_Toc70426204"/>
      <w:bookmarkStart w:id="568" w:name="_Toc71589288"/>
      <w:bookmarkStart w:id="569" w:name="_Toc71645340"/>
      <w:bookmarkStart w:id="570" w:name="_Toc71668578"/>
      <w:bookmarkStart w:id="571" w:name="_Toc71670905"/>
      <w:bookmarkStart w:id="572" w:name="_Toc71672331"/>
      <w:r w:rsidRPr="006B66AE">
        <w:rPr>
          <w:rFonts w:ascii="Times New Roman" w:hAnsi="Times New Roman"/>
          <w:b/>
          <w:bCs/>
          <w:sz w:val="28"/>
          <w:szCs w:val="28"/>
          <w:lang w:val="en-US" w:eastAsia="vi-VN"/>
        </w:rPr>
        <w:lastRenderedPageBreak/>
        <w:t xml:space="preserve">Quản lý đơn </w:t>
      </w:r>
      <w:r>
        <w:rPr>
          <w:rFonts w:ascii="Times New Roman" w:hAnsi="Times New Roman"/>
          <w:b/>
          <w:bCs/>
          <w:sz w:val="28"/>
          <w:szCs w:val="28"/>
          <w:lang w:val="en-US" w:eastAsia="vi-VN"/>
        </w:rPr>
        <w:t>hàng</w:t>
      </w:r>
      <w:bookmarkEnd w:id="567"/>
      <w:bookmarkEnd w:id="568"/>
      <w:bookmarkEnd w:id="569"/>
      <w:bookmarkEnd w:id="570"/>
      <w:bookmarkEnd w:id="571"/>
      <w:bookmarkEnd w:id="572"/>
    </w:p>
    <w:p w14:paraId="3121F680" w14:textId="77777777" w:rsidR="00476BF6" w:rsidRDefault="00476BF6" w:rsidP="00476BF6">
      <w:pPr>
        <w:pStyle w:val="ListParagraph"/>
        <w:spacing w:line="360" w:lineRule="auto"/>
        <w:outlineLvl w:val="1"/>
        <w:rPr>
          <w:rFonts w:ascii="Times New Roman" w:hAnsi="Times New Roman"/>
          <w:b/>
          <w:bCs/>
          <w:sz w:val="28"/>
          <w:szCs w:val="28"/>
          <w:lang w:val="en-US" w:eastAsia="vi-VN"/>
        </w:rPr>
      </w:pPr>
    </w:p>
    <w:p w14:paraId="1B7F82FC" w14:textId="53BFC714" w:rsidR="00476BF6" w:rsidRPr="006B66AE" w:rsidRDefault="006B66AE" w:rsidP="00BB60A5">
      <w:pPr>
        <w:jc w:val="center"/>
        <w:rPr>
          <w:rFonts w:ascii="Times New Roman" w:hAnsi="Times New Roman"/>
          <w:b/>
          <w:bCs/>
          <w:sz w:val="28"/>
          <w:szCs w:val="28"/>
          <w:lang w:val="en-US" w:eastAsia="vi-VN"/>
        </w:rPr>
      </w:pPr>
      <w:bookmarkStart w:id="573" w:name="_Toc70426205"/>
      <w:r>
        <w:rPr>
          <w:noProof/>
          <w:lang w:val="en-US"/>
        </w:rPr>
        <w:drawing>
          <wp:inline distT="0" distB="0" distL="0" distR="0" wp14:anchorId="5F965386" wp14:editId="250F33A4">
            <wp:extent cx="5756910" cy="3291840"/>
            <wp:effectExtent l="0" t="0" r="0" b="3810"/>
            <wp:docPr id="75" name="Picture 75" descr="C:\Users\Admin\Downloads\Thể loại (60).png"/>
            <wp:cNvGraphicFramePr/>
            <a:graphic xmlns:a="http://schemas.openxmlformats.org/drawingml/2006/main">
              <a:graphicData uri="http://schemas.openxmlformats.org/drawingml/2006/picture">
                <pic:pic xmlns:pic="http://schemas.openxmlformats.org/drawingml/2006/picture">
                  <pic:nvPicPr>
                    <pic:cNvPr id="75" name="Picture 75" descr="C:\Users\Admin\Downloads\Thể loại (60).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73"/>
    </w:p>
    <w:p w14:paraId="7EBD80B5" w14:textId="1CDE9A59" w:rsidR="006B66AE" w:rsidRPr="00476BF6" w:rsidRDefault="00476BF6" w:rsidP="00476BF6">
      <w:pPr>
        <w:pStyle w:val="Heading1"/>
        <w:spacing w:line="360" w:lineRule="auto"/>
        <w:jc w:val="center"/>
        <w:rPr>
          <w:rFonts w:ascii="Times New Roman" w:hAnsi="Times New Roman"/>
          <w:i/>
          <w:iCs/>
          <w:color w:val="000000" w:themeColor="text1"/>
          <w:sz w:val="28"/>
          <w:szCs w:val="28"/>
          <w:lang w:val="en-US" w:eastAsia="vi-VN"/>
        </w:rPr>
      </w:pPr>
      <w:bookmarkStart w:id="574" w:name="_Toc70426206"/>
      <w:bookmarkStart w:id="575" w:name="_Toc71589289"/>
      <w:bookmarkStart w:id="576" w:name="_Toc71645341"/>
      <w:bookmarkStart w:id="577" w:name="_Toc71668579"/>
      <w:bookmarkStart w:id="578" w:name="_Toc71670906"/>
      <w:bookmarkStart w:id="579" w:name="_Toc71672332"/>
      <w:r w:rsidRPr="00476BF6">
        <w:rPr>
          <w:rFonts w:ascii="Times New Roman" w:hAnsi="Times New Roman"/>
          <w:i/>
          <w:color w:val="000000" w:themeColor="text1"/>
          <w:sz w:val="28"/>
          <w:szCs w:val="26"/>
          <w:lang w:val="en-US"/>
        </w:rPr>
        <w:t xml:space="preserve">Sơ đồ </w:t>
      </w:r>
      <w:r w:rsidR="006B66AE" w:rsidRPr="00476BF6">
        <w:rPr>
          <w:rFonts w:ascii="Times New Roman" w:hAnsi="Times New Roman"/>
          <w:i/>
          <w:iCs/>
          <w:color w:val="000000" w:themeColor="text1"/>
          <w:sz w:val="28"/>
          <w:szCs w:val="28"/>
          <w:lang w:val="en-US" w:eastAsia="vi-VN"/>
        </w:rPr>
        <w:t>3.45. Sơ đồ hoạt động chức năng xác nhận và hoàn thành đơn hàng</w:t>
      </w:r>
      <w:bookmarkEnd w:id="574"/>
      <w:bookmarkEnd w:id="575"/>
      <w:bookmarkEnd w:id="576"/>
      <w:bookmarkEnd w:id="577"/>
      <w:bookmarkEnd w:id="578"/>
      <w:bookmarkEnd w:id="579"/>
    </w:p>
    <w:p w14:paraId="7A9613E0" w14:textId="77777777" w:rsidR="00476BF6" w:rsidRPr="00476BF6" w:rsidRDefault="00476BF6" w:rsidP="00476BF6">
      <w:pPr>
        <w:rPr>
          <w:lang w:val="en-US" w:eastAsia="vi-VN"/>
        </w:rPr>
      </w:pPr>
    </w:p>
    <w:p w14:paraId="307AD497" w14:textId="6145A926" w:rsidR="00476BF6" w:rsidRDefault="006B66AE" w:rsidP="00476BF6">
      <w:pPr>
        <w:jc w:val="center"/>
        <w:rPr>
          <w:rFonts w:ascii="Times New Roman" w:hAnsi="Times New Roman"/>
          <w:i/>
          <w:iCs/>
          <w:sz w:val="28"/>
          <w:szCs w:val="28"/>
          <w:lang w:val="en-US" w:eastAsia="vi-VN"/>
        </w:rPr>
      </w:pPr>
      <w:bookmarkStart w:id="580" w:name="_Toc70426207"/>
      <w:r>
        <w:rPr>
          <w:noProof/>
          <w:lang w:val="en-US"/>
        </w:rPr>
        <w:drawing>
          <wp:inline distT="0" distB="0" distL="0" distR="0" wp14:anchorId="449995A3" wp14:editId="530E7996">
            <wp:extent cx="5756910" cy="3291840"/>
            <wp:effectExtent l="0" t="0" r="0" b="3810"/>
            <wp:docPr id="76" name="Picture 76" descr="C:\Users\Admin\Downloads\Thể loại (59).png"/>
            <wp:cNvGraphicFramePr/>
            <a:graphic xmlns:a="http://schemas.openxmlformats.org/drawingml/2006/main">
              <a:graphicData uri="http://schemas.openxmlformats.org/drawingml/2006/picture">
                <pic:pic xmlns:pic="http://schemas.openxmlformats.org/drawingml/2006/picture">
                  <pic:nvPicPr>
                    <pic:cNvPr id="74" name="Picture 74" descr="C:\Users\Admin\Downloads\Thể loại (59).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6910" cy="3291840"/>
                    </a:xfrm>
                    <a:prstGeom prst="rect">
                      <a:avLst/>
                    </a:prstGeom>
                    <a:noFill/>
                    <a:ln>
                      <a:noFill/>
                    </a:ln>
                  </pic:spPr>
                </pic:pic>
              </a:graphicData>
            </a:graphic>
          </wp:inline>
        </w:drawing>
      </w:r>
      <w:bookmarkEnd w:id="580"/>
    </w:p>
    <w:p w14:paraId="042FEFEF" w14:textId="4CF6271D" w:rsidR="006B66AE" w:rsidRPr="00476BF6" w:rsidRDefault="00476BF6" w:rsidP="00476BF6">
      <w:pPr>
        <w:pStyle w:val="Heading1"/>
        <w:spacing w:line="360" w:lineRule="auto"/>
        <w:jc w:val="center"/>
        <w:rPr>
          <w:rFonts w:ascii="Times New Roman" w:hAnsi="Times New Roman"/>
          <w:i/>
          <w:iCs/>
          <w:color w:val="000000" w:themeColor="text1"/>
          <w:sz w:val="28"/>
          <w:szCs w:val="28"/>
          <w:lang w:val="en-US" w:eastAsia="vi-VN"/>
        </w:rPr>
      </w:pPr>
      <w:bookmarkStart w:id="581" w:name="_Toc70426208"/>
      <w:bookmarkStart w:id="582" w:name="_Toc71589290"/>
      <w:bookmarkStart w:id="583" w:name="_Toc71645342"/>
      <w:bookmarkStart w:id="584" w:name="_Toc71668580"/>
      <w:bookmarkStart w:id="585" w:name="_Toc71670907"/>
      <w:bookmarkStart w:id="586" w:name="_Toc71672333"/>
      <w:r w:rsidRPr="00476BF6">
        <w:rPr>
          <w:rFonts w:ascii="Times New Roman" w:hAnsi="Times New Roman"/>
          <w:i/>
          <w:color w:val="000000" w:themeColor="text1"/>
          <w:sz w:val="28"/>
          <w:szCs w:val="26"/>
          <w:lang w:val="en-US"/>
        </w:rPr>
        <w:t xml:space="preserve">Sơ đồ </w:t>
      </w:r>
      <w:r w:rsidR="006B66AE" w:rsidRPr="00476BF6">
        <w:rPr>
          <w:rFonts w:ascii="Times New Roman" w:hAnsi="Times New Roman"/>
          <w:i/>
          <w:iCs/>
          <w:color w:val="000000" w:themeColor="text1"/>
          <w:sz w:val="28"/>
          <w:szCs w:val="28"/>
          <w:lang w:val="en-US" w:eastAsia="vi-VN"/>
        </w:rPr>
        <w:t>3.46. Sơ đồ hoạt động chức năng hủy đơn hàng</w:t>
      </w:r>
      <w:bookmarkEnd w:id="581"/>
      <w:bookmarkEnd w:id="582"/>
      <w:bookmarkEnd w:id="583"/>
      <w:bookmarkEnd w:id="584"/>
      <w:bookmarkEnd w:id="585"/>
      <w:bookmarkEnd w:id="586"/>
    </w:p>
    <w:p w14:paraId="343A9C95" w14:textId="77777777" w:rsidR="00AE7077" w:rsidRDefault="00AE7077">
      <w:pPr>
        <w:rPr>
          <w:rFonts w:ascii="Times New Roman" w:hAnsi="Times New Roman"/>
          <w:b/>
          <w:bCs/>
          <w:sz w:val="28"/>
          <w:szCs w:val="28"/>
          <w:lang w:val="en-US" w:eastAsia="vi-VN"/>
        </w:rPr>
      </w:pPr>
      <w:r>
        <w:rPr>
          <w:rFonts w:ascii="Times New Roman" w:hAnsi="Times New Roman"/>
          <w:b/>
          <w:bCs/>
          <w:sz w:val="28"/>
          <w:szCs w:val="28"/>
          <w:lang w:val="en-US" w:eastAsia="vi-VN"/>
        </w:rPr>
        <w:br w:type="page"/>
      </w:r>
    </w:p>
    <w:p w14:paraId="224ABFE1" w14:textId="2E5B0EF4" w:rsidR="006B66AE" w:rsidRDefault="006B66AE" w:rsidP="00614A37">
      <w:pPr>
        <w:pStyle w:val="ListParagraph"/>
        <w:numPr>
          <w:ilvl w:val="0"/>
          <w:numId w:val="43"/>
        </w:numPr>
        <w:spacing w:line="360" w:lineRule="auto"/>
        <w:jc w:val="both"/>
        <w:outlineLvl w:val="1"/>
        <w:rPr>
          <w:rFonts w:ascii="Times New Roman" w:hAnsi="Times New Roman"/>
          <w:b/>
          <w:bCs/>
          <w:sz w:val="28"/>
          <w:szCs w:val="28"/>
          <w:lang w:val="en-US" w:eastAsia="vi-VN"/>
        </w:rPr>
      </w:pPr>
      <w:bookmarkStart w:id="587" w:name="_Toc70426209"/>
      <w:bookmarkStart w:id="588" w:name="_Toc71589291"/>
      <w:bookmarkStart w:id="589" w:name="_Toc71645343"/>
      <w:bookmarkStart w:id="590" w:name="_Toc71668581"/>
      <w:bookmarkStart w:id="591" w:name="_Toc71670908"/>
      <w:bookmarkStart w:id="592" w:name="_Toc71672334"/>
      <w:r w:rsidRPr="006B66AE">
        <w:rPr>
          <w:rFonts w:ascii="Times New Roman" w:hAnsi="Times New Roman"/>
          <w:b/>
          <w:bCs/>
          <w:sz w:val="28"/>
          <w:szCs w:val="28"/>
          <w:lang w:val="en-US" w:eastAsia="vi-VN"/>
        </w:rPr>
        <w:lastRenderedPageBreak/>
        <w:t>Giỏ hàng</w:t>
      </w:r>
      <w:bookmarkEnd w:id="587"/>
      <w:bookmarkEnd w:id="588"/>
      <w:bookmarkEnd w:id="589"/>
      <w:bookmarkEnd w:id="590"/>
      <w:bookmarkEnd w:id="591"/>
      <w:bookmarkEnd w:id="592"/>
    </w:p>
    <w:p w14:paraId="76597D1B" w14:textId="77777777" w:rsidR="008719B9" w:rsidRDefault="008719B9" w:rsidP="008719B9">
      <w:pPr>
        <w:pStyle w:val="ListParagraph"/>
        <w:spacing w:line="360" w:lineRule="auto"/>
        <w:jc w:val="both"/>
        <w:rPr>
          <w:rFonts w:ascii="Times New Roman" w:hAnsi="Times New Roman"/>
          <w:b/>
          <w:bCs/>
          <w:sz w:val="28"/>
          <w:szCs w:val="28"/>
          <w:lang w:val="en-US" w:eastAsia="vi-VN"/>
        </w:rPr>
      </w:pPr>
    </w:p>
    <w:p w14:paraId="00F31C54" w14:textId="612DB441" w:rsidR="006B66AE" w:rsidRDefault="00222922" w:rsidP="006B66AE">
      <w:pPr>
        <w:jc w:val="center"/>
        <w:rPr>
          <w:rFonts w:ascii="Times New Roman" w:hAnsi="Times New Roman"/>
          <w:b/>
          <w:sz w:val="28"/>
          <w:lang w:val="en-US"/>
        </w:rPr>
      </w:pPr>
      <w:r>
        <w:rPr>
          <w:noProof/>
          <w:lang w:val="en-US"/>
        </w:rPr>
        <w:drawing>
          <wp:inline distT="0" distB="0" distL="0" distR="0" wp14:anchorId="3C2DC17C" wp14:editId="3D11284E">
            <wp:extent cx="5761355" cy="2541270"/>
            <wp:effectExtent l="0" t="0" r="0" b="0"/>
            <wp:docPr id="98" name="Picture 98" descr="C:\Users\Admin\Downloads\gfds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ownloads\gfds (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1355" cy="2541270"/>
                    </a:xfrm>
                    <a:prstGeom prst="rect">
                      <a:avLst/>
                    </a:prstGeom>
                    <a:noFill/>
                    <a:ln>
                      <a:noFill/>
                    </a:ln>
                  </pic:spPr>
                </pic:pic>
              </a:graphicData>
            </a:graphic>
          </wp:inline>
        </w:drawing>
      </w:r>
    </w:p>
    <w:p w14:paraId="31690BA3" w14:textId="77777777" w:rsidR="008719B9" w:rsidRDefault="008719B9" w:rsidP="006B66AE">
      <w:pPr>
        <w:jc w:val="center"/>
        <w:rPr>
          <w:rFonts w:ascii="Times New Roman" w:hAnsi="Times New Roman"/>
          <w:b/>
          <w:sz w:val="28"/>
          <w:lang w:val="en-US"/>
        </w:rPr>
      </w:pPr>
    </w:p>
    <w:p w14:paraId="711DAC81" w14:textId="21DE8F58" w:rsidR="006B66AE"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593" w:name="_Toc70426210"/>
      <w:bookmarkStart w:id="594" w:name="_Toc71589292"/>
      <w:bookmarkStart w:id="595" w:name="_Toc71645344"/>
      <w:bookmarkStart w:id="596" w:name="_Toc71668582"/>
      <w:bookmarkStart w:id="597" w:name="_Toc71670909"/>
      <w:bookmarkStart w:id="598" w:name="_Toc71672335"/>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3.47. Sơ đồ hoạt động chức năng thêm sản phẩm vào giỏ hàng</w:t>
      </w:r>
      <w:bookmarkEnd w:id="593"/>
      <w:bookmarkEnd w:id="594"/>
      <w:bookmarkEnd w:id="595"/>
      <w:bookmarkEnd w:id="596"/>
      <w:bookmarkEnd w:id="597"/>
      <w:bookmarkEnd w:id="598"/>
    </w:p>
    <w:p w14:paraId="722DDF0F" w14:textId="6FD8F7B1" w:rsidR="008719B9" w:rsidRDefault="008719B9" w:rsidP="008719B9">
      <w:pPr>
        <w:rPr>
          <w:lang w:val="en-US" w:eastAsia="vi-VN"/>
        </w:rPr>
      </w:pPr>
    </w:p>
    <w:p w14:paraId="71A33A88" w14:textId="77777777" w:rsidR="008719B9" w:rsidRPr="008719B9" w:rsidRDefault="008719B9" w:rsidP="008719B9">
      <w:pPr>
        <w:rPr>
          <w:lang w:val="en-US" w:eastAsia="vi-VN"/>
        </w:rPr>
      </w:pPr>
    </w:p>
    <w:p w14:paraId="69E905B2" w14:textId="7F13721F" w:rsidR="006B66AE" w:rsidRDefault="00222922" w:rsidP="008719B9">
      <w:pPr>
        <w:rPr>
          <w:rFonts w:ascii="Times New Roman" w:hAnsi="Times New Roman"/>
          <w:i/>
          <w:iCs/>
          <w:sz w:val="28"/>
          <w:szCs w:val="28"/>
          <w:lang w:val="en-US" w:eastAsia="vi-VN"/>
        </w:rPr>
      </w:pPr>
      <w:r>
        <w:rPr>
          <w:noProof/>
          <w:lang w:val="en-US"/>
        </w:rPr>
        <w:drawing>
          <wp:inline distT="0" distB="0" distL="0" distR="0" wp14:anchorId="302E0420" wp14:editId="7D4ECB3D">
            <wp:extent cx="5761355" cy="2541270"/>
            <wp:effectExtent l="0" t="0" r="0" b="0"/>
            <wp:docPr id="97" name="Picture 97" descr="C:\Users\Admin\Downloads\gfds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Downloads\gfds (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1355" cy="2541270"/>
                    </a:xfrm>
                    <a:prstGeom prst="rect">
                      <a:avLst/>
                    </a:prstGeom>
                    <a:noFill/>
                    <a:ln>
                      <a:noFill/>
                    </a:ln>
                  </pic:spPr>
                </pic:pic>
              </a:graphicData>
            </a:graphic>
          </wp:inline>
        </w:drawing>
      </w:r>
    </w:p>
    <w:p w14:paraId="280E1037" w14:textId="77777777" w:rsidR="008719B9" w:rsidRDefault="008719B9" w:rsidP="008719B9">
      <w:pPr>
        <w:rPr>
          <w:rFonts w:ascii="Times New Roman" w:hAnsi="Times New Roman"/>
          <w:i/>
          <w:iCs/>
          <w:sz w:val="28"/>
          <w:szCs w:val="28"/>
          <w:lang w:val="en-US" w:eastAsia="vi-VN"/>
        </w:rPr>
      </w:pPr>
    </w:p>
    <w:p w14:paraId="2622A270" w14:textId="77DB3EA0" w:rsidR="006B66AE"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599" w:name="_Toc70426212"/>
      <w:bookmarkStart w:id="600" w:name="_Toc71589293"/>
      <w:bookmarkStart w:id="601" w:name="_Toc71645345"/>
      <w:bookmarkStart w:id="602" w:name="_Toc71668583"/>
      <w:bookmarkStart w:id="603" w:name="_Toc71670910"/>
      <w:bookmarkStart w:id="604" w:name="_Toc71672336"/>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3.48. Sơ đồ hoạt động chức năng cập nhật sản phẩm trong giỏ hàng</w:t>
      </w:r>
      <w:bookmarkEnd w:id="599"/>
      <w:bookmarkEnd w:id="600"/>
      <w:bookmarkEnd w:id="601"/>
      <w:bookmarkEnd w:id="602"/>
      <w:bookmarkEnd w:id="603"/>
      <w:bookmarkEnd w:id="604"/>
    </w:p>
    <w:p w14:paraId="1CCF6DFF" w14:textId="77777777" w:rsidR="008719B9" w:rsidRDefault="008719B9">
      <w:pPr>
        <w:rPr>
          <w:rFonts w:ascii="Times New Roman" w:hAnsi="Times New Roman"/>
          <w:i/>
          <w:iCs/>
          <w:sz w:val="28"/>
          <w:szCs w:val="28"/>
          <w:lang w:val="en-US" w:eastAsia="vi-VN"/>
        </w:rPr>
      </w:pPr>
      <w:r>
        <w:rPr>
          <w:rFonts w:ascii="Times New Roman" w:hAnsi="Times New Roman"/>
          <w:i/>
          <w:iCs/>
          <w:sz w:val="28"/>
          <w:szCs w:val="28"/>
          <w:lang w:val="en-US" w:eastAsia="vi-VN"/>
        </w:rPr>
        <w:br w:type="page"/>
      </w:r>
    </w:p>
    <w:p w14:paraId="720523E2" w14:textId="1460DBD2" w:rsidR="008719B9" w:rsidRDefault="00222922" w:rsidP="008719B9">
      <w:pPr>
        <w:jc w:val="center"/>
        <w:rPr>
          <w:rFonts w:ascii="Times New Roman" w:hAnsi="Times New Roman"/>
          <w:i/>
          <w:iCs/>
          <w:sz w:val="28"/>
          <w:szCs w:val="28"/>
          <w:lang w:val="en-US" w:eastAsia="vi-VN"/>
        </w:rPr>
      </w:pPr>
      <w:r>
        <w:rPr>
          <w:noProof/>
          <w:lang w:val="en-US"/>
        </w:rPr>
        <w:lastRenderedPageBreak/>
        <w:drawing>
          <wp:inline distT="0" distB="0" distL="0" distR="0" wp14:anchorId="06D52027" wp14:editId="56F185CA">
            <wp:extent cx="5408762" cy="2388114"/>
            <wp:effectExtent l="0" t="0" r="1905" b="0"/>
            <wp:docPr id="96" name="Picture 96" descr="C:\Users\Admin\Downloads\gfds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ownloads\gfds (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18884" cy="2392583"/>
                    </a:xfrm>
                    <a:prstGeom prst="rect">
                      <a:avLst/>
                    </a:prstGeom>
                    <a:noFill/>
                    <a:ln>
                      <a:noFill/>
                    </a:ln>
                  </pic:spPr>
                </pic:pic>
              </a:graphicData>
            </a:graphic>
          </wp:inline>
        </w:drawing>
      </w:r>
    </w:p>
    <w:p w14:paraId="14DA1FD6" w14:textId="1A053365" w:rsidR="008719B9"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605" w:name="_Toc70426214"/>
      <w:bookmarkStart w:id="606" w:name="_Toc71589294"/>
      <w:bookmarkStart w:id="607" w:name="_Toc71645346"/>
      <w:bookmarkStart w:id="608" w:name="_Toc71668584"/>
      <w:bookmarkStart w:id="609" w:name="_Toc71670911"/>
      <w:bookmarkStart w:id="610" w:name="_Toc71672337"/>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3.49. Sơ đồ hoạt động chức năng xóa sản phẩm trong giỏ hàng</w:t>
      </w:r>
      <w:bookmarkEnd w:id="605"/>
      <w:bookmarkEnd w:id="606"/>
      <w:bookmarkEnd w:id="607"/>
      <w:bookmarkEnd w:id="608"/>
      <w:bookmarkEnd w:id="609"/>
      <w:bookmarkEnd w:id="610"/>
    </w:p>
    <w:p w14:paraId="61789ECD" w14:textId="135698E4" w:rsidR="008719B9" w:rsidRDefault="00222922" w:rsidP="008719B9">
      <w:pPr>
        <w:jc w:val="center"/>
        <w:rPr>
          <w:rFonts w:ascii="Times New Roman" w:hAnsi="Times New Roman"/>
          <w:b/>
          <w:sz w:val="28"/>
          <w:lang w:val="en-US"/>
        </w:rPr>
      </w:pPr>
      <w:r>
        <w:rPr>
          <w:noProof/>
          <w:lang w:val="en-US"/>
        </w:rPr>
        <w:drawing>
          <wp:inline distT="0" distB="0" distL="0" distR="0" wp14:anchorId="11725B74" wp14:editId="2ABF5DA2">
            <wp:extent cx="5270740" cy="2324865"/>
            <wp:effectExtent l="0" t="0" r="6350" b="0"/>
            <wp:docPr id="95" name="Picture 95" descr="C:\Users\Admin\Downloads\gfds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gfds (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2869" cy="2325804"/>
                    </a:xfrm>
                    <a:prstGeom prst="rect">
                      <a:avLst/>
                    </a:prstGeom>
                    <a:noFill/>
                    <a:ln>
                      <a:noFill/>
                    </a:ln>
                  </pic:spPr>
                </pic:pic>
              </a:graphicData>
            </a:graphic>
          </wp:inline>
        </w:drawing>
      </w:r>
    </w:p>
    <w:p w14:paraId="59B85DB2" w14:textId="0AE15743" w:rsidR="00AE7077"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611" w:name="_Toc70426215"/>
      <w:bookmarkStart w:id="612" w:name="_Toc71589295"/>
      <w:bookmarkStart w:id="613" w:name="_Toc71645347"/>
      <w:bookmarkStart w:id="614" w:name="_Toc71668585"/>
      <w:bookmarkStart w:id="615" w:name="_Toc71670912"/>
      <w:bookmarkStart w:id="616" w:name="_Toc71672338"/>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3.50. Sơ đồ hoạt động chức năng xóa tất cả sản phẩm trong giỏ hàng</w:t>
      </w:r>
      <w:bookmarkEnd w:id="611"/>
      <w:bookmarkEnd w:id="612"/>
      <w:bookmarkEnd w:id="613"/>
      <w:bookmarkEnd w:id="614"/>
      <w:bookmarkEnd w:id="615"/>
      <w:bookmarkEnd w:id="616"/>
    </w:p>
    <w:p w14:paraId="410A4CF7" w14:textId="4795D27A" w:rsidR="006B66AE" w:rsidRPr="006B66AE" w:rsidRDefault="006B66AE" w:rsidP="00614A37">
      <w:pPr>
        <w:pStyle w:val="ListParagraph"/>
        <w:numPr>
          <w:ilvl w:val="0"/>
          <w:numId w:val="44"/>
        </w:numPr>
        <w:spacing w:line="360" w:lineRule="auto"/>
        <w:outlineLvl w:val="1"/>
        <w:rPr>
          <w:rFonts w:ascii="Times New Roman" w:hAnsi="Times New Roman"/>
          <w:b/>
          <w:bCs/>
          <w:sz w:val="28"/>
          <w:szCs w:val="28"/>
          <w:lang w:val="en-US" w:eastAsia="vi-VN"/>
        </w:rPr>
      </w:pPr>
      <w:bookmarkStart w:id="617" w:name="_Toc70426216"/>
      <w:bookmarkStart w:id="618" w:name="_Toc71589296"/>
      <w:bookmarkStart w:id="619" w:name="_Toc71645348"/>
      <w:bookmarkStart w:id="620" w:name="_Toc71668586"/>
      <w:bookmarkStart w:id="621" w:name="_Toc71670913"/>
      <w:bookmarkStart w:id="622" w:name="_Toc71672339"/>
      <w:r w:rsidRPr="006B66AE">
        <w:rPr>
          <w:rFonts w:ascii="Times New Roman" w:hAnsi="Times New Roman"/>
          <w:b/>
          <w:bCs/>
          <w:sz w:val="28"/>
          <w:szCs w:val="28"/>
          <w:lang w:val="en-US" w:eastAsia="vi-VN"/>
        </w:rPr>
        <w:t>Thanh toán</w:t>
      </w:r>
      <w:bookmarkEnd w:id="617"/>
      <w:bookmarkEnd w:id="618"/>
      <w:bookmarkEnd w:id="619"/>
      <w:bookmarkEnd w:id="620"/>
      <w:bookmarkEnd w:id="621"/>
      <w:bookmarkEnd w:id="622"/>
    </w:p>
    <w:p w14:paraId="67BA2567" w14:textId="199094E6" w:rsidR="006B66AE" w:rsidRDefault="00E84203" w:rsidP="006B66AE">
      <w:pPr>
        <w:jc w:val="center"/>
        <w:rPr>
          <w:rFonts w:ascii="Times New Roman" w:hAnsi="Times New Roman"/>
          <w:b/>
          <w:sz w:val="28"/>
          <w:lang w:val="en-US"/>
        </w:rPr>
      </w:pPr>
      <w:r>
        <w:rPr>
          <w:noProof/>
          <w:lang w:val="en-US"/>
        </w:rPr>
        <w:drawing>
          <wp:inline distT="0" distB="0" distL="0" distR="0" wp14:anchorId="65F3070E" wp14:editId="21BA1E7B">
            <wp:extent cx="5417315" cy="2389517"/>
            <wp:effectExtent l="0" t="0" r="0" b="0"/>
            <wp:docPr id="94" name="Picture 94" descr="C:\Users\Admin\Downloads\gfd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ownloads\gfds (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30050" cy="2395134"/>
                    </a:xfrm>
                    <a:prstGeom prst="rect">
                      <a:avLst/>
                    </a:prstGeom>
                    <a:noFill/>
                    <a:ln>
                      <a:noFill/>
                    </a:ln>
                  </pic:spPr>
                </pic:pic>
              </a:graphicData>
            </a:graphic>
          </wp:inline>
        </w:drawing>
      </w:r>
    </w:p>
    <w:p w14:paraId="6C54160C" w14:textId="269F614A" w:rsidR="006B66AE" w:rsidRPr="008719B9" w:rsidRDefault="008719B9" w:rsidP="008719B9">
      <w:pPr>
        <w:pStyle w:val="Heading1"/>
        <w:spacing w:line="360" w:lineRule="auto"/>
        <w:jc w:val="center"/>
        <w:rPr>
          <w:rFonts w:ascii="Times New Roman" w:hAnsi="Times New Roman"/>
          <w:i/>
          <w:iCs/>
          <w:color w:val="000000" w:themeColor="text1"/>
          <w:sz w:val="28"/>
          <w:szCs w:val="28"/>
          <w:lang w:val="en-US" w:eastAsia="vi-VN"/>
        </w:rPr>
      </w:pPr>
      <w:bookmarkStart w:id="623" w:name="_Toc70426217"/>
      <w:bookmarkStart w:id="624" w:name="_Toc71589297"/>
      <w:bookmarkStart w:id="625" w:name="_Toc71645349"/>
      <w:bookmarkStart w:id="626" w:name="_Toc71668587"/>
      <w:bookmarkStart w:id="627" w:name="_Toc71670914"/>
      <w:bookmarkStart w:id="628" w:name="_Toc71672340"/>
      <w:r w:rsidRPr="008719B9">
        <w:rPr>
          <w:rFonts w:ascii="Times New Roman" w:hAnsi="Times New Roman"/>
          <w:i/>
          <w:color w:val="000000" w:themeColor="text1"/>
          <w:sz w:val="28"/>
          <w:szCs w:val="26"/>
          <w:lang w:val="en-US"/>
        </w:rPr>
        <w:t xml:space="preserve">Sơ đồ </w:t>
      </w:r>
      <w:r w:rsidR="006B66AE" w:rsidRPr="008719B9">
        <w:rPr>
          <w:rFonts w:ascii="Times New Roman" w:hAnsi="Times New Roman"/>
          <w:i/>
          <w:iCs/>
          <w:color w:val="000000" w:themeColor="text1"/>
          <w:sz w:val="28"/>
          <w:szCs w:val="28"/>
          <w:lang w:val="en-US" w:eastAsia="vi-VN"/>
        </w:rPr>
        <w:t>3.</w:t>
      </w:r>
      <w:r w:rsidR="001D2384" w:rsidRPr="008719B9">
        <w:rPr>
          <w:rFonts w:ascii="Times New Roman" w:hAnsi="Times New Roman"/>
          <w:i/>
          <w:iCs/>
          <w:color w:val="000000" w:themeColor="text1"/>
          <w:sz w:val="28"/>
          <w:szCs w:val="28"/>
          <w:lang w:val="en-US" w:eastAsia="vi-VN"/>
        </w:rPr>
        <w:t>51</w:t>
      </w:r>
      <w:r w:rsidR="006B66AE" w:rsidRPr="008719B9">
        <w:rPr>
          <w:rFonts w:ascii="Times New Roman" w:hAnsi="Times New Roman"/>
          <w:i/>
          <w:iCs/>
          <w:color w:val="000000" w:themeColor="text1"/>
          <w:sz w:val="28"/>
          <w:szCs w:val="28"/>
          <w:lang w:val="en-US" w:eastAsia="vi-VN"/>
        </w:rPr>
        <w:t>. Sơ đồ hoạt động chức năng thanh toán</w:t>
      </w:r>
      <w:bookmarkEnd w:id="623"/>
      <w:bookmarkEnd w:id="624"/>
      <w:bookmarkEnd w:id="625"/>
      <w:bookmarkEnd w:id="626"/>
      <w:bookmarkEnd w:id="627"/>
      <w:bookmarkEnd w:id="628"/>
    </w:p>
    <w:p w14:paraId="509E55E0" w14:textId="77777777" w:rsidR="008719B9" w:rsidRDefault="008719B9">
      <w:pPr>
        <w:rPr>
          <w:rFonts w:ascii="Times New Roman" w:eastAsiaTheme="majorEastAsia" w:hAnsi="Times New Roman" w:cstheme="majorBidi"/>
          <w:b/>
          <w:bCs/>
          <w:sz w:val="28"/>
          <w:szCs w:val="28"/>
          <w:lang w:val="en-US" w:eastAsia="vi-VN"/>
        </w:rPr>
      </w:pPr>
      <w:r>
        <w:rPr>
          <w:rFonts w:ascii="Times New Roman" w:hAnsi="Times New Roman"/>
          <w:b/>
          <w:bCs/>
          <w:sz w:val="28"/>
          <w:szCs w:val="28"/>
          <w:lang w:val="en-US" w:eastAsia="vi-VN"/>
        </w:rPr>
        <w:br w:type="page"/>
      </w:r>
    </w:p>
    <w:p w14:paraId="5DF98B63" w14:textId="3C52B6CD" w:rsidR="006B66AE" w:rsidRPr="00AD500C" w:rsidRDefault="005F183F" w:rsidP="00AD500C">
      <w:pPr>
        <w:pStyle w:val="Heading3"/>
        <w:rPr>
          <w:rFonts w:ascii="Times New Roman" w:hAnsi="Times New Roman"/>
          <w:b/>
          <w:bCs/>
          <w:color w:val="auto"/>
          <w:sz w:val="28"/>
          <w:szCs w:val="28"/>
          <w:lang w:val="en-US" w:eastAsia="vi-VN"/>
        </w:rPr>
      </w:pPr>
      <w:bookmarkStart w:id="629" w:name="_Toc71589298"/>
      <w:bookmarkStart w:id="630" w:name="_Toc71645350"/>
      <w:bookmarkStart w:id="631" w:name="_Toc71672341"/>
      <w:r>
        <w:rPr>
          <w:rFonts w:ascii="Times New Roman" w:hAnsi="Times New Roman"/>
          <w:b/>
          <w:bCs/>
          <w:color w:val="auto"/>
          <w:sz w:val="28"/>
          <w:szCs w:val="28"/>
          <w:lang w:val="en-US" w:eastAsia="vi-VN"/>
        </w:rPr>
        <w:lastRenderedPageBreak/>
        <w:t>3.3</w:t>
      </w:r>
      <w:r w:rsidR="006B66AE" w:rsidRPr="00AD500C">
        <w:rPr>
          <w:rFonts w:ascii="Times New Roman" w:hAnsi="Times New Roman"/>
          <w:b/>
          <w:bCs/>
          <w:color w:val="auto"/>
          <w:sz w:val="28"/>
          <w:szCs w:val="28"/>
          <w:lang w:val="en-US" w:eastAsia="vi-VN"/>
        </w:rPr>
        <w:t>.2. Pha tuần tự</w:t>
      </w:r>
      <w:bookmarkEnd w:id="629"/>
      <w:bookmarkEnd w:id="630"/>
      <w:bookmarkEnd w:id="631"/>
    </w:p>
    <w:p w14:paraId="3298B3DE" w14:textId="7416E8EB" w:rsidR="000355F0" w:rsidRPr="000355F0" w:rsidRDefault="000355F0" w:rsidP="00614A37">
      <w:pPr>
        <w:pStyle w:val="ListParagraph"/>
        <w:numPr>
          <w:ilvl w:val="0"/>
          <w:numId w:val="45"/>
        </w:numPr>
        <w:spacing w:line="360" w:lineRule="auto"/>
        <w:outlineLvl w:val="1"/>
        <w:rPr>
          <w:rFonts w:ascii="Times New Roman" w:hAnsi="Times New Roman"/>
          <w:b/>
          <w:bCs/>
          <w:sz w:val="28"/>
          <w:szCs w:val="28"/>
          <w:lang w:val="en-US" w:eastAsia="vi-VN"/>
        </w:rPr>
      </w:pPr>
      <w:bookmarkStart w:id="632" w:name="_Toc70426219"/>
      <w:bookmarkStart w:id="633" w:name="_Toc71589299"/>
      <w:bookmarkStart w:id="634" w:name="_Toc71645351"/>
      <w:bookmarkStart w:id="635" w:name="_Toc71668589"/>
      <w:bookmarkStart w:id="636" w:name="_Toc71670916"/>
      <w:bookmarkStart w:id="637" w:name="_Toc71672342"/>
      <w:r w:rsidRPr="000355F0">
        <w:rPr>
          <w:rFonts w:ascii="Times New Roman" w:hAnsi="Times New Roman"/>
          <w:b/>
          <w:bCs/>
          <w:sz w:val="28"/>
          <w:szCs w:val="28"/>
          <w:lang w:val="en-US" w:eastAsia="vi-VN"/>
        </w:rPr>
        <w:t>Sơ đồ tuần tự đăng nhập</w:t>
      </w:r>
      <w:bookmarkEnd w:id="632"/>
      <w:bookmarkEnd w:id="633"/>
      <w:bookmarkEnd w:id="634"/>
      <w:bookmarkEnd w:id="635"/>
      <w:bookmarkEnd w:id="636"/>
      <w:bookmarkEnd w:id="637"/>
    </w:p>
    <w:bookmarkEnd w:id="428"/>
    <w:bookmarkEnd w:id="429"/>
    <w:bookmarkEnd w:id="430"/>
    <w:p w14:paraId="608F6086" w14:textId="76A79C02" w:rsidR="00FA5A9B" w:rsidRDefault="000355F0" w:rsidP="000355F0">
      <w:pPr>
        <w:spacing w:line="360" w:lineRule="auto"/>
        <w:jc w:val="both"/>
      </w:pPr>
      <w:r>
        <w:object w:dxaOrig="9060" w:dyaOrig="5250" w14:anchorId="13A9DD9D">
          <v:shape id="_x0000_i9657" type="#_x0000_t75" style="width:453.75pt;height:262.2pt" o:ole="">
            <v:imagedata r:id="rId104" o:title=""/>
          </v:shape>
          <o:OLEObject Type="Embed" ProgID="Visio.Drawing.15" ShapeID="_x0000_i9657" DrawAspect="Content" ObjectID="_1682288385" r:id="rId105"/>
        </w:object>
      </w:r>
    </w:p>
    <w:p w14:paraId="7776D3D6" w14:textId="79DC355C" w:rsidR="00FA5A9B" w:rsidRDefault="00C1375A" w:rsidP="00C1375A">
      <w:pPr>
        <w:pStyle w:val="ListParagraph"/>
        <w:spacing w:line="360" w:lineRule="auto"/>
        <w:ind w:left="450"/>
        <w:jc w:val="center"/>
        <w:outlineLvl w:val="0"/>
        <w:rPr>
          <w:rFonts w:ascii="Times New Roman" w:hAnsi="Times New Roman"/>
          <w:i/>
          <w:sz w:val="28"/>
          <w:lang w:val="en-US"/>
        </w:rPr>
      </w:pPr>
      <w:bookmarkStart w:id="638" w:name="_Toc71589300"/>
      <w:bookmarkStart w:id="639" w:name="_Toc71645352"/>
      <w:bookmarkStart w:id="640" w:name="_Toc71668590"/>
      <w:bookmarkStart w:id="641" w:name="_Toc71670917"/>
      <w:bookmarkStart w:id="642" w:name="_Toc71672343"/>
      <w:r>
        <w:rPr>
          <w:rFonts w:ascii="Times New Roman" w:hAnsi="Times New Roman"/>
          <w:i/>
          <w:sz w:val="28"/>
          <w:szCs w:val="26"/>
          <w:lang w:val="en-US"/>
        </w:rPr>
        <w:t xml:space="preserve">Sơ đồ </w:t>
      </w:r>
      <w:r w:rsidR="001D2384">
        <w:rPr>
          <w:rFonts w:ascii="Times New Roman" w:hAnsi="Times New Roman"/>
          <w:i/>
          <w:sz w:val="28"/>
          <w:lang w:val="en-US"/>
        </w:rPr>
        <w:t>3.52</w:t>
      </w:r>
      <w:r w:rsidR="00FA5A9B" w:rsidRPr="00FA5A9B">
        <w:rPr>
          <w:rFonts w:ascii="Times New Roman" w:hAnsi="Times New Roman"/>
          <w:i/>
          <w:sz w:val="28"/>
          <w:lang w:val="en-US"/>
        </w:rPr>
        <w:t xml:space="preserve">. </w:t>
      </w:r>
      <w:r w:rsidR="000355F0">
        <w:rPr>
          <w:rFonts w:ascii="Times New Roman" w:hAnsi="Times New Roman"/>
          <w:i/>
          <w:sz w:val="28"/>
          <w:lang w:val="en-US"/>
        </w:rPr>
        <w:t>Sơ đồ</w:t>
      </w:r>
      <w:r w:rsidR="00FA5A9B" w:rsidRPr="00FA5A9B">
        <w:rPr>
          <w:rFonts w:ascii="Times New Roman" w:hAnsi="Times New Roman"/>
          <w:i/>
          <w:sz w:val="28"/>
          <w:lang w:val="en-US"/>
        </w:rPr>
        <w:t xml:space="preserve"> tuần tự đăng nhập</w:t>
      </w:r>
      <w:bookmarkEnd w:id="638"/>
      <w:bookmarkEnd w:id="639"/>
      <w:bookmarkEnd w:id="640"/>
      <w:bookmarkEnd w:id="641"/>
      <w:bookmarkEnd w:id="642"/>
    </w:p>
    <w:p w14:paraId="411EDA38" w14:textId="77777777" w:rsidR="000355F0" w:rsidRDefault="000355F0">
      <w:pPr>
        <w:rPr>
          <w:rFonts w:ascii="Times New Roman" w:hAnsi="Times New Roman"/>
          <w:b/>
          <w:bCs/>
          <w:iCs/>
          <w:sz w:val="28"/>
          <w:lang w:val="en-US"/>
        </w:rPr>
      </w:pPr>
      <w:r>
        <w:rPr>
          <w:rFonts w:ascii="Times New Roman" w:hAnsi="Times New Roman"/>
          <w:b/>
          <w:bCs/>
          <w:iCs/>
          <w:sz w:val="28"/>
          <w:lang w:val="en-US"/>
        </w:rPr>
        <w:br w:type="page"/>
      </w:r>
    </w:p>
    <w:p w14:paraId="59FA54C6" w14:textId="34F89FFF"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 thể loại</w:t>
      </w:r>
    </w:p>
    <w:p w14:paraId="1B19FFCF" w14:textId="6F1637FD" w:rsidR="000355F0" w:rsidRDefault="00C1375A" w:rsidP="000355F0">
      <w:pPr>
        <w:spacing w:line="360" w:lineRule="auto"/>
        <w:jc w:val="center"/>
      </w:pPr>
      <w:r>
        <w:object w:dxaOrig="9060" w:dyaOrig="13545" w14:anchorId="2BF96EBC">
          <v:shape id="_x0000_i9658" type="#_x0000_t75" style="width:436.1pt;height:629.65pt" o:ole="">
            <v:imagedata r:id="rId106" o:title=""/>
          </v:shape>
          <o:OLEObject Type="Embed" ProgID="Visio.Drawing.15" ShapeID="_x0000_i9658" DrawAspect="Content" ObjectID="_1682288386" r:id="rId107"/>
        </w:object>
      </w:r>
    </w:p>
    <w:p w14:paraId="4F77760D" w14:textId="0C90580F" w:rsidR="000355F0" w:rsidRPr="00C1375A" w:rsidRDefault="00C1375A" w:rsidP="00C1375A">
      <w:pPr>
        <w:pStyle w:val="Heading1"/>
        <w:jc w:val="center"/>
        <w:rPr>
          <w:rFonts w:ascii="Times New Roman" w:hAnsi="Times New Roman"/>
          <w:i/>
          <w:color w:val="000000" w:themeColor="text1"/>
          <w:sz w:val="28"/>
          <w:lang w:val="en-US"/>
        </w:rPr>
      </w:pPr>
      <w:bookmarkStart w:id="643" w:name="_Toc71589301"/>
      <w:bookmarkStart w:id="644" w:name="_Toc71645353"/>
      <w:bookmarkStart w:id="645" w:name="_Toc71668591"/>
      <w:bookmarkStart w:id="646" w:name="_Toc71670918"/>
      <w:bookmarkStart w:id="647" w:name="_Toc71672344"/>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3.53</w:t>
      </w:r>
      <w:r w:rsidR="000355F0" w:rsidRPr="00C1375A">
        <w:rPr>
          <w:rFonts w:ascii="Times New Roman" w:hAnsi="Times New Roman"/>
          <w:i/>
          <w:color w:val="000000" w:themeColor="text1"/>
          <w:sz w:val="28"/>
          <w:lang w:val="en-US"/>
        </w:rPr>
        <w:t>. Sơ đồ tuần tự quản lý thể loại</w:t>
      </w:r>
      <w:bookmarkEnd w:id="643"/>
      <w:bookmarkEnd w:id="644"/>
      <w:bookmarkEnd w:id="645"/>
      <w:bookmarkEnd w:id="646"/>
      <w:bookmarkEnd w:id="647"/>
    </w:p>
    <w:p w14:paraId="5B3C1EBB" w14:textId="77777777" w:rsidR="00C1375A" w:rsidRDefault="00C1375A">
      <w:pPr>
        <w:rPr>
          <w:rFonts w:ascii="Times New Roman" w:hAnsi="Times New Roman"/>
          <w:b/>
          <w:bCs/>
          <w:iCs/>
          <w:sz w:val="28"/>
          <w:lang w:val="en-US"/>
        </w:rPr>
      </w:pPr>
      <w:r>
        <w:rPr>
          <w:rFonts w:ascii="Times New Roman" w:hAnsi="Times New Roman"/>
          <w:b/>
          <w:bCs/>
          <w:iCs/>
          <w:sz w:val="28"/>
          <w:lang w:val="en-US"/>
        </w:rPr>
        <w:br w:type="page"/>
      </w:r>
    </w:p>
    <w:p w14:paraId="71B54F3F" w14:textId="775A38A6"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 xml:space="preserve">Sơ đồ tuần tự quản lý </w:t>
      </w:r>
      <w:r>
        <w:rPr>
          <w:rFonts w:ascii="Times New Roman" w:hAnsi="Times New Roman"/>
          <w:b/>
          <w:bCs/>
          <w:iCs/>
          <w:sz w:val="28"/>
          <w:lang w:val="en-US"/>
        </w:rPr>
        <w:t>nhà cung cấp</w:t>
      </w:r>
    </w:p>
    <w:p w14:paraId="53AE1C68" w14:textId="4408116C" w:rsidR="000355F0" w:rsidRDefault="00C1375A" w:rsidP="000355F0">
      <w:pPr>
        <w:spacing w:line="360" w:lineRule="auto"/>
        <w:jc w:val="center"/>
      </w:pPr>
      <w:r>
        <w:object w:dxaOrig="9060" w:dyaOrig="13545" w14:anchorId="7977B71B">
          <v:shape id="_x0000_i9659" type="#_x0000_t75" style="width:441.5pt;height:633.05pt" o:ole="">
            <v:imagedata r:id="rId108" o:title=""/>
          </v:shape>
          <o:OLEObject Type="Embed" ProgID="Visio.Drawing.15" ShapeID="_x0000_i9659" DrawAspect="Content" ObjectID="_1682288387" r:id="rId109"/>
        </w:object>
      </w:r>
    </w:p>
    <w:p w14:paraId="2B36D871" w14:textId="7171C672" w:rsidR="00C1375A" w:rsidRDefault="00C1375A" w:rsidP="00C1375A">
      <w:pPr>
        <w:pStyle w:val="Heading1"/>
        <w:jc w:val="center"/>
        <w:rPr>
          <w:rFonts w:ascii="Times New Roman" w:hAnsi="Times New Roman"/>
          <w:i/>
          <w:color w:val="000000" w:themeColor="text1"/>
          <w:sz w:val="28"/>
          <w:lang w:val="en-US"/>
        </w:rPr>
      </w:pPr>
      <w:bookmarkStart w:id="648" w:name="_Toc71589302"/>
      <w:bookmarkStart w:id="649" w:name="_Toc71645354"/>
      <w:bookmarkStart w:id="650" w:name="_Toc71668592"/>
      <w:bookmarkStart w:id="651" w:name="_Toc71670919"/>
      <w:bookmarkStart w:id="652" w:name="_Toc71672345"/>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3.54</w:t>
      </w:r>
      <w:r w:rsidR="000355F0" w:rsidRPr="00C1375A">
        <w:rPr>
          <w:rFonts w:ascii="Times New Roman" w:hAnsi="Times New Roman"/>
          <w:i/>
          <w:color w:val="000000" w:themeColor="text1"/>
          <w:sz w:val="28"/>
          <w:lang w:val="en-US"/>
        </w:rPr>
        <w:t>. Sơ đồ tuần tự quản lý nhà cung cấp</w:t>
      </w:r>
      <w:bookmarkEnd w:id="648"/>
      <w:bookmarkEnd w:id="649"/>
      <w:bookmarkEnd w:id="650"/>
      <w:bookmarkEnd w:id="651"/>
      <w:bookmarkEnd w:id="652"/>
    </w:p>
    <w:p w14:paraId="0941759D" w14:textId="77777777" w:rsidR="00C1375A" w:rsidRDefault="00C1375A">
      <w:pPr>
        <w:rPr>
          <w:rFonts w:ascii="Times New Roman" w:eastAsiaTheme="majorEastAsia" w:hAnsi="Times New Roman" w:cstheme="majorBidi"/>
          <w:i/>
          <w:color w:val="000000" w:themeColor="text1"/>
          <w:sz w:val="28"/>
          <w:szCs w:val="32"/>
          <w:lang w:val="en-US"/>
        </w:rPr>
      </w:pPr>
      <w:r>
        <w:rPr>
          <w:rFonts w:ascii="Times New Roman" w:hAnsi="Times New Roman"/>
          <w:i/>
          <w:color w:val="000000" w:themeColor="text1"/>
          <w:sz w:val="28"/>
          <w:lang w:val="en-US"/>
        </w:rPr>
        <w:br w:type="page"/>
      </w:r>
    </w:p>
    <w:p w14:paraId="0E8064B1" w14:textId="48C43BCC"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w:t>
      </w:r>
      <w:r>
        <w:rPr>
          <w:rFonts w:ascii="Times New Roman" w:hAnsi="Times New Roman"/>
          <w:b/>
          <w:bCs/>
          <w:iCs/>
          <w:sz w:val="28"/>
          <w:lang w:val="en-US"/>
        </w:rPr>
        <w:t xml:space="preserve"> hóa đơn</w:t>
      </w:r>
    </w:p>
    <w:p w14:paraId="6EA39066" w14:textId="2BB84ADB" w:rsidR="000355F0" w:rsidRDefault="000355F0" w:rsidP="000355F0">
      <w:pPr>
        <w:spacing w:line="360" w:lineRule="auto"/>
        <w:jc w:val="center"/>
      </w:pPr>
      <w:r>
        <w:object w:dxaOrig="9060" w:dyaOrig="11640" w14:anchorId="290B25DD">
          <v:shape id="_x0000_i9660" type="#_x0000_t75" style="width:453.75pt;height:582.1pt" o:ole="">
            <v:imagedata r:id="rId110" o:title=""/>
          </v:shape>
          <o:OLEObject Type="Embed" ProgID="Visio.Drawing.15" ShapeID="_x0000_i9660" DrawAspect="Content" ObjectID="_1682288388" r:id="rId111"/>
        </w:object>
      </w:r>
    </w:p>
    <w:p w14:paraId="13E77871" w14:textId="029A4CD0" w:rsidR="000355F0" w:rsidRPr="00C1375A" w:rsidRDefault="00C1375A" w:rsidP="00C1375A">
      <w:pPr>
        <w:pStyle w:val="Heading1"/>
        <w:spacing w:line="360" w:lineRule="auto"/>
        <w:jc w:val="center"/>
        <w:rPr>
          <w:rFonts w:ascii="Times New Roman" w:hAnsi="Times New Roman"/>
          <w:i/>
          <w:color w:val="000000" w:themeColor="text1"/>
          <w:sz w:val="28"/>
          <w:lang w:val="en-US"/>
        </w:rPr>
      </w:pPr>
      <w:bookmarkStart w:id="653" w:name="_Toc71589303"/>
      <w:bookmarkStart w:id="654" w:name="_Toc71645355"/>
      <w:bookmarkStart w:id="655" w:name="_Toc71668593"/>
      <w:bookmarkStart w:id="656" w:name="_Toc71670920"/>
      <w:bookmarkStart w:id="657" w:name="_Toc71672346"/>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3.55</w:t>
      </w:r>
      <w:r w:rsidR="000355F0" w:rsidRPr="00C1375A">
        <w:rPr>
          <w:rFonts w:ascii="Times New Roman" w:hAnsi="Times New Roman"/>
          <w:i/>
          <w:color w:val="000000" w:themeColor="text1"/>
          <w:sz w:val="28"/>
          <w:lang w:val="en-US"/>
        </w:rPr>
        <w:t>. Sơ đồ tuần tự quản lý hóa đơn</w:t>
      </w:r>
      <w:bookmarkEnd w:id="653"/>
      <w:bookmarkEnd w:id="654"/>
      <w:bookmarkEnd w:id="655"/>
      <w:bookmarkEnd w:id="656"/>
      <w:bookmarkEnd w:id="657"/>
    </w:p>
    <w:p w14:paraId="425A20C0" w14:textId="77777777" w:rsidR="000355F0" w:rsidRDefault="000355F0">
      <w:pPr>
        <w:rPr>
          <w:rFonts w:ascii="Times New Roman" w:hAnsi="Times New Roman"/>
          <w:i/>
          <w:sz w:val="28"/>
          <w:lang w:val="en-US"/>
        </w:rPr>
      </w:pPr>
      <w:r>
        <w:rPr>
          <w:rFonts w:ascii="Times New Roman" w:hAnsi="Times New Roman"/>
          <w:i/>
          <w:sz w:val="28"/>
          <w:lang w:val="en-US"/>
        </w:rPr>
        <w:br w:type="page"/>
      </w:r>
    </w:p>
    <w:p w14:paraId="44F9D09E" w14:textId="72822A73"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w:t>
      </w:r>
      <w:r>
        <w:rPr>
          <w:rFonts w:ascii="Times New Roman" w:hAnsi="Times New Roman"/>
          <w:b/>
          <w:bCs/>
          <w:iCs/>
          <w:sz w:val="28"/>
          <w:lang w:val="en-US"/>
        </w:rPr>
        <w:t xml:space="preserve"> tài khoản</w:t>
      </w:r>
    </w:p>
    <w:p w14:paraId="3EC506FA" w14:textId="515CD2CC" w:rsidR="000355F0" w:rsidRDefault="00C1375A" w:rsidP="000355F0">
      <w:pPr>
        <w:spacing w:line="360" w:lineRule="auto"/>
        <w:jc w:val="center"/>
      </w:pPr>
      <w:r>
        <w:object w:dxaOrig="8595" w:dyaOrig="13755" w14:anchorId="4DFA477A">
          <v:shape id="_x0000_i9661" type="#_x0000_t75" style="width:402.8pt;height:621.5pt" o:ole="">
            <v:imagedata r:id="rId112" o:title=""/>
          </v:shape>
          <o:OLEObject Type="Embed" ProgID="Visio.Drawing.15" ShapeID="_x0000_i9661" DrawAspect="Content" ObjectID="_1682288389" r:id="rId113"/>
        </w:object>
      </w:r>
    </w:p>
    <w:p w14:paraId="27A98CE6" w14:textId="5DF04A9E" w:rsidR="000355F0" w:rsidRPr="00C1375A" w:rsidRDefault="00C1375A" w:rsidP="00C1375A">
      <w:pPr>
        <w:pStyle w:val="Heading1"/>
        <w:jc w:val="center"/>
        <w:rPr>
          <w:rFonts w:ascii="Times New Roman" w:hAnsi="Times New Roman"/>
          <w:i/>
          <w:color w:val="000000" w:themeColor="text1"/>
          <w:sz w:val="28"/>
          <w:lang w:val="en-US"/>
        </w:rPr>
      </w:pPr>
      <w:bookmarkStart w:id="658" w:name="_Toc71589304"/>
      <w:bookmarkStart w:id="659" w:name="_Toc71645356"/>
      <w:bookmarkStart w:id="660" w:name="_Toc71668594"/>
      <w:bookmarkStart w:id="661" w:name="_Toc71670921"/>
      <w:bookmarkStart w:id="662" w:name="_Toc71672347"/>
      <w:r w:rsidRPr="00C1375A">
        <w:rPr>
          <w:rFonts w:ascii="Times New Roman" w:hAnsi="Times New Roman"/>
          <w:i/>
          <w:color w:val="000000" w:themeColor="text1"/>
          <w:sz w:val="28"/>
          <w:szCs w:val="26"/>
          <w:lang w:val="en-US"/>
        </w:rPr>
        <w:t xml:space="preserve">Sơ đồ </w:t>
      </w:r>
      <w:r w:rsidR="001D2384" w:rsidRPr="00C1375A">
        <w:rPr>
          <w:rFonts w:ascii="Times New Roman" w:hAnsi="Times New Roman"/>
          <w:i/>
          <w:color w:val="000000" w:themeColor="text1"/>
          <w:sz w:val="28"/>
          <w:lang w:val="en-US"/>
        </w:rPr>
        <w:t>3.56</w:t>
      </w:r>
      <w:r w:rsidR="000355F0" w:rsidRPr="00C1375A">
        <w:rPr>
          <w:rFonts w:ascii="Times New Roman" w:hAnsi="Times New Roman"/>
          <w:i/>
          <w:color w:val="000000" w:themeColor="text1"/>
          <w:sz w:val="28"/>
          <w:lang w:val="en-US"/>
        </w:rPr>
        <w:t>. Sơ đồ tuần tự quản lý tài khoản</w:t>
      </w:r>
      <w:bookmarkEnd w:id="658"/>
      <w:bookmarkEnd w:id="659"/>
      <w:bookmarkEnd w:id="660"/>
      <w:bookmarkEnd w:id="661"/>
      <w:bookmarkEnd w:id="662"/>
    </w:p>
    <w:p w14:paraId="62C8C90A" w14:textId="77777777" w:rsidR="00C1375A" w:rsidRDefault="00C1375A">
      <w:pPr>
        <w:rPr>
          <w:rFonts w:ascii="Times New Roman" w:hAnsi="Times New Roman"/>
          <w:b/>
          <w:bCs/>
          <w:iCs/>
          <w:sz w:val="28"/>
          <w:lang w:val="en-US"/>
        </w:rPr>
      </w:pPr>
      <w:r>
        <w:rPr>
          <w:rFonts w:ascii="Times New Roman" w:hAnsi="Times New Roman"/>
          <w:b/>
          <w:bCs/>
          <w:iCs/>
          <w:sz w:val="28"/>
          <w:lang w:val="en-US"/>
        </w:rPr>
        <w:br w:type="page"/>
      </w:r>
    </w:p>
    <w:p w14:paraId="74459EAE" w14:textId="7DB34E1E"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Sơ đồ tuần tự quản lý</w:t>
      </w:r>
      <w:r>
        <w:rPr>
          <w:rFonts w:ascii="Times New Roman" w:hAnsi="Times New Roman"/>
          <w:b/>
          <w:bCs/>
          <w:iCs/>
          <w:sz w:val="28"/>
          <w:lang w:val="en-US"/>
        </w:rPr>
        <w:t xml:space="preserve"> sản phẩm</w:t>
      </w:r>
    </w:p>
    <w:bookmarkStart w:id="663" w:name="_Hlk70328873"/>
    <w:p w14:paraId="2AFA01CC" w14:textId="6F6DAAAA" w:rsidR="000355F0" w:rsidRDefault="00222922" w:rsidP="000355F0">
      <w:pPr>
        <w:pStyle w:val="ListParagraph"/>
        <w:jc w:val="center"/>
      </w:pPr>
      <w:r>
        <w:object w:dxaOrig="6315" w:dyaOrig="11670" w14:anchorId="586B6477">
          <v:shape id="_x0000_i9662" type="#_x0000_t75" style="width:387.15pt;height:662.95pt" o:ole="">
            <v:imagedata r:id="rId114" o:title=""/>
          </v:shape>
          <o:OLEObject Type="Embed" ProgID="Visio.Drawing.15" ShapeID="_x0000_i9662" DrawAspect="Content" ObjectID="_1682288390" r:id="rId115"/>
        </w:object>
      </w:r>
      <w:bookmarkEnd w:id="663"/>
    </w:p>
    <w:p w14:paraId="56FC9B2B" w14:textId="636B8C0D" w:rsidR="000355F0" w:rsidRDefault="00C1375A" w:rsidP="00C1375A">
      <w:pPr>
        <w:pStyle w:val="ListParagraph"/>
        <w:jc w:val="center"/>
        <w:outlineLvl w:val="0"/>
        <w:rPr>
          <w:rFonts w:ascii="Times New Roman" w:hAnsi="Times New Roman"/>
          <w:i/>
          <w:sz w:val="28"/>
          <w:lang w:val="en-US"/>
        </w:rPr>
      </w:pPr>
      <w:bookmarkStart w:id="664" w:name="_Toc71589305"/>
      <w:bookmarkStart w:id="665" w:name="_Toc71645357"/>
      <w:bookmarkStart w:id="666" w:name="_Toc71668595"/>
      <w:bookmarkStart w:id="667" w:name="_Toc71670922"/>
      <w:bookmarkStart w:id="668" w:name="_Toc71672348"/>
      <w:r>
        <w:rPr>
          <w:rFonts w:ascii="Times New Roman" w:hAnsi="Times New Roman"/>
          <w:i/>
          <w:sz w:val="28"/>
          <w:szCs w:val="26"/>
          <w:lang w:val="en-US"/>
        </w:rPr>
        <w:t xml:space="preserve">Sơ đồ </w:t>
      </w:r>
      <w:r w:rsidR="000355F0" w:rsidRPr="000355F0">
        <w:rPr>
          <w:rFonts w:ascii="Times New Roman" w:hAnsi="Times New Roman"/>
          <w:i/>
          <w:sz w:val="28"/>
          <w:lang w:val="en-US"/>
        </w:rPr>
        <w:t>3.</w:t>
      </w:r>
      <w:r w:rsidR="001D2384">
        <w:rPr>
          <w:rFonts w:ascii="Times New Roman" w:hAnsi="Times New Roman"/>
          <w:i/>
          <w:sz w:val="28"/>
          <w:lang w:val="en-US"/>
        </w:rPr>
        <w:t>57</w:t>
      </w:r>
      <w:r w:rsidR="000355F0" w:rsidRPr="000355F0">
        <w:rPr>
          <w:rFonts w:ascii="Times New Roman" w:hAnsi="Times New Roman"/>
          <w:i/>
          <w:sz w:val="28"/>
          <w:lang w:val="en-US"/>
        </w:rPr>
        <w:t>. Sơ đồ tuần tự quản lý sản phẩm</w:t>
      </w:r>
      <w:bookmarkEnd w:id="664"/>
      <w:bookmarkEnd w:id="665"/>
      <w:bookmarkEnd w:id="666"/>
      <w:bookmarkEnd w:id="667"/>
      <w:bookmarkEnd w:id="668"/>
    </w:p>
    <w:p w14:paraId="3D9D780E" w14:textId="618E7C19"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 xml:space="preserve">Sơ đồ tuần tự </w:t>
      </w:r>
      <w:r>
        <w:rPr>
          <w:rFonts w:ascii="Times New Roman" w:hAnsi="Times New Roman"/>
          <w:b/>
          <w:bCs/>
          <w:iCs/>
          <w:sz w:val="28"/>
          <w:lang w:val="en-US"/>
        </w:rPr>
        <w:t>giỏ hàng</w:t>
      </w:r>
    </w:p>
    <w:bookmarkStart w:id="669" w:name="_Hlk70329071"/>
    <w:p w14:paraId="5D1397F6" w14:textId="024AF4B2" w:rsidR="000355F0" w:rsidRDefault="00222922" w:rsidP="000355F0">
      <w:pPr>
        <w:ind w:left="360"/>
        <w:jc w:val="center"/>
      </w:pPr>
      <w:r>
        <w:object w:dxaOrig="17385" w:dyaOrig="18390" w14:anchorId="47682460">
          <v:shape id="_x0000_i9663" type="#_x0000_t75" style="width:437.45pt;height:571.25pt" o:ole="">
            <v:imagedata r:id="rId116" o:title=""/>
          </v:shape>
          <o:OLEObject Type="Embed" ProgID="Visio.Drawing.15" ShapeID="_x0000_i9663" DrawAspect="Content" ObjectID="_1682288391" r:id="rId117"/>
        </w:object>
      </w:r>
      <w:bookmarkEnd w:id="669"/>
    </w:p>
    <w:p w14:paraId="53B9A144" w14:textId="325CBBFF" w:rsidR="000355F0" w:rsidRDefault="00C1375A" w:rsidP="00C1375A">
      <w:pPr>
        <w:pStyle w:val="ListParagraph"/>
        <w:jc w:val="center"/>
        <w:outlineLvl w:val="0"/>
        <w:rPr>
          <w:rFonts w:ascii="Times New Roman" w:hAnsi="Times New Roman"/>
          <w:i/>
          <w:sz w:val="28"/>
          <w:lang w:val="en-US"/>
        </w:rPr>
      </w:pPr>
      <w:bookmarkStart w:id="670" w:name="_Toc71589306"/>
      <w:bookmarkStart w:id="671" w:name="_Toc71645358"/>
      <w:bookmarkStart w:id="672" w:name="_Toc71668596"/>
      <w:bookmarkStart w:id="673" w:name="_Toc71670923"/>
      <w:bookmarkStart w:id="674" w:name="_Toc71672349"/>
      <w:r>
        <w:rPr>
          <w:rFonts w:ascii="Times New Roman" w:hAnsi="Times New Roman"/>
          <w:i/>
          <w:sz w:val="28"/>
          <w:szCs w:val="26"/>
          <w:lang w:val="en-US"/>
        </w:rPr>
        <w:t xml:space="preserve">Sơ đồ </w:t>
      </w:r>
      <w:r w:rsidR="000355F0" w:rsidRPr="000355F0">
        <w:rPr>
          <w:rFonts w:ascii="Times New Roman" w:hAnsi="Times New Roman"/>
          <w:i/>
          <w:sz w:val="28"/>
          <w:lang w:val="en-US"/>
        </w:rPr>
        <w:t>3.</w:t>
      </w:r>
      <w:r w:rsidR="001D2384">
        <w:rPr>
          <w:rFonts w:ascii="Times New Roman" w:hAnsi="Times New Roman"/>
          <w:i/>
          <w:sz w:val="28"/>
          <w:lang w:val="en-US"/>
        </w:rPr>
        <w:t>58</w:t>
      </w:r>
      <w:r w:rsidR="000355F0" w:rsidRPr="000355F0">
        <w:rPr>
          <w:rFonts w:ascii="Times New Roman" w:hAnsi="Times New Roman"/>
          <w:i/>
          <w:sz w:val="28"/>
          <w:lang w:val="en-US"/>
        </w:rPr>
        <w:t xml:space="preserve">. Sơ đồ tuần tự </w:t>
      </w:r>
      <w:r w:rsidR="000355F0">
        <w:rPr>
          <w:rFonts w:ascii="Times New Roman" w:hAnsi="Times New Roman"/>
          <w:i/>
          <w:sz w:val="28"/>
          <w:lang w:val="en-US"/>
        </w:rPr>
        <w:t>các chức năng trong giỏ hàng</w:t>
      </w:r>
      <w:bookmarkEnd w:id="670"/>
      <w:bookmarkEnd w:id="671"/>
      <w:bookmarkEnd w:id="672"/>
      <w:bookmarkEnd w:id="673"/>
      <w:bookmarkEnd w:id="674"/>
    </w:p>
    <w:p w14:paraId="60C1638A" w14:textId="77777777" w:rsidR="000355F0" w:rsidRDefault="000355F0">
      <w:pPr>
        <w:rPr>
          <w:rFonts w:ascii="Times New Roman" w:hAnsi="Times New Roman"/>
          <w:i/>
          <w:sz w:val="28"/>
          <w:lang w:val="en-US"/>
        </w:rPr>
      </w:pPr>
      <w:r>
        <w:rPr>
          <w:rFonts w:ascii="Times New Roman" w:hAnsi="Times New Roman"/>
          <w:i/>
          <w:sz w:val="28"/>
          <w:lang w:val="en-US"/>
        </w:rPr>
        <w:br w:type="page"/>
      </w:r>
    </w:p>
    <w:p w14:paraId="158C7987" w14:textId="337BB516" w:rsidR="000355F0" w:rsidRPr="000355F0" w:rsidRDefault="000355F0" w:rsidP="00614A37">
      <w:pPr>
        <w:pStyle w:val="ListParagraph"/>
        <w:numPr>
          <w:ilvl w:val="0"/>
          <w:numId w:val="46"/>
        </w:numPr>
        <w:spacing w:line="360" w:lineRule="auto"/>
        <w:rPr>
          <w:rFonts w:ascii="Times New Roman" w:hAnsi="Times New Roman"/>
          <w:b/>
          <w:bCs/>
          <w:iCs/>
          <w:sz w:val="28"/>
          <w:lang w:val="en-US"/>
        </w:rPr>
      </w:pPr>
      <w:r w:rsidRPr="000355F0">
        <w:rPr>
          <w:rFonts w:ascii="Times New Roman" w:hAnsi="Times New Roman"/>
          <w:b/>
          <w:bCs/>
          <w:iCs/>
          <w:sz w:val="28"/>
          <w:lang w:val="en-US"/>
        </w:rPr>
        <w:lastRenderedPageBreak/>
        <w:t xml:space="preserve">Sơ đồ tuần tự </w:t>
      </w:r>
      <w:r>
        <w:rPr>
          <w:rFonts w:ascii="Times New Roman" w:hAnsi="Times New Roman"/>
          <w:b/>
          <w:bCs/>
          <w:iCs/>
          <w:sz w:val="28"/>
          <w:lang w:val="en-US"/>
        </w:rPr>
        <w:t>thanh toán</w:t>
      </w:r>
    </w:p>
    <w:p w14:paraId="491EF38E" w14:textId="14678163" w:rsidR="000355F0" w:rsidRDefault="001A4E33" w:rsidP="00931E53">
      <w:pPr>
        <w:jc w:val="center"/>
      </w:pPr>
      <w:r>
        <w:object w:dxaOrig="17130" w:dyaOrig="7096" w14:anchorId="24E3AB8A">
          <v:shape id="_x0000_i9664" type="#_x0000_t75" style="width:422.5pt;height:186.8pt" o:ole="">
            <v:imagedata r:id="rId118" o:title=""/>
          </v:shape>
          <o:OLEObject Type="Embed" ProgID="Visio.Drawing.15" ShapeID="_x0000_i9664" DrawAspect="Content" ObjectID="_1682288392" r:id="rId119"/>
        </w:object>
      </w:r>
    </w:p>
    <w:p w14:paraId="43725B50" w14:textId="2CC72FB4" w:rsidR="000355F0" w:rsidRDefault="00C1375A" w:rsidP="00C1375A">
      <w:pPr>
        <w:pStyle w:val="ListParagraph"/>
        <w:jc w:val="center"/>
        <w:outlineLvl w:val="0"/>
        <w:rPr>
          <w:rFonts w:ascii="Times New Roman" w:hAnsi="Times New Roman"/>
          <w:i/>
          <w:sz w:val="28"/>
          <w:lang w:val="en-US"/>
        </w:rPr>
      </w:pPr>
      <w:bookmarkStart w:id="675" w:name="_Toc71589307"/>
      <w:bookmarkStart w:id="676" w:name="_Toc71645359"/>
      <w:bookmarkStart w:id="677" w:name="_Toc71668597"/>
      <w:bookmarkStart w:id="678" w:name="_Toc71670924"/>
      <w:bookmarkStart w:id="679" w:name="_Toc71672350"/>
      <w:r>
        <w:rPr>
          <w:rFonts w:ascii="Times New Roman" w:hAnsi="Times New Roman"/>
          <w:i/>
          <w:sz w:val="28"/>
          <w:szCs w:val="26"/>
          <w:lang w:val="en-US"/>
        </w:rPr>
        <w:t xml:space="preserve">Sơ đồ </w:t>
      </w:r>
      <w:r w:rsidR="000355F0" w:rsidRPr="000355F0">
        <w:rPr>
          <w:rFonts w:ascii="Times New Roman" w:hAnsi="Times New Roman"/>
          <w:i/>
          <w:sz w:val="28"/>
          <w:lang w:val="en-US"/>
        </w:rPr>
        <w:t>3.</w:t>
      </w:r>
      <w:r w:rsidR="001D2384">
        <w:rPr>
          <w:rFonts w:ascii="Times New Roman" w:hAnsi="Times New Roman"/>
          <w:i/>
          <w:sz w:val="28"/>
          <w:lang w:val="en-US"/>
        </w:rPr>
        <w:t>59</w:t>
      </w:r>
      <w:r w:rsidR="000355F0" w:rsidRPr="000355F0">
        <w:rPr>
          <w:rFonts w:ascii="Times New Roman" w:hAnsi="Times New Roman"/>
          <w:i/>
          <w:sz w:val="28"/>
          <w:lang w:val="en-US"/>
        </w:rPr>
        <w:t xml:space="preserve">. Sơ đồ tuần tự </w:t>
      </w:r>
      <w:r w:rsidR="000355F0">
        <w:rPr>
          <w:rFonts w:ascii="Times New Roman" w:hAnsi="Times New Roman"/>
          <w:i/>
          <w:sz w:val="28"/>
          <w:lang w:val="en-US"/>
        </w:rPr>
        <w:t>các chức năng thanh toán</w:t>
      </w:r>
      <w:bookmarkEnd w:id="675"/>
      <w:bookmarkEnd w:id="676"/>
      <w:bookmarkEnd w:id="677"/>
      <w:bookmarkEnd w:id="678"/>
      <w:bookmarkEnd w:id="679"/>
    </w:p>
    <w:p w14:paraId="7513248E" w14:textId="77777777" w:rsidR="00656016" w:rsidRDefault="00656016">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550C69ED" w14:textId="00239295" w:rsidR="00931E53" w:rsidRDefault="00931E53" w:rsidP="00931E53">
      <w:pPr>
        <w:spacing w:line="360" w:lineRule="auto"/>
        <w:outlineLvl w:val="1"/>
        <w:rPr>
          <w:rFonts w:ascii="Times New Roman" w:eastAsia="Times New Roman" w:hAnsi="Times New Roman"/>
          <w:b/>
          <w:bCs/>
          <w:sz w:val="28"/>
          <w:szCs w:val="28"/>
          <w:lang w:val="en-US"/>
        </w:rPr>
      </w:pPr>
      <w:bookmarkStart w:id="680" w:name="_Toc71589308"/>
      <w:bookmarkStart w:id="681" w:name="_Toc71645360"/>
      <w:bookmarkStart w:id="682" w:name="_Toc71672351"/>
      <w:r>
        <w:rPr>
          <w:rFonts w:ascii="Times New Roman" w:eastAsia="Times New Roman" w:hAnsi="Times New Roman"/>
          <w:b/>
          <w:bCs/>
          <w:sz w:val="28"/>
          <w:szCs w:val="28"/>
        </w:rPr>
        <w:lastRenderedPageBreak/>
        <w:t>3.</w:t>
      </w:r>
      <w:r w:rsidR="00B77533">
        <w:rPr>
          <w:rFonts w:ascii="Times New Roman" w:eastAsia="Times New Roman" w:hAnsi="Times New Roman"/>
          <w:b/>
          <w:bCs/>
          <w:sz w:val="28"/>
          <w:szCs w:val="28"/>
        </w:rPr>
        <w:t>4</w:t>
      </w:r>
      <w:r w:rsidR="00D717E1">
        <w:rPr>
          <w:rFonts w:ascii="Times New Roman" w:eastAsia="Times New Roman" w:hAnsi="Times New Roman"/>
          <w:b/>
          <w:bCs/>
          <w:sz w:val="28"/>
          <w:szCs w:val="28"/>
        </w:rPr>
        <w:t xml:space="preserve">. </w:t>
      </w:r>
      <w:r w:rsidR="00CF6A85">
        <w:rPr>
          <w:rFonts w:ascii="Times New Roman" w:eastAsia="Times New Roman" w:hAnsi="Times New Roman"/>
          <w:b/>
          <w:bCs/>
          <w:sz w:val="28"/>
          <w:szCs w:val="28"/>
        </w:rPr>
        <w:t>Mô hình hóa cấu trúc</w:t>
      </w:r>
      <w:bookmarkEnd w:id="680"/>
      <w:bookmarkEnd w:id="681"/>
      <w:bookmarkEnd w:id="682"/>
    </w:p>
    <w:p w14:paraId="58488E79" w14:textId="21C9E5EC" w:rsidR="00931E53" w:rsidRPr="00AD500C" w:rsidRDefault="00B77533" w:rsidP="000D257E">
      <w:pPr>
        <w:pStyle w:val="Heading3"/>
        <w:spacing w:line="360" w:lineRule="auto"/>
        <w:rPr>
          <w:rFonts w:ascii="Times New Roman" w:eastAsia="Times New Roman" w:hAnsi="Times New Roman"/>
          <w:b/>
          <w:bCs/>
          <w:color w:val="auto"/>
          <w:sz w:val="28"/>
          <w:szCs w:val="28"/>
        </w:rPr>
      </w:pPr>
      <w:bookmarkStart w:id="683" w:name="_Toc71589309"/>
      <w:bookmarkStart w:id="684" w:name="_Toc71645361"/>
      <w:bookmarkStart w:id="685" w:name="_Toc71672352"/>
      <w:r>
        <w:rPr>
          <w:rFonts w:ascii="Times New Roman" w:eastAsia="Times New Roman" w:hAnsi="Times New Roman"/>
          <w:b/>
          <w:bCs/>
          <w:color w:val="auto"/>
          <w:sz w:val="28"/>
          <w:szCs w:val="28"/>
        </w:rPr>
        <w:t>3.4</w:t>
      </w:r>
      <w:r w:rsidR="00931E53" w:rsidRPr="00AD500C">
        <w:rPr>
          <w:rFonts w:ascii="Times New Roman" w:eastAsia="Times New Roman" w:hAnsi="Times New Roman"/>
          <w:b/>
          <w:bCs/>
          <w:color w:val="auto"/>
          <w:sz w:val="28"/>
          <w:szCs w:val="28"/>
        </w:rPr>
        <w:t xml:space="preserve">.1. </w:t>
      </w:r>
      <w:r w:rsidR="00CF6A85" w:rsidRPr="00AD500C">
        <w:rPr>
          <w:rFonts w:ascii="Times New Roman" w:eastAsia="Times New Roman" w:hAnsi="Times New Roman"/>
          <w:b/>
          <w:bCs/>
          <w:color w:val="auto"/>
          <w:sz w:val="28"/>
          <w:szCs w:val="28"/>
        </w:rPr>
        <w:t>Tìm lớp</w:t>
      </w:r>
      <w:bookmarkEnd w:id="683"/>
      <w:bookmarkEnd w:id="684"/>
      <w:bookmarkEnd w:id="685"/>
    </w:p>
    <w:p w14:paraId="77F60EA7" w14:textId="7CC119CF" w:rsidR="00077199" w:rsidRPr="00DC496E" w:rsidRDefault="00614A37" w:rsidP="000D257E">
      <w:pPr>
        <w:pStyle w:val="ListParagraph"/>
        <w:numPr>
          <w:ilvl w:val="0"/>
          <w:numId w:val="47"/>
        </w:numPr>
        <w:spacing w:line="360" w:lineRule="auto"/>
        <w:outlineLvl w:val="1"/>
        <w:rPr>
          <w:rFonts w:ascii="Times New Roman" w:eastAsia="Times New Roman" w:hAnsi="Times New Roman"/>
          <w:b/>
          <w:bCs/>
          <w:sz w:val="28"/>
          <w:szCs w:val="28"/>
        </w:rPr>
      </w:pPr>
      <w:bookmarkStart w:id="686" w:name="_Toc70426222"/>
      <w:bookmarkStart w:id="687" w:name="_Toc71589310"/>
      <w:bookmarkStart w:id="688" w:name="_Toc71645362"/>
      <w:bookmarkStart w:id="689" w:name="_Toc71668600"/>
      <w:bookmarkStart w:id="690" w:name="_Toc71670927"/>
      <w:bookmarkStart w:id="691" w:name="_Toc71672353"/>
      <w:r>
        <w:rPr>
          <w:rFonts w:ascii="Times New Roman" w:eastAsia="Times New Roman" w:hAnsi="Times New Roman"/>
          <w:b/>
          <w:bCs/>
          <w:sz w:val="28"/>
          <w:szCs w:val="28"/>
        </w:rPr>
        <w:t>Lớp</w:t>
      </w:r>
      <w:r w:rsidR="00077199" w:rsidRPr="00DC496E">
        <w:rPr>
          <w:rFonts w:ascii="Times New Roman" w:eastAsia="Times New Roman" w:hAnsi="Times New Roman"/>
          <w:b/>
          <w:bCs/>
          <w:sz w:val="28"/>
          <w:szCs w:val="28"/>
        </w:rPr>
        <w:t xml:space="preserve"> </w:t>
      </w:r>
      <w:r w:rsidR="00DC496E" w:rsidRPr="00DC496E">
        <w:rPr>
          <w:rFonts w:ascii="Times New Roman" w:eastAsia="Times New Roman" w:hAnsi="Times New Roman"/>
          <w:b/>
          <w:bCs/>
          <w:sz w:val="28"/>
          <w:szCs w:val="28"/>
        </w:rPr>
        <w:t>User</w:t>
      </w:r>
      <w:bookmarkEnd w:id="686"/>
      <w:r w:rsidR="00C1375A">
        <w:rPr>
          <w:rFonts w:ascii="Times New Roman" w:eastAsia="Times New Roman" w:hAnsi="Times New Roman"/>
          <w:b/>
          <w:bCs/>
          <w:sz w:val="28"/>
          <w:szCs w:val="28"/>
          <w:lang w:val="en-US"/>
        </w:rPr>
        <w:t>s</w:t>
      </w:r>
      <w:bookmarkEnd w:id="687"/>
      <w:bookmarkEnd w:id="688"/>
      <w:bookmarkEnd w:id="689"/>
      <w:bookmarkEnd w:id="690"/>
      <w:bookmarkEnd w:id="691"/>
    </w:p>
    <w:tbl>
      <w:tblPr>
        <w:tblW w:w="0" w:type="auto"/>
        <w:jc w:val="center"/>
        <w:tblCellMar>
          <w:top w:w="144" w:type="dxa"/>
          <w:left w:w="115" w:type="dxa"/>
          <w:right w:w="115" w:type="dxa"/>
        </w:tblCellMar>
        <w:tblLook w:val="04A0" w:firstRow="1" w:lastRow="0" w:firstColumn="1" w:lastColumn="0" w:noHBand="0" w:noVBand="1"/>
      </w:tblPr>
      <w:tblGrid>
        <w:gridCol w:w="837"/>
        <w:gridCol w:w="2149"/>
        <w:gridCol w:w="2724"/>
        <w:gridCol w:w="1829"/>
        <w:gridCol w:w="1523"/>
      </w:tblGrid>
      <w:tr w:rsidR="00DC496E" w14:paraId="520FE8F5" w14:textId="77777777" w:rsidTr="005025CB">
        <w:trPr>
          <w:trHeight w:val="281"/>
          <w:jc w:val="center"/>
        </w:trPr>
        <w:tc>
          <w:tcPr>
            <w:tcW w:w="840"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7D706701" w14:textId="77777777" w:rsidR="00DC496E" w:rsidRPr="00EC1287" w:rsidRDefault="00DC496E" w:rsidP="00DC496E">
            <w:pPr>
              <w:jc w:val="center"/>
              <w:rPr>
                <w:rFonts w:ascii="Times New Roman" w:eastAsiaTheme="minorHAnsi" w:hAnsi="Times New Roman"/>
                <w:b/>
                <w:bCs/>
                <w:sz w:val="28"/>
                <w:szCs w:val="28"/>
                <w:lang w:val="en-US"/>
              </w:rPr>
            </w:pPr>
            <w:r w:rsidRPr="00EC1287">
              <w:rPr>
                <w:rFonts w:ascii="Times New Roman" w:hAnsi="Times New Roman"/>
                <w:b/>
                <w:bCs/>
                <w:sz w:val="28"/>
                <w:szCs w:val="28"/>
              </w:rPr>
              <w:t>STT</w:t>
            </w:r>
          </w:p>
        </w:tc>
        <w:tc>
          <w:tcPr>
            <w:tcW w:w="216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5C2C82E1"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Tên trường</w:t>
            </w:r>
          </w:p>
        </w:tc>
        <w:tc>
          <w:tcPr>
            <w:tcW w:w="2788"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32A5D2C6"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Diễn giải</w:t>
            </w:r>
          </w:p>
        </w:tc>
        <w:tc>
          <w:tcPr>
            <w:tcW w:w="172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1E93B206"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54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23215D95" w14:textId="77777777" w:rsidR="00DC496E" w:rsidRPr="00EC1287" w:rsidRDefault="00DC496E" w:rsidP="00DC496E">
            <w:pPr>
              <w:ind w:firstLine="90"/>
              <w:jc w:val="center"/>
              <w:rPr>
                <w:rFonts w:ascii="Times New Roman" w:hAnsi="Times New Roman"/>
                <w:b/>
                <w:bCs/>
                <w:sz w:val="28"/>
                <w:szCs w:val="28"/>
              </w:rPr>
            </w:pPr>
            <w:r w:rsidRPr="00EC1287">
              <w:rPr>
                <w:rFonts w:ascii="Times New Roman" w:hAnsi="Times New Roman"/>
                <w:b/>
                <w:bCs/>
                <w:sz w:val="28"/>
                <w:szCs w:val="28"/>
              </w:rPr>
              <w:t>Ràng buộc</w:t>
            </w:r>
          </w:p>
        </w:tc>
      </w:tr>
      <w:tr w:rsidR="00DC496E" w14:paraId="2EBB4995" w14:textId="77777777" w:rsidTr="00DC496E">
        <w:trPr>
          <w:trHeight w:val="247"/>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768D1F3"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1</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4B340B" w14:textId="77777777" w:rsidR="00DC496E" w:rsidRPr="00EC1287" w:rsidRDefault="00DC496E">
            <w:pPr>
              <w:ind w:firstLine="90"/>
              <w:rPr>
                <w:rFonts w:ascii="Times New Roman" w:hAnsi="Times New Roman"/>
                <w:sz w:val="28"/>
                <w:szCs w:val="28"/>
              </w:rPr>
            </w:pPr>
            <w:r w:rsidRPr="00EC1287">
              <w:rPr>
                <w:rFonts w:ascii="Times New Roman" w:hAnsi="Times New Roman"/>
                <w:sz w:val="28"/>
                <w:szCs w:val="28"/>
              </w:rPr>
              <w:t>Id</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F183887" w14:textId="5C1F38C5" w:rsidR="00DC496E" w:rsidRPr="00EC1287" w:rsidRDefault="00DC496E">
            <w:pPr>
              <w:ind w:firstLine="90"/>
              <w:rPr>
                <w:rFonts w:ascii="Times New Roman" w:hAnsi="Times New Roman"/>
                <w:sz w:val="28"/>
                <w:szCs w:val="28"/>
              </w:rPr>
            </w:pPr>
            <w:r w:rsidRPr="00EC1287">
              <w:rPr>
                <w:rFonts w:ascii="Times New Roman" w:hAnsi="Times New Roman"/>
                <w:sz w:val="28"/>
                <w:szCs w:val="28"/>
              </w:rPr>
              <w:t>Id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F3D652A" w14:textId="30DAD59F" w:rsidR="00DC496E" w:rsidRPr="00EC1287" w:rsidRDefault="00DC496E">
            <w:pPr>
              <w:ind w:firstLine="90"/>
              <w:rPr>
                <w:rFonts w:ascii="Times New Roman" w:hAnsi="Times New Roman"/>
                <w:sz w:val="28"/>
                <w:szCs w:val="28"/>
              </w:rPr>
            </w:pPr>
            <w:r w:rsidRPr="00EC1287">
              <w:rPr>
                <w:rFonts w:ascii="Times New Roman" w:hAnsi="Times New Roman"/>
                <w:sz w:val="28"/>
                <w:szCs w:val="28"/>
              </w:rPr>
              <w:t>Bigint (20)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15ED919" w14:textId="1AE90C72" w:rsidR="00DC496E" w:rsidRPr="00EC1287" w:rsidRDefault="00D717E1">
            <w:pPr>
              <w:ind w:firstLine="90"/>
              <w:rPr>
                <w:rFonts w:ascii="Times New Roman" w:hAnsi="Times New Roman"/>
                <w:sz w:val="28"/>
                <w:szCs w:val="28"/>
              </w:rPr>
            </w:pPr>
            <w:r w:rsidRPr="00EC1287">
              <w:rPr>
                <w:rFonts w:ascii="Times New Roman" w:hAnsi="Times New Roman"/>
                <w:sz w:val="28"/>
                <w:szCs w:val="28"/>
              </w:rPr>
              <w:t>PK</w:t>
            </w:r>
          </w:p>
        </w:tc>
      </w:tr>
      <w:tr w:rsidR="00DC496E" w14:paraId="3A87746C"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202A721"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2</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AD285B4" w14:textId="46E5639E" w:rsidR="00DC496E" w:rsidRPr="00EC1287" w:rsidRDefault="00DC496E">
            <w:pPr>
              <w:ind w:firstLine="90"/>
              <w:rPr>
                <w:rFonts w:ascii="Times New Roman" w:hAnsi="Times New Roman"/>
                <w:sz w:val="28"/>
                <w:szCs w:val="28"/>
              </w:rPr>
            </w:pPr>
            <w:r w:rsidRPr="00EC1287">
              <w:rPr>
                <w:rFonts w:ascii="Times New Roman" w:hAnsi="Times New Roman"/>
                <w:sz w:val="28"/>
                <w:szCs w:val="28"/>
              </w:rPr>
              <w:t>Code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600AFB" w14:textId="451A7A6A" w:rsidR="00DC496E" w:rsidRPr="00EC1287" w:rsidRDefault="00DC496E">
            <w:pPr>
              <w:ind w:firstLine="90"/>
              <w:rPr>
                <w:rFonts w:ascii="Times New Roman" w:hAnsi="Times New Roman"/>
                <w:sz w:val="28"/>
                <w:szCs w:val="28"/>
              </w:rPr>
            </w:pPr>
            <w:r w:rsidRPr="00EC1287">
              <w:rPr>
                <w:rFonts w:ascii="Times New Roman" w:hAnsi="Times New Roman"/>
                <w:sz w:val="28"/>
                <w:szCs w:val="28"/>
              </w:rPr>
              <w:t>Mã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49208B1" w14:textId="7C76D4FF" w:rsidR="00DC496E" w:rsidRPr="00EC1287" w:rsidRDefault="00DC496E">
            <w:pPr>
              <w:ind w:firstLine="90"/>
              <w:rPr>
                <w:rFonts w:ascii="Times New Roman" w:hAnsi="Times New Roman"/>
                <w:sz w:val="28"/>
                <w:szCs w:val="28"/>
              </w:rPr>
            </w:pPr>
            <w:r w:rsidRPr="00EC1287">
              <w:rPr>
                <w:rFonts w:ascii="Times New Roman" w:hAnsi="Times New Roman"/>
                <w:sz w:val="28"/>
                <w:szCs w:val="28"/>
              </w:rPr>
              <w:t>Varchar(50)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164290B"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C496E" w14:paraId="54503179"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98A1C83"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3</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274C028" w14:textId="77777777" w:rsidR="00DC496E" w:rsidRPr="00EC1287" w:rsidRDefault="00DC496E">
            <w:pPr>
              <w:ind w:firstLine="90"/>
              <w:rPr>
                <w:rFonts w:ascii="Times New Roman" w:hAnsi="Times New Roman"/>
                <w:sz w:val="28"/>
                <w:szCs w:val="28"/>
              </w:rPr>
            </w:pPr>
            <w:r w:rsidRPr="00EC1287">
              <w:rPr>
                <w:rFonts w:ascii="Times New Roman" w:hAnsi="Times New Roman"/>
                <w:sz w:val="28"/>
                <w:szCs w:val="28"/>
              </w:rPr>
              <w:t>Name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3FC8E08" w14:textId="34BEB44C" w:rsidR="00DC496E" w:rsidRPr="00EC1287" w:rsidRDefault="00DC496E">
            <w:pPr>
              <w:ind w:firstLine="90"/>
              <w:rPr>
                <w:rFonts w:ascii="Times New Roman" w:hAnsi="Times New Roman"/>
                <w:sz w:val="28"/>
                <w:szCs w:val="28"/>
              </w:rPr>
            </w:pPr>
            <w:r w:rsidRPr="00EC1287">
              <w:rPr>
                <w:rFonts w:ascii="Times New Roman" w:hAnsi="Times New Roman"/>
                <w:sz w:val="28"/>
                <w:szCs w:val="28"/>
              </w:rPr>
              <w:t xml:space="preserve">Tên </w:t>
            </w:r>
            <w:r w:rsidR="00D717E1" w:rsidRPr="00EC1287">
              <w:rPr>
                <w:rFonts w:ascii="Times New Roman" w:hAnsi="Times New Roman"/>
                <w:sz w:val="28"/>
                <w:szCs w:val="28"/>
              </w:rPr>
              <w:t>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E19807" w14:textId="1A83AD16" w:rsidR="00DC496E" w:rsidRPr="00EC1287" w:rsidRDefault="00DC496E">
            <w:pPr>
              <w:ind w:firstLine="90"/>
              <w:rPr>
                <w:rFonts w:ascii="Times New Roman" w:hAnsi="Times New Roman"/>
                <w:sz w:val="28"/>
                <w:szCs w:val="28"/>
              </w:rPr>
            </w:pPr>
            <w:r w:rsidRPr="00EC1287">
              <w:rPr>
                <w:rFonts w:ascii="Times New Roman" w:hAnsi="Times New Roman"/>
                <w:sz w:val="28"/>
                <w:szCs w:val="28"/>
              </w:rPr>
              <w:t>Varchar(</w:t>
            </w:r>
            <w:r w:rsidR="00D717E1" w:rsidRPr="00EC1287">
              <w:rPr>
                <w:rFonts w:ascii="Times New Roman" w:hAnsi="Times New Roman"/>
                <w:sz w:val="28"/>
                <w:szCs w:val="28"/>
              </w:rPr>
              <w:t>50</w:t>
            </w:r>
            <w:r w:rsidRPr="00EC1287">
              <w:rPr>
                <w:rFonts w:ascii="Times New Roman" w:hAnsi="Times New Roman"/>
                <w:sz w:val="28"/>
                <w:szCs w:val="28"/>
              </w:rPr>
              <w:t>)</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B923D8E"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C496E" w14:paraId="10C5E976"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86D456"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3</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8CB7DE" w14:textId="1A485015" w:rsidR="00DC496E" w:rsidRPr="00EC1287" w:rsidRDefault="00D717E1">
            <w:pPr>
              <w:ind w:firstLine="90"/>
              <w:rPr>
                <w:rFonts w:ascii="Times New Roman" w:hAnsi="Times New Roman"/>
                <w:sz w:val="28"/>
                <w:szCs w:val="28"/>
              </w:rPr>
            </w:pPr>
            <w:r w:rsidRPr="00EC1287">
              <w:rPr>
                <w:rFonts w:ascii="Times New Roman" w:hAnsi="Times New Roman"/>
                <w:sz w:val="28"/>
                <w:szCs w:val="28"/>
              </w:rPr>
              <w:t>Dateofbirth</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F768435" w14:textId="2F3FD17B" w:rsidR="00DC496E" w:rsidRPr="00EC1287" w:rsidRDefault="00D717E1">
            <w:pPr>
              <w:ind w:firstLine="90"/>
              <w:rPr>
                <w:rFonts w:ascii="Times New Roman" w:hAnsi="Times New Roman"/>
                <w:sz w:val="28"/>
                <w:szCs w:val="28"/>
              </w:rPr>
            </w:pPr>
            <w:r w:rsidRPr="00EC1287">
              <w:rPr>
                <w:rFonts w:ascii="Times New Roman" w:hAnsi="Times New Roman"/>
                <w:sz w:val="28"/>
                <w:szCs w:val="28"/>
              </w:rPr>
              <w:t>Ngày tháng năm sinh</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BAC6CF" w14:textId="78DD2C6C" w:rsidR="00DC496E" w:rsidRPr="00EC1287" w:rsidRDefault="00D717E1">
            <w:pPr>
              <w:ind w:firstLine="90"/>
              <w:rPr>
                <w:rFonts w:ascii="Times New Roman" w:hAnsi="Times New Roman"/>
                <w:sz w:val="28"/>
                <w:szCs w:val="28"/>
              </w:rPr>
            </w:pPr>
            <w:r w:rsidRPr="00EC1287">
              <w:rPr>
                <w:rFonts w:ascii="Times New Roman" w:hAnsi="Times New Roman"/>
                <w:sz w:val="28"/>
                <w:szCs w:val="28"/>
              </w:rPr>
              <w:t>Date</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69E011"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C496E" w14:paraId="7971A7B1"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399FBF5"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4</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563A04D" w14:textId="7F8491B3" w:rsidR="00DC496E" w:rsidRPr="00EC1287" w:rsidRDefault="00D717E1">
            <w:pPr>
              <w:ind w:firstLine="90"/>
              <w:rPr>
                <w:rFonts w:ascii="Times New Roman" w:hAnsi="Times New Roman"/>
                <w:sz w:val="28"/>
                <w:szCs w:val="28"/>
              </w:rPr>
            </w:pPr>
            <w:r w:rsidRPr="00EC1287">
              <w:rPr>
                <w:rFonts w:ascii="Times New Roman" w:hAnsi="Times New Roman"/>
                <w:sz w:val="28"/>
                <w:szCs w:val="28"/>
              </w:rPr>
              <w:t>Phone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096997" w14:textId="2942730D" w:rsidR="00DC496E" w:rsidRPr="00EC1287" w:rsidRDefault="00D717E1">
            <w:pPr>
              <w:ind w:firstLine="90"/>
              <w:rPr>
                <w:rFonts w:ascii="Times New Roman" w:hAnsi="Times New Roman"/>
                <w:sz w:val="28"/>
                <w:szCs w:val="28"/>
              </w:rPr>
            </w:pPr>
            <w:r w:rsidRPr="00EC1287">
              <w:rPr>
                <w:rFonts w:ascii="Times New Roman" w:hAnsi="Times New Roman"/>
                <w:sz w:val="28"/>
                <w:szCs w:val="28"/>
              </w:rPr>
              <w:t>Số điện thoại</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6248180" w14:textId="5DE46646" w:rsidR="00DC496E" w:rsidRPr="00EC1287" w:rsidRDefault="00DC496E">
            <w:pPr>
              <w:ind w:firstLine="90"/>
              <w:rPr>
                <w:rFonts w:ascii="Times New Roman" w:hAnsi="Times New Roman"/>
                <w:sz w:val="28"/>
                <w:szCs w:val="28"/>
              </w:rPr>
            </w:pPr>
            <w:r w:rsidRPr="00EC1287">
              <w:rPr>
                <w:rFonts w:ascii="Times New Roman" w:hAnsi="Times New Roman"/>
                <w:sz w:val="28"/>
                <w:szCs w:val="28"/>
              </w:rPr>
              <w:t>Int (1</w:t>
            </w:r>
            <w:r w:rsidR="00D717E1" w:rsidRPr="00EC1287">
              <w:rPr>
                <w:rFonts w:ascii="Times New Roman" w:hAnsi="Times New Roman"/>
                <w:sz w:val="28"/>
                <w:szCs w:val="28"/>
              </w:rPr>
              <w:t>2</w:t>
            </w:r>
            <w:r w:rsidRPr="00EC1287">
              <w:rPr>
                <w:rFonts w:ascii="Times New Roman" w:hAnsi="Times New Roman"/>
                <w:sz w:val="28"/>
                <w:szCs w:val="28"/>
              </w:rPr>
              <w:t>)</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188D575" w14:textId="2317C7D1" w:rsidR="00DC496E" w:rsidRPr="00EC1287" w:rsidRDefault="00D717E1" w:rsidP="00D717E1">
            <w:pPr>
              <w:keepNext/>
              <w:rPr>
                <w:rFonts w:ascii="Times New Roman" w:hAnsi="Times New Roman"/>
                <w:sz w:val="28"/>
                <w:szCs w:val="28"/>
              </w:rPr>
            </w:pPr>
            <w:r w:rsidRPr="00EC1287">
              <w:rPr>
                <w:rFonts w:ascii="Times New Roman" w:hAnsi="Times New Roman"/>
                <w:sz w:val="28"/>
                <w:szCs w:val="28"/>
              </w:rPr>
              <w:t xml:space="preserve"> Not null</w:t>
            </w:r>
          </w:p>
        </w:tc>
      </w:tr>
      <w:tr w:rsidR="00DC496E" w14:paraId="2DDAE8E9"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3B285E" w14:textId="77777777" w:rsidR="00DC496E" w:rsidRPr="00EC1287" w:rsidRDefault="00DC496E" w:rsidP="00DC496E">
            <w:pPr>
              <w:jc w:val="center"/>
              <w:rPr>
                <w:rFonts w:ascii="Times New Roman" w:hAnsi="Times New Roman"/>
                <w:b/>
                <w:sz w:val="28"/>
                <w:szCs w:val="28"/>
              </w:rPr>
            </w:pPr>
            <w:r w:rsidRPr="00EC1287">
              <w:rPr>
                <w:rFonts w:ascii="Times New Roman" w:hAnsi="Times New Roman"/>
                <w:b/>
                <w:sz w:val="28"/>
                <w:szCs w:val="28"/>
              </w:rPr>
              <w:t>5</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0884EEE" w14:textId="2555B766" w:rsidR="00DC496E" w:rsidRPr="00EC1287" w:rsidRDefault="00D717E1">
            <w:pPr>
              <w:ind w:firstLine="90"/>
              <w:rPr>
                <w:rFonts w:ascii="Times New Roman" w:hAnsi="Times New Roman"/>
                <w:sz w:val="28"/>
                <w:szCs w:val="28"/>
              </w:rPr>
            </w:pPr>
            <w:r w:rsidRPr="00EC1287">
              <w:rPr>
                <w:rFonts w:ascii="Times New Roman" w:hAnsi="Times New Roman"/>
                <w:sz w:val="28"/>
                <w:szCs w:val="28"/>
              </w:rPr>
              <w:t>Address</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48BD73" w14:textId="173A7538" w:rsidR="00DC496E" w:rsidRPr="00EC1287" w:rsidRDefault="00D717E1">
            <w:pPr>
              <w:ind w:firstLine="90"/>
              <w:rPr>
                <w:rFonts w:ascii="Times New Roman" w:hAnsi="Times New Roman"/>
                <w:sz w:val="28"/>
                <w:szCs w:val="28"/>
              </w:rPr>
            </w:pPr>
            <w:r w:rsidRPr="00EC1287">
              <w:rPr>
                <w:rFonts w:ascii="Times New Roman" w:hAnsi="Times New Roman"/>
                <w:sz w:val="28"/>
                <w:szCs w:val="28"/>
              </w:rPr>
              <w:t>Địa chỉ</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98DF70" w14:textId="29278561" w:rsidR="00DC496E" w:rsidRPr="00EC1287" w:rsidRDefault="00D717E1">
            <w:pPr>
              <w:ind w:firstLine="90"/>
              <w:rPr>
                <w:rFonts w:ascii="Times New Roman" w:hAnsi="Times New Roman"/>
                <w:sz w:val="28"/>
                <w:szCs w:val="28"/>
              </w:rPr>
            </w:pPr>
            <w:r w:rsidRPr="00EC1287">
              <w:rPr>
                <w:rFonts w:ascii="Times New Roman" w:hAnsi="Times New Roman"/>
                <w:sz w:val="28"/>
                <w:szCs w:val="28"/>
              </w:rPr>
              <w:t>Varchar(256)</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C08C81" w14:textId="77777777" w:rsidR="00DC496E" w:rsidRPr="00EC1287" w:rsidRDefault="00DC496E">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4E061E50"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8E01062" w14:textId="5BC5D434"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6</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6E125AB" w14:textId="08FF0872" w:rsidR="00D717E1" w:rsidRPr="00EC1287" w:rsidRDefault="00D717E1">
            <w:pPr>
              <w:ind w:firstLine="90"/>
              <w:rPr>
                <w:rFonts w:ascii="Times New Roman" w:hAnsi="Times New Roman"/>
                <w:sz w:val="28"/>
                <w:szCs w:val="28"/>
              </w:rPr>
            </w:pPr>
            <w:r w:rsidRPr="00EC1287">
              <w:rPr>
                <w:rFonts w:ascii="Times New Roman" w:hAnsi="Times New Roman"/>
                <w:sz w:val="28"/>
                <w:szCs w:val="28"/>
              </w:rPr>
              <w:t>Email</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66EDA96" w14:textId="02FA9CDC" w:rsidR="00D717E1" w:rsidRPr="00EC1287" w:rsidRDefault="00D717E1">
            <w:pPr>
              <w:ind w:firstLine="90"/>
              <w:rPr>
                <w:rFonts w:ascii="Times New Roman" w:hAnsi="Times New Roman"/>
                <w:sz w:val="28"/>
                <w:szCs w:val="28"/>
              </w:rPr>
            </w:pPr>
            <w:r w:rsidRPr="00EC1287">
              <w:rPr>
                <w:rFonts w:ascii="Times New Roman" w:hAnsi="Times New Roman"/>
                <w:sz w:val="28"/>
                <w:szCs w:val="28"/>
              </w:rPr>
              <w:t>Email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C49D4B" w14:textId="6A7F345E" w:rsidR="00D717E1" w:rsidRPr="00EC1287" w:rsidRDefault="00D717E1">
            <w:pPr>
              <w:ind w:firstLine="90"/>
              <w:rPr>
                <w:rFonts w:ascii="Times New Roman" w:hAnsi="Times New Roman"/>
                <w:sz w:val="28"/>
                <w:szCs w:val="28"/>
              </w:rPr>
            </w:pPr>
            <w:r w:rsidRPr="00EC1287">
              <w:rPr>
                <w:rFonts w:ascii="Times New Roman" w:hAnsi="Times New Roman"/>
                <w:sz w:val="28"/>
                <w:szCs w:val="28"/>
              </w:rPr>
              <w:t>Varchar(100)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D344E1" w14:textId="77D92079" w:rsidR="00D717E1" w:rsidRPr="00EC1287" w:rsidRDefault="00D717E1">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5289DFA8"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49A319" w14:textId="0E56030E"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7</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B02EEDD" w14:textId="6A7B13F7" w:rsidR="00D717E1" w:rsidRPr="00EC1287" w:rsidRDefault="00D717E1">
            <w:pPr>
              <w:ind w:firstLine="90"/>
              <w:rPr>
                <w:rFonts w:ascii="Times New Roman" w:hAnsi="Times New Roman"/>
                <w:sz w:val="28"/>
                <w:szCs w:val="28"/>
              </w:rPr>
            </w:pPr>
            <w:r w:rsidRPr="00EC1287">
              <w:rPr>
                <w:rFonts w:ascii="Times New Roman" w:hAnsi="Times New Roman"/>
                <w:sz w:val="28"/>
                <w:szCs w:val="28"/>
              </w:rPr>
              <w:t>Image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928CFE" w14:textId="11A9A62A" w:rsidR="00D717E1" w:rsidRPr="00EC1287" w:rsidRDefault="00CB643C">
            <w:pPr>
              <w:ind w:firstLine="90"/>
              <w:rPr>
                <w:rFonts w:ascii="Times New Roman" w:hAnsi="Times New Roman"/>
                <w:sz w:val="28"/>
                <w:szCs w:val="28"/>
              </w:rPr>
            </w:pPr>
            <w:r w:rsidRPr="00EC1287">
              <w:rPr>
                <w:rFonts w:ascii="Times New Roman" w:hAnsi="Times New Roman"/>
                <w:sz w:val="28"/>
                <w:szCs w:val="28"/>
              </w:rPr>
              <w:t>Ảnh</w:t>
            </w:r>
            <w:r w:rsidR="00D717E1" w:rsidRPr="00EC1287">
              <w:rPr>
                <w:rFonts w:ascii="Times New Roman" w:hAnsi="Times New Roman"/>
                <w:sz w:val="28"/>
                <w:szCs w:val="28"/>
              </w:rPr>
              <w:t xml:space="preserve"> tài khoản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337DE18" w14:textId="5132DF8B" w:rsidR="00D717E1" w:rsidRPr="00EC1287" w:rsidRDefault="00D717E1">
            <w:pPr>
              <w:ind w:firstLine="90"/>
              <w:rPr>
                <w:rFonts w:ascii="Times New Roman" w:hAnsi="Times New Roman"/>
                <w:sz w:val="28"/>
                <w:szCs w:val="28"/>
              </w:rPr>
            </w:pPr>
            <w:r w:rsidRPr="00EC1287">
              <w:rPr>
                <w:rFonts w:ascii="Times New Roman" w:hAnsi="Times New Roman"/>
                <w:sz w:val="28"/>
                <w:szCs w:val="28"/>
              </w:rPr>
              <w:t>Varchar(256)</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4FEED2" w14:textId="25E8A67C" w:rsidR="00D717E1" w:rsidRPr="00EC1287" w:rsidRDefault="00D717E1">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1441D146"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1A73231" w14:textId="3C0632D0"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8</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3D4096" w14:textId="456B02BE" w:rsidR="00D717E1" w:rsidRPr="00EC1287" w:rsidRDefault="00D717E1">
            <w:pPr>
              <w:ind w:firstLine="90"/>
              <w:rPr>
                <w:rFonts w:ascii="Times New Roman" w:hAnsi="Times New Roman"/>
                <w:sz w:val="28"/>
                <w:szCs w:val="28"/>
              </w:rPr>
            </w:pPr>
            <w:r w:rsidRPr="00EC1287">
              <w:rPr>
                <w:rFonts w:ascii="Times New Roman" w:hAnsi="Times New Roman"/>
                <w:sz w:val="28"/>
                <w:szCs w:val="28"/>
              </w:rPr>
              <w:t>Password</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6E3C2F0" w14:textId="2529ADCC" w:rsidR="00D717E1" w:rsidRPr="00EC1287" w:rsidRDefault="00D717E1">
            <w:pPr>
              <w:ind w:firstLine="90"/>
              <w:rPr>
                <w:rFonts w:ascii="Times New Roman" w:hAnsi="Times New Roman"/>
                <w:sz w:val="28"/>
                <w:szCs w:val="28"/>
              </w:rPr>
            </w:pPr>
            <w:r w:rsidRPr="00EC1287">
              <w:rPr>
                <w:rFonts w:ascii="Times New Roman" w:hAnsi="Times New Roman"/>
                <w:sz w:val="28"/>
                <w:szCs w:val="28"/>
              </w:rPr>
              <w:t>Mật kh</w:t>
            </w:r>
            <w:r w:rsidR="001D2384" w:rsidRPr="00EC1287">
              <w:rPr>
                <w:rFonts w:ascii="Times New Roman" w:hAnsi="Times New Roman"/>
                <w:sz w:val="28"/>
                <w:szCs w:val="28"/>
              </w:rPr>
              <w:t>ẩ</w:t>
            </w:r>
            <w:r w:rsidRPr="00EC1287">
              <w:rPr>
                <w:rFonts w:ascii="Times New Roman" w:hAnsi="Times New Roman"/>
                <w:sz w:val="28"/>
                <w:szCs w:val="28"/>
              </w:rPr>
              <w:t>u</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BA4230" w14:textId="38D3AF56" w:rsidR="00D717E1" w:rsidRPr="00EC1287" w:rsidRDefault="00D717E1">
            <w:pPr>
              <w:ind w:firstLine="90"/>
              <w:rPr>
                <w:rFonts w:ascii="Times New Roman" w:hAnsi="Times New Roman"/>
                <w:sz w:val="28"/>
                <w:szCs w:val="28"/>
              </w:rPr>
            </w:pPr>
            <w:r w:rsidRPr="00EC1287">
              <w:rPr>
                <w:rFonts w:ascii="Times New Roman" w:hAnsi="Times New Roman"/>
                <w:sz w:val="28"/>
                <w:szCs w:val="28"/>
              </w:rPr>
              <w:t>Vartchar(50)</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689EC7A" w14:textId="50562A08" w:rsidR="00D717E1" w:rsidRPr="00EC1287" w:rsidRDefault="00D717E1">
            <w:pPr>
              <w:keepNext/>
              <w:ind w:firstLine="90"/>
              <w:rPr>
                <w:rFonts w:ascii="Times New Roman" w:hAnsi="Times New Roman"/>
                <w:sz w:val="28"/>
                <w:szCs w:val="28"/>
              </w:rPr>
            </w:pPr>
            <w:r w:rsidRPr="00EC1287">
              <w:rPr>
                <w:rFonts w:ascii="Times New Roman" w:hAnsi="Times New Roman"/>
                <w:sz w:val="28"/>
                <w:szCs w:val="28"/>
              </w:rPr>
              <w:t>Not null</w:t>
            </w:r>
          </w:p>
        </w:tc>
      </w:tr>
      <w:tr w:rsidR="00D717E1" w14:paraId="567B5180"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D41F9E0" w14:textId="20ACBF3D" w:rsidR="00D717E1" w:rsidRPr="00EC1287" w:rsidRDefault="00D717E1" w:rsidP="00DC496E">
            <w:pPr>
              <w:jc w:val="center"/>
              <w:rPr>
                <w:rFonts w:ascii="Times New Roman" w:hAnsi="Times New Roman"/>
                <w:b/>
                <w:sz w:val="28"/>
                <w:szCs w:val="28"/>
              </w:rPr>
            </w:pPr>
            <w:r w:rsidRPr="00EC1287">
              <w:rPr>
                <w:rFonts w:ascii="Times New Roman" w:hAnsi="Times New Roman"/>
                <w:b/>
                <w:sz w:val="28"/>
                <w:szCs w:val="28"/>
              </w:rPr>
              <w:t>9</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71BB116" w14:textId="74FF990F" w:rsidR="00D717E1" w:rsidRPr="00EC1287" w:rsidRDefault="00C54917">
            <w:pPr>
              <w:ind w:firstLine="90"/>
              <w:rPr>
                <w:rFonts w:ascii="Times New Roman" w:hAnsi="Times New Roman"/>
                <w:sz w:val="28"/>
                <w:szCs w:val="28"/>
              </w:rPr>
            </w:pPr>
            <w:r w:rsidRPr="00EC1287">
              <w:rPr>
                <w:rFonts w:ascii="Times New Roman" w:hAnsi="Times New Roman"/>
                <w:sz w:val="28"/>
                <w:szCs w:val="28"/>
              </w:rPr>
              <w:t>Role</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C656100" w14:textId="232A8586" w:rsidR="00D717E1" w:rsidRPr="00EC1287" w:rsidRDefault="00C54917">
            <w:pPr>
              <w:ind w:firstLine="90"/>
              <w:rPr>
                <w:rFonts w:ascii="Times New Roman" w:hAnsi="Times New Roman"/>
                <w:sz w:val="28"/>
                <w:szCs w:val="28"/>
              </w:rPr>
            </w:pPr>
            <w:r w:rsidRPr="00EC1287">
              <w:rPr>
                <w:rFonts w:ascii="Times New Roman" w:hAnsi="Times New Roman"/>
                <w:sz w:val="28"/>
                <w:szCs w:val="28"/>
              </w:rPr>
              <w:t>Phân quyền</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4705D5" w14:textId="2E27FF2F" w:rsidR="00D717E1" w:rsidRPr="00EC1287" w:rsidRDefault="00C54917">
            <w:pPr>
              <w:ind w:firstLine="90"/>
              <w:rPr>
                <w:rFonts w:ascii="Times New Roman" w:hAnsi="Times New Roman"/>
                <w:sz w:val="28"/>
                <w:szCs w:val="28"/>
              </w:rPr>
            </w:pPr>
            <w:r w:rsidRPr="00EC1287">
              <w:rPr>
                <w:rFonts w:ascii="Times New Roman" w:hAnsi="Times New Roman"/>
                <w:sz w:val="28"/>
                <w:szCs w:val="28"/>
              </w:rPr>
              <w:t>Int(1)</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7B78522" w14:textId="3A526261" w:rsidR="00C54917" w:rsidRPr="00EC1287" w:rsidRDefault="00C54917" w:rsidP="00C54917">
            <w:pPr>
              <w:keepNext/>
              <w:ind w:firstLine="90"/>
              <w:rPr>
                <w:rFonts w:ascii="Times New Roman" w:hAnsi="Times New Roman"/>
                <w:sz w:val="28"/>
                <w:szCs w:val="28"/>
              </w:rPr>
            </w:pPr>
            <w:r w:rsidRPr="00EC1287">
              <w:rPr>
                <w:rFonts w:ascii="Times New Roman" w:hAnsi="Times New Roman"/>
                <w:sz w:val="28"/>
                <w:szCs w:val="28"/>
              </w:rPr>
              <w:t>Not null</w:t>
            </w:r>
          </w:p>
        </w:tc>
      </w:tr>
      <w:tr w:rsidR="00C54917" w14:paraId="1FA36FB1"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B5B87E3" w14:textId="1EB4E27B" w:rsidR="00C54917" w:rsidRPr="00EC1287" w:rsidRDefault="00C54917" w:rsidP="00DC496E">
            <w:pPr>
              <w:jc w:val="center"/>
              <w:rPr>
                <w:rFonts w:ascii="Times New Roman" w:hAnsi="Times New Roman"/>
                <w:b/>
                <w:sz w:val="28"/>
                <w:szCs w:val="28"/>
              </w:rPr>
            </w:pPr>
            <w:r w:rsidRPr="00EC1287">
              <w:rPr>
                <w:rFonts w:ascii="Times New Roman" w:hAnsi="Times New Roman"/>
                <w:b/>
                <w:sz w:val="28"/>
                <w:szCs w:val="28"/>
              </w:rPr>
              <w:t>10</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78F9A3" w14:textId="2DE330B3" w:rsidR="00C54917" w:rsidRPr="00EC1287" w:rsidRDefault="00C54917">
            <w:pPr>
              <w:ind w:firstLine="90"/>
              <w:rPr>
                <w:rFonts w:ascii="Times New Roman" w:hAnsi="Times New Roman"/>
                <w:sz w:val="28"/>
                <w:szCs w:val="28"/>
              </w:rPr>
            </w:pPr>
            <w:r w:rsidRPr="00EC1287">
              <w:rPr>
                <w:rFonts w:ascii="Times New Roman" w:hAnsi="Times New Roman"/>
                <w:sz w:val="28"/>
                <w:szCs w:val="28"/>
              </w:rPr>
              <w:t>Status</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90DCAD0" w14:textId="51F0ED8F" w:rsidR="00C54917" w:rsidRPr="00EC1287" w:rsidRDefault="00C54917">
            <w:pPr>
              <w:ind w:firstLine="90"/>
              <w:rPr>
                <w:rFonts w:ascii="Times New Roman" w:hAnsi="Times New Roman"/>
                <w:sz w:val="28"/>
                <w:szCs w:val="28"/>
              </w:rPr>
            </w:pPr>
            <w:r w:rsidRPr="00EC1287">
              <w:rPr>
                <w:rFonts w:ascii="Times New Roman" w:hAnsi="Times New Roman"/>
                <w:sz w:val="28"/>
                <w:szCs w:val="28"/>
              </w:rPr>
              <w:t>Trạng thái</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12A7D48" w14:textId="381B1247" w:rsidR="00C54917" w:rsidRPr="00EC1287" w:rsidRDefault="00C54917">
            <w:pPr>
              <w:ind w:firstLine="90"/>
              <w:rPr>
                <w:rFonts w:ascii="Times New Roman" w:hAnsi="Times New Roman"/>
                <w:sz w:val="28"/>
                <w:szCs w:val="28"/>
              </w:rPr>
            </w:pPr>
            <w:r w:rsidRPr="00EC1287">
              <w:rPr>
                <w:rFonts w:ascii="Times New Roman" w:hAnsi="Times New Roman"/>
                <w:sz w:val="28"/>
                <w:szCs w:val="28"/>
              </w:rPr>
              <w:t>Int(1)</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6150666" w14:textId="09DD8FF8" w:rsidR="00C54917" w:rsidRPr="00EC1287" w:rsidRDefault="004F43E5" w:rsidP="00C54917">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4DABAC66"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C6A1349" w14:textId="2FE6011B" w:rsidR="004F43E5" w:rsidRPr="00EC1287" w:rsidRDefault="004F43E5" w:rsidP="00DC496E">
            <w:pPr>
              <w:jc w:val="center"/>
              <w:rPr>
                <w:rFonts w:ascii="Times New Roman" w:hAnsi="Times New Roman"/>
                <w:b/>
                <w:sz w:val="28"/>
                <w:szCs w:val="28"/>
              </w:rPr>
            </w:pPr>
            <w:r w:rsidRPr="00EC1287">
              <w:rPr>
                <w:rFonts w:ascii="Times New Roman" w:hAnsi="Times New Roman"/>
                <w:b/>
                <w:sz w:val="28"/>
                <w:szCs w:val="28"/>
              </w:rPr>
              <w:t>11</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C72A54C" w14:textId="3601F260" w:rsidR="004F43E5" w:rsidRPr="00EC1287" w:rsidRDefault="004F43E5">
            <w:pPr>
              <w:ind w:firstLine="90"/>
              <w:rPr>
                <w:rFonts w:ascii="Times New Roman" w:hAnsi="Times New Roman"/>
                <w:sz w:val="28"/>
                <w:szCs w:val="28"/>
              </w:rPr>
            </w:pPr>
            <w:r w:rsidRPr="00EC1287">
              <w:rPr>
                <w:rFonts w:ascii="Times New Roman" w:hAnsi="Times New Roman"/>
                <w:sz w:val="28"/>
                <w:szCs w:val="28"/>
              </w:rPr>
              <w:t>Created_at</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3C1CEA" w14:textId="2091193C" w:rsidR="004F43E5" w:rsidRPr="00EC1287" w:rsidRDefault="004F43E5">
            <w:pPr>
              <w:ind w:firstLine="90"/>
              <w:rPr>
                <w:rFonts w:ascii="Times New Roman" w:hAnsi="Times New Roman"/>
                <w:sz w:val="28"/>
                <w:szCs w:val="28"/>
              </w:rPr>
            </w:pPr>
            <w:r w:rsidRPr="00EC1287">
              <w:rPr>
                <w:rFonts w:ascii="Times New Roman" w:hAnsi="Times New Roman"/>
                <w:sz w:val="28"/>
                <w:szCs w:val="28"/>
              </w:rPr>
              <w:t>Thời gian tạo</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E2E21B7" w14:textId="54BB6866" w:rsidR="004F43E5" w:rsidRPr="00EC1287" w:rsidRDefault="004F43E5">
            <w:pPr>
              <w:ind w:firstLine="90"/>
              <w:rPr>
                <w:rFonts w:ascii="Times New Roman" w:hAnsi="Times New Roman"/>
                <w:sz w:val="28"/>
                <w:szCs w:val="28"/>
              </w:rPr>
            </w:pPr>
            <w:r w:rsidRPr="00EC1287">
              <w:rPr>
                <w:rFonts w:ascii="Times New Roman" w:hAnsi="Times New Roman"/>
                <w:sz w:val="28"/>
                <w:szCs w:val="28"/>
              </w:rPr>
              <w:t>Timestamp</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D021C0" w14:textId="5E19AA7A" w:rsidR="004F43E5" w:rsidRPr="00EC1287" w:rsidRDefault="004F43E5" w:rsidP="00C54917">
            <w:pPr>
              <w:keepNext/>
              <w:ind w:firstLine="90"/>
              <w:rPr>
                <w:rFonts w:ascii="Times New Roman" w:hAnsi="Times New Roman"/>
                <w:sz w:val="28"/>
                <w:szCs w:val="28"/>
              </w:rPr>
            </w:pPr>
            <w:r w:rsidRPr="00EC1287">
              <w:rPr>
                <w:rFonts w:ascii="Times New Roman" w:hAnsi="Times New Roman"/>
                <w:sz w:val="28"/>
                <w:szCs w:val="28"/>
              </w:rPr>
              <w:t>Null</w:t>
            </w:r>
          </w:p>
        </w:tc>
      </w:tr>
      <w:tr w:rsidR="004F43E5" w14:paraId="55185308" w14:textId="77777777" w:rsidTr="00DC496E">
        <w:trPr>
          <w:trHeight w:val="341"/>
          <w:jc w:val="center"/>
        </w:trPr>
        <w:tc>
          <w:tcPr>
            <w:tcW w:w="8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63C15E" w14:textId="35F36900" w:rsidR="004F43E5" w:rsidRPr="00EC1287" w:rsidRDefault="004F43E5" w:rsidP="00DC496E">
            <w:pPr>
              <w:jc w:val="center"/>
              <w:rPr>
                <w:rFonts w:ascii="Times New Roman" w:hAnsi="Times New Roman"/>
                <w:b/>
                <w:sz w:val="28"/>
                <w:szCs w:val="28"/>
              </w:rPr>
            </w:pPr>
            <w:r w:rsidRPr="00EC1287">
              <w:rPr>
                <w:rFonts w:ascii="Times New Roman" w:hAnsi="Times New Roman"/>
                <w:b/>
                <w:sz w:val="28"/>
                <w:szCs w:val="28"/>
              </w:rPr>
              <w:t>12</w:t>
            </w:r>
          </w:p>
        </w:tc>
        <w:tc>
          <w:tcPr>
            <w:tcW w:w="216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3FE12D4" w14:textId="7E582E64" w:rsidR="004F43E5" w:rsidRPr="00EC1287" w:rsidRDefault="004F43E5">
            <w:pPr>
              <w:ind w:firstLine="90"/>
              <w:rPr>
                <w:rFonts w:ascii="Times New Roman" w:hAnsi="Times New Roman"/>
                <w:sz w:val="28"/>
                <w:szCs w:val="28"/>
              </w:rPr>
            </w:pPr>
            <w:r w:rsidRPr="00EC1287">
              <w:rPr>
                <w:rFonts w:ascii="Times New Roman" w:hAnsi="Times New Roman"/>
                <w:sz w:val="28"/>
                <w:szCs w:val="28"/>
              </w:rPr>
              <w:t>Updated_at</w:t>
            </w:r>
          </w:p>
        </w:tc>
        <w:tc>
          <w:tcPr>
            <w:tcW w:w="278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5254D7F" w14:textId="7916FF86" w:rsidR="004F43E5" w:rsidRPr="00EC1287" w:rsidRDefault="004F43E5">
            <w:pPr>
              <w:ind w:firstLine="90"/>
              <w:rPr>
                <w:rFonts w:ascii="Times New Roman" w:hAnsi="Times New Roman"/>
                <w:sz w:val="28"/>
                <w:szCs w:val="28"/>
              </w:rPr>
            </w:pPr>
            <w:r w:rsidRPr="00EC1287">
              <w:rPr>
                <w:rFonts w:ascii="Times New Roman" w:hAnsi="Times New Roman"/>
                <w:sz w:val="28"/>
                <w:szCs w:val="28"/>
              </w:rPr>
              <w:t>Thời gian sửa</w:t>
            </w:r>
          </w:p>
        </w:tc>
        <w:tc>
          <w:tcPr>
            <w:tcW w:w="172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31ACBFE" w14:textId="5F28EA6E" w:rsidR="004F43E5" w:rsidRPr="00EC1287" w:rsidRDefault="004F43E5">
            <w:pPr>
              <w:ind w:firstLine="90"/>
              <w:rPr>
                <w:rFonts w:ascii="Times New Roman" w:hAnsi="Times New Roman"/>
                <w:sz w:val="28"/>
                <w:szCs w:val="28"/>
              </w:rPr>
            </w:pPr>
            <w:r w:rsidRPr="00EC1287">
              <w:rPr>
                <w:rFonts w:ascii="Times New Roman" w:hAnsi="Times New Roman"/>
                <w:sz w:val="28"/>
                <w:szCs w:val="28"/>
              </w:rPr>
              <w:t>Timestamp</w:t>
            </w:r>
          </w:p>
        </w:tc>
        <w:tc>
          <w:tcPr>
            <w:tcW w:w="154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610945B" w14:textId="0FB1EAD9" w:rsidR="004F43E5" w:rsidRPr="00EC1287" w:rsidRDefault="004F43E5" w:rsidP="00C54917">
            <w:pPr>
              <w:keepNext/>
              <w:ind w:firstLine="90"/>
              <w:rPr>
                <w:rFonts w:ascii="Times New Roman" w:hAnsi="Times New Roman"/>
                <w:sz w:val="28"/>
                <w:szCs w:val="28"/>
              </w:rPr>
            </w:pPr>
            <w:r w:rsidRPr="00EC1287">
              <w:rPr>
                <w:rFonts w:ascii="Times New Roman" w:hAnsi="Times New Roman"/>
                <w:sz w:val="28"/>
                <w:szCs w:val="28"/>
              </w:rPr>
              <w:t>Null</w:t>
            </w:r>
          </w:p>
        </w:tc>
      </w:tr>
    </w:tbl>
    <w:p w14:paraId="50C82DCA" w14:textId="765EA8EE" w:rsidR="00C1375A" w:rsidRPr="00646538" w:rsidRDefault="00C1375A" w:rsidP="00646538">
      <w:pPr>
        <w:pStyle w:val="Heading1"/>
        <w:spacing w:line="360" w:lineRule="auto"/>
        <w:jc w:val="center"/>
        <w:rPr>
          <w:rFonts w:ascii="Times New Roman" w:eastAsia="Times New Roman" w:hAnsi="Times New Roman"/>
          <w:bCs/>
          <w:i/>
          <w:color w:val="000000" w:themeColor="text1"/>
          <w:sz w:val="28"/>
          <w:szCs w:val="28"/>
          <w:lang w:val="en-US"/>
        </w:rPr>
      </w:pPr>
      <w:bookmarkStart w:id="692" w:name="_Toc71589311"/>
      <w:bookmarkStart w:id="693" w:name="_Toc71645363"/>
      <w:bookmarkStart w:id="694" w:name="_Toc71668601"/>
      <w:bookmarkStart w:id="695" w:name="_Toc71670928"/>
      <w:bookmarkStart w:id="696" w:name="_Toc71672354"/>
      <w:r w:rsidRPr="00646538">
        <w:rPr>
          <w:rFonts w:ascii="Times New Roman" w:eastAsia="Times New Roman" w:hAnsi="Times New Roman"/>
          <w:bCs/>
          <w:i/>
          <w:color w:val="000000" w:themeColor="text1"/>
          <w:sz w:val="28"/>
          <w:szCs w:val="28"/>
          <w:lang w:val="en-US"/>
        </w:rPr>
        <w:t>Bảng 3.1. Bảng Users</w:t>
      </w:r>
      <w:bookmarkEnd w:id="692"/>
      <w:bookmarkEnd w:id="693"/>
      <w:bookmarkEnd w:id="694"/>
      <w:bookmarkEnd w:id="695"/>
      <w:bookmarkEnd w:id="696"/>
    </w:p>
    <w:p w14:paraId="3C275A51" w14:textId="77777777" w:rsidR="00EC1287" w:rsidRDefault="00EC1287">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75E16010" w14:textId="279938DE" w:rsidR="004F43E5" w:rsidRPr="00656016" w:rsidRDefault="00614A37" w:rsidP="00614A37">
      <w:pPr>
        <w:pStyle w:val="ListParagraph"/>
        <w:numPr>
          <w:ilvl w:val="0"/>
          <w:numId w:val="48"/>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004F43E5" w:rsidRPr="00656016">
        <w:rPr>
          <w:rFonts w:ascii="Times New Roman" w:eastAsia="Times New Roman" w:hAnsi="Times New Roman"/>
          <w:b/>
          <w:bCs/>
          <w:sz w:val="28"/>
          <w:szCs w:val="28"/>
        </w:rPr>
        <w:t xml:space="preserve"> Session_Users</w:t>
      </w:r>
    </w:p>
    <w:tbl>
      <w:tblPr>
        <w:tblW w:w="0" w:type="auto"/>
        <w:jc w:val="center"/>
        <w:tblCellMar>
          <w:top w:w="144" w:type="dxa"/>
          <w:left w:w="115" w:type="dxa"/>
          <w:right w:w="115" w:type="dxa"/>
        </w:tblCellMar>
        <w:tblLook w:val="04A0" w:firstRow="1" w:lastRow="0" w:firstColumn="1" w:lastColumn="0" w:noHBand="0" w:noVBand="1"/>
      </w:tblPr>
      <w:tblGrid>
        <w:gridCol w:w="800"/>
        <w:gridCol w:w="2933"/>
        <w:gridCol w:w="2164"/>
        <w:gridCol w:w="1829"/>
        <w:gridCol w:w="1336"/>
      </w:tblGrid>
      <w:tr w:rsidR="005025CB" w14:paraId="5739B1A7"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622F3322" w14:textId="77777777" w:rsidR="004F43E5" w:rsidRPr="00EC1287" w:rsidRDefault="004F43E5" w:rsidP="005025CB">
            <w:pPr>
              <w:jc w:val="center"/>
              <w:rPr>
                <w:rFonts w:ascii="Times New Roman" w:eastAsiaTheme="minorHAnsi" w:hAnsi="Times New Roman"/>
                <w:b/>
                <w:bCs/>
                <w:sz w:val="28"/>
                <w:szCs w:val="28"/>
                <w:lang w:val="en-US"/>
              </w:rPr>
            </w:pPr>
            <w:r w:rsidRPr="00EC1287">
              <w:rPr>
                <w:rFonts w:ascii="Times New Roman" w:hAnsi="Times New Roman"/>
                <w:b/>
                <w:bCs/>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47C979CA"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17521D71"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44403079"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9D9D9" w:themeFill="background1" w:themeFillShade="D9"/>
            <w:vAlign w:val="center"/>
            <w:hideMark/>
          </w:tcPr>
          <w:p w14:paraId="6D90632D" w14:textId="77777777" w:rsidR="004F43E5" w:rsidRPr="00EC1287" w:rsidRDefault="004F43E5" w:rsidP="005025CB">
            <w:pPr>
              <w:ind w:firstLine="90"/>
              <w:jc w:val="center"/>
              <w:rPr>
                <w:rFonts w:ascii="Times New Roman" w:hAnsi="Times New Roman"/>
                <w:b/>
                <w:bCs/>
                <w:sz w:val="28"/>
                <w:szCs w:val="28"/>
              </w:rPr>
            </w:pPr>
            <w:r w:rsidRPr="00EC1287">
              <w:rPr>
                <w:rFonts w:ascii="Times New Roman" w:hAnsi="Times New Roman"/>
                <w:b/>
                <w:bCs/>
                <w:sz w:val="28"/>
                <w:szCs w:val="28"/>
              </w:rPr>
              <w:t>Ràng buộc</w:t>
            </w:r>
          </w:p>
        </w:tc>
      </w:tr>
      <w:tr w:rsidR="004F43E5" w14:paraId="0A688DE5" w14:textId="77777777" w:rsidTr="004F43E5">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B613AB1" w14:textId="77777777" w:rsidR="004F43E5" w:rsidRPr="00EC1287" w:rsidRDefault="004F43E5" w:rsidP="005025CB">
            <w:pPr>
              <w:jc w:val="center"/>
              <w:rPr>
                <w:rFonts w:ascii="Times New Roman" w:hAnsi="Times New Roman"/>
                <w:b/>
                <w:sz w:val="28"/>
                <w:szCs w:val="28"/>
              </w:rPr>
            </w:pPr>
            <w:r w:rsidRPr="00EC1287">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C158F23"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2210EB4" w14:textId="77777777" w:rsidR="004F43E5" w:rsidRPr="00EC1287" w:rsidRDefault="004F43E5" w:rsidP="00E122D6">
            <w:pPr>
              <w:ind w:firstLine="90"/>
              <w:jc w:val="both"/>
              <w:rPr>
                <w:rFonts w:ascii="Times New Roman" w:hAnsi="Times New Roman"/>
                <w:sz w:val="28"/>
                <w:szCs w:val="28"/>
              </w:rPr>
            </w:pPr>
            <w:r w:rsidRPr="00EC1287">
              <w:rPr>
                <w:rFonts w:ascii="Times New Roman" w:hAnsi="Times New Roman"/>
                <w:sz w:val="28"/>
                <w:szCs w:val="28"/>
              </w:rPr>
              <w:t>Id tài khoản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93DD2D3"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CDD4C7"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PK</w:t>
            </w:r>
          </w:p>
        </w:tc>
      </w:tr>
      <w:tr w:rsidR="004F43E5" w14:paraId="20C6D4FB"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8183520" w14:textId="77777777" w:rsidR="004F43E5" w:rsidRPr="00EC1287" w:rsidRDefault="004F43E5" w:rsidP="005025CB">
            <w:pPr>
              <w:jc w:val="center"/>
              <w:rPr>
                <w:rFonts w:ascii="Times New Roman" w:hAnsi="Times New Roman"/>
                <w:b/>
                <w:sz w:val="28"/>
                <w:szCs w:val="28"/>
              </w:rPr>
            </w:pPr>
            <w:r w:rsidRPr="00EC1287">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BAE98A" w14:textId="06619402"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Token</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49E0F9A" w14:textId="616F08B1" w:rsidR="004F43E5" w:rsidRPr="00EC1287" w:rsidRDefault="00E122D6" w:rsidP="00E122D6">
            <w:pPr>
              <w:jc w:val="both"/>
              <w:rPr>
                <w:rFonts w:ascii="Times New Roman" w:hAnsi="Times New Roman"/>
                <w:sz w:val="28"/>
                <w:szCs w:val="28"/>
              </w:rPr>
            </w:pPr>
            <w:r w:rsidRPr="00EC1287">
              <w:rPr>
                <w:rFonts w:ascii="Times New Roman" w:hAnsi="Times New Roman"/>
                <w:sz w:val="28"/>
                <w:szCs w:val="28"/>
              </w:rPr>
              <w:t xml:space="preserve"> </w:t>
            </w:r>
            <w:r w:rsidR="004F43E5" w:rsidRPr="00EC1287">
              <w:rPr>
                <w:rFonts w:ascii="Times New Roman" w:hAnsi="Times New Roman"/>
                <w:sz w:val="28"/>
                <w:szCs w:val="28"/>
              </w:rPr>
              <w:t>Token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EC950D3" w14:textId="22A08ECF"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Varchar(</w:t>
            </w:r>
            <w:r w:rsidR="00656016" w:rsidRPr="00EC1287">
              <w:rPr>
                <w:rFonts w:ascii="Times New Roman" w:hAnsi="Times New Roman"/>
                <w:sz w:val="28"/>
                <w:szCs w:val="28"/>
              </w:rPr>
              <w:t>100</w:t>
            </w:r>
            <w:r w:rsidRPr="00EC1287">
              <w:rPr>
                <w:rFonts w:ascii="Times New Roman" w:hAnsi="Times New Roman"/>
                <w:sz w:val="28"/>
                <w:szCs w:val="28"/>
              </w:rPr>
              <w:t>)</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C2E8C3C"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7BF007E5"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E56C57" w14:textId="392BA97D"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7A0033" w14:textId="588EAF74"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Refresh_token</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5668004" w14:textId="00F0B950" w:rsidR="004F43E5" w:rsidRPr="00EC1287" w:rsidRDefault="00656016" w:rsidP="00E122D6">
            <w:pPr>
              <w:ind w:firstLine="90"/>
              <w:jc w:val="both"/>
              <w:rPr>
                <w:rFonts w:ascii="Times New Roman" w:hAnsi="Times New Roman"/>
                <w:sz w:val="28"/>
                <w:szCs w:val="28"/>
              </w:rPr>
            </w:pPr>
            <w:r w:rsidRPr="00EC1287">
              <w:rPr>
                <w:rFonts w:ascii="Times New Roman" w:hAnsi="Times New Roman"/>
                <w:sz w:val="28"/>
                <w:szCs w:val="28"/>
              </w:rPr>
              <w:t>Làm mới token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849EAF9" w14:textId="2300A79E"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Varchar(</w:t>
            </w:r>
            <w:r w:rsidR="00656016" w:rsidRPr="00EC1287">
              <w:rPr>
                <w:rFonts w:ascii="Times New Roman" w:hAnsi="Times New Roman"/>
                <w:sz w:val="28"/>
                <w:szCs w:val="28"/>
              </w:rPr>
              <w:t>10</w:t>
            </w:r>
            <w:r w:rsidRPr="00EC1287">
              <w:rPr>
                <w:rFonts w:ascii="Times New Roman" w:hAnsi="Times New Roman"/>
                <w:sz w:val="28"/>
                <w:szCs w:val="28"/>
              </w:rPr>
              <w:t>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6C84445"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1B0CC838"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26BCDB5" w14:textId="5B0802F0"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CBF79C9" w14:textId="64F8E486"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Token_expried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8AFF67A" w14:textId="34A4CE4F" w:rsidR="004F43E5" w:rsidRPr="00EC1287" w:rsidRDefault="004F43E5" w:rsidP="00656016">
            <w:pPr>
              <w:ind w:firstLine="90"/>
              <w:jc w:val="center"/>
              <w:rPr>
                <w:rFonts w:ascii="Times New Roman" w:hAnsi="Times New Roman"/>
                <w:sz w:val="28"/>
                <w:szCs w:val="28"/>
              </w:rPr>
            </w:pPr>
            <w:r w:rsidRPr="00EC1287">
              <w:rPr>
                <w:rFonts w:ascii="Times New Roman" w:hAnsi="Times New Roman"/>
                <w:sz w:val="28"/>
                <w:szCs w:val="28"/>
              </w:rPr>
              <w:t>Thời gian hết hạn token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18F73B9"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Date</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7574C08"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Not null</w:t>
            </w:r>
          </w:p>
        </w:tc>
      </w:tr>
      <w:tr w:rsidR="004F43E5" w14:paraId="6670F3C5"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469C2BE" w14:textId="1F4DB248"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60C7EA" w14:textId="7DEDB131"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Refresh_token_expried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3E2547E" w14:textId="4C2D84FF" w:rsidR="004F43E5" w:rsidRPr="00EC1287" w:rsidRDefault="00656016" w:rsidP="00656016">
            <w:pPr>
              <w:ind w:firstLine="90"/>
              <w:jc w:val="center"/>
              <w:rPr>
                <w:rFonts w:ascii="Times New Roman" w:hAnsi="Times New Roman"/>
                <w:sz w:val="28"/>
                <w:szCs w:val="28"/>
              </w:rPr>
            </w:pPr>
            <w:r w:rsidRPr="00EC1287">
              <w:rPr>
                <w:rFonts w:ascii="Times New Roman" w:hAnsi="Times New Roman"/>
                <w:sz w:val="28"/>
                <w:szCs w:val="28"/>
              </w:rPr>
              <w:t>Làm mới token đã hết hạn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CD0429D" w14:textId="3234FDBD" w:rsidR="004F43E5" w:rsidRPr="00EC1287" w:rsidRDefault="00656016" w:rsidP="005025CB">
            <w:pPr>
              <w:ind w:firstLine="90"/>
              <w:rPr>
                <w:rFonts w:ascii="Times New Roman" w:hAnsi="Times New Roman"/>
                <w:sz w:val="28"/>
                <w:szCs w:val="28"/>
              </w:rPr>
            </w:pPr>
            <w:r w:rsidRPr="00EC1287">
              <w:rPr>
                <w:rFonts w:ascii="Times New Roman" w:hAnsi="Times New Roman"/>
                <w:sz w:val="28"/>
                <w:szCs w:val="28"/>
              </w:rPr>
              <w:t>Date</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C983689" w14:textId="77777777" w:rsidR="004F43E5" w:rsidRPr="00EC1287" w:rsidRDefault="004F43E5" w:rsidP="005025CB">
            <w:pPr>
              <w:keepNext/>
              <w:rPr>
                <w:rFonts w:ascii="Times New Roman" w:hAnsi="Times New Roman"/>
                <w:sz w:val="28"/>
                <w:szCs w:val="28"/>
              </w:rPr>
            </w:pPr>
            <w:r w:rsidRPr="00EC1287">
              <w:rPr>
                <w:rFonts w:ascii="Times New Roman" w:hAnsi="Times New Roman"/>
                <w:sz w:val="28"/>
                <w:szCs w:val="28"/>
              </w:rPr>
              <w:t xml:space="preserve"> Not null</w:t>
            </w:r>
          </w:p>
        </w:tc>
      </w:tr>
      <w:tr w:rsidR="004F43E5" w14:paraId="21C82614"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644A9C8" w14:textId="10D7AA6E"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7</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320FA2" w14:textId="5EFC3E0F" w:rsidR="004F43E5" w:rsidRPr="00EC1287" w:rsidRDefault="004F43E5" w:rsidP="005025CB">
            <w:pPr>
              <w:ind w:firstLine="90"/>
              <w:rPr>
                <w:rFonts w:ascii="Times New Roman" w:hAnsi="Times New Roman"/>
                <w:sz w:val="28"/>
                <w:szCs w:val="28"/>
              </w:rPr>
            </w:pPr>
            <w:r w:rsidRPr="00EC1287">
              <w:rPr>
                <w:rFonts w:ascii="Times New Roman" w:hAnsi="Times New Roman"/>
                <w:color w:val="000000"/>
                <w:sz w:val="28"/>
                <w:szCs w:val="28"/>
                <w:shd w:val="clear" w:color="auto" w:fill="FFFFFF"/>
              </w:rPr>
              <w:t>User_id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28E999D" w14:textId="5B8EEB97" w:rsidR="004F43E5" w:rsidRPr="00EC1287" w:rsidRDefault="00656016" w:rsidP="00E122D6">
            <w:pPr>
              <w:ind w:firstLine="90"/>
              <w:jc w:val="both"/>
              <w:rPr>
                <w:rFonts w:ascii="Times New Roman" w:hAnsi="Times New Roman"/>
                <w:sz w:val="28"/>
                <w:szCs w:val="28"/>
              </w:rPr>
            </w:pPr>
            <w:r w:rsidRPr="00EC1287">
              <w:rPr>
                <w:rFonts w:ascii="Times New Roman" w:hAnsi="Times New Roman"/>
                <w:sz w:val="28"/>
                <w:szCs w:val="28"/>
              </w:rPr>
              <w:t>Id tài khoản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3A7D4C3" w14:textId="563CE3E4" w:rsidR="004F43E5" w:rsidRPr="00EC1287" w:rsidRDefault="00656016" w:rsidP="005025CB">
            <w:pPr>
              <w:ind w:firstLine="90"/>
              <w:rPr>
                <w:rFonts w:ascii="Times New Roman" w:hAnsi="Times New Roman"/>
                <w:sz w:val="28"/>
                <w:szCs w:val="28"/>
              </w:rPr>
            </w:pPr>
            <w:r w:rsidRPr="00EC1287">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899DD35" w14:textId="320FD858" w:rsidR="004F43E5" w:rsidRPr="00EC1287" w:rsidRDefault="00656016" w:rsidP="005025CB">
            <w:pPr>
              <w:keepNext/>
              <w:ind w:firstLine="90"/>
              <w:rPr>
                <w:rFonts w:ascii="Times New Roman" w:hAnsi="Times New Roman"/>
                <w:sz w:val="28"/>
                <w:szCs w:val="28"/>
              </w:rPr>
            </w:pPr>
            <w:r w:rsidRPr="00EC1287">
              <w:rPr>
                <w:rFonts w:ascii="Times New Roman" w:hAnsi="Times New Roman"/>
                <w:sz w:val="28"/>
                <w:szCs w:val="28"/>
              </w:rPr>
              <w:t>FK</w:t>
            </w:r>
          </w:p>
        </w:tc>
      </w:tr>
      <w:tr w:rsidR="004F43E5" w14:paraId="5BFFAD53"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EFA973B" w14:textId="1270FCE3"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8</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889A95"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9F3266" w14:textId="77777777" w:rsidR="004F43E5" w:rsidRPr="00EC1287" w:rsidRDefault="004F43E5" w:rsidP="00E122D6">
            <w:pPr>
              <w:ind w:firstLine="90"/>
              <w:jc w:val="both"/>
              <w:rPr>
                <w:rFonts w:ascii="Times New Roman" w:hAnsi="Times New Roman"/>
                <w:sz w:val="28"/>
                <w:szCs w:val="28"/>
              </w:rPr>
            </w:pPr>
            <w:r w:rsidRPr="00EC1287">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B5D5EF4"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8107FB2"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Null</w:t>
            </w:r>
          </w:p>
        </w:tc>
      </w:tr>
      <w:tr w:rsidR="004F43E5" w14:paraId="42AAADCC" w14:textId="77777777" w:rsidTr="004F43E5">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AA924F0" w14:textId="54BBD336" w:rsidR="004F43E5" w:rsidRPr="00EC1287" w:rsidRDefault="00CB643C" w:rsidP="005025CB">
            <w:pPr>
              <w:jc w:val="center"/>
              <w:rPr>
                <w:rFonts w:ascii="Times New Roman" w:hAnsi="Times New Roman"/>
                <w:b/>
                <w:sz w:val="28"/>
                <w:szCs w:val="28"/>
              </w:rPr>
            </w:pPr>
            <w:r w:rsidRPr="00EC1287">
              <w:rPr>
                <w:rFonts w:ascii="Times New Roman" w:hAnsi="Times New Roman"/>
                <w:b/>
                <w:sz w:val="28"/>
                <w:szCs w:val="28"/>
              </w:rPr>
              <w:t>9</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5FAF895"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81F4D76" w14:textId="77777777" w:rsidR="004F43E5" w:rsidRPr="00EC1287" w:rsidRDefault="004F43E5" w:rsidP="00E122D6">
            <w:pPr>
              <w:ind w:firstLine="90"/>
              <w:jc w:val="both"/>
              <w:rPr>
                <w:rFonts w:ascii="Times New Roman" w:hAnsi="Times New Roman"/>
                <w:sz w:val="28"/>
                <w:szCs w:val="28"/>
              </w:rPr>
            </w:pPr>
            <w:r w:rsidRPr="00EC1287">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EB7FD5" w14:textId="77777777" w:rsidR="004F43E5" w:rsidRPr="00EC1287" w:rsidRDefault="004F43E5" w:rsidP="005025CB">
            <w:pPr>
              <w:ind w:firstLine="90"/>
              <w:rPr>
                <w:rFonts w:ascii="Times New Roman" w:hAnsi="Times New Roman"/>
                <w:sz w:val="28"/>
                <w:szCs w:val="28"/>
              </w:rPr>
            </w:pPr>
            <w:r w:rsidRPr="00EC1287">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C93F1A9" w14:textId="77777777" w:rsidR="004F43E5" w:rsidRPr="00EC1287" w:rsidRDefault="004F43E5" w:rsidP="005025CB">
            <w:pPr>
              <w:keepNext/>
              <w:ind w:firstLine="90"/>
              <w:rPr>
                <w:rFonts w:ascii="Times New Roman" w:hAnsi="Times New Roman"/>
                <w:sz w:val="28"/>
                <w:szCs w:val="28"/>
              </w:rPr>
            </w:pPr>
            <w:r w:rsidRPr="00EC1287">
              <w:rPr>
                <w:rFonts w:ascii="Times New Roman" w:hAnsi="Times New Roman"/>
                <w:sz w:val="28"/>
                <w:szCs w:val="28"/>
              </w:rPr>
              <w:t>Null</w:t>
            </w:r>
          </w:p>
        </w:tc>
      </w:tr>
    </w:tbl>
    <w:p w14:paraId="28E3850E" w14:textId="77E3C964" w:rsidR="0065601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697" w:name="_Toc71589312"/>
      <w:bookmarkStart w:id="698" w:name="_Toc71645364"/>
      <w:bookmarkStart w:id="699" w:name="_Toc71668602"/>
      <w:bookmarkStart w:id="700" w:name="_Toc71670929"/>
      <w:bookmarkStart w:id="701" w:name="_Toc71672355"/>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3.2</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Session_Users</w:t>
      </w:r>
      <w:bookmarkEnd w:id="697"/>
      <w:bookmarkEnd w:id="698"/>
      <w:bookmarkEnd w:id="699"/>
      <w:bookmarkEnd w:id="700"/>
      <w:bookmarkEnd w:id="701"/>
    </w:p>
    <w:p w14:paraId="65A80B27" w14:textId="328D128C" w:rsidR="00656016" w:rsidRPr="00656016" w:rsidRDefault="00614A37" w:rsidP="00614A37">
      <w:pPr>
        <w:pStyle w:val="ListParagraph"/>
        <w:numPr>
          <w:ilvl w:val="0"/>
          <w:numId w:val="49"/>
        </w:numPr>
        <w:rPr>
          <w:rFonts w:ascii="Times New Roman" w:eastAsia="Times New Roman" w:hAnsi="Times New Roman"/>
          <w:b/>
          <w:bCs/>
          <w:sz w:val="28"/>
          <w:szCs w:val="28"/>
        </w:rPr>
      </w:pPr>
      <w:r>
        <w:rPr>
          <w:rFonts w:ascii="Times New Roman" w:eastAsia="Times New Roman" w:hAnsi="Times New Roman"/>
          <w:b/>
          <w:bCs/>
          <w:sz w:val="28"/>
          <w:szCs w:val="28"/>
        </w:rPr>
        <w:t>Lớp</w:t>
      </w:r>
      <w:r w:rsidR="00656016" w:rsidRPr="00656016">
        <w:rPr>
          <w:rFonts w:ascii="Times New Roman" w:eastAsia="Times New Roman" w:hAnsi="Times New Roman"/>
          <w:b/>
          <w:bCs/>
          <w:sz w:val="28"/>
          <w:szCs w:val="28"/>
        </w:rPr>
        <w:t xml:space="preserve"> Category</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830"/>
        <w:gridCol w:w="2160"/>
        <w:gridCol w:w="1785"/>
        <w:gridCol w:w="1455"/>
      </w:tblGrid>
      <w:tr w:rsidR="00E122D6" w14:paraId="27C3FF42"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85A6785"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83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420407"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2A1488C"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78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069120E"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5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9E66BD7" w14:textId="77777777" w:rsidR="00656016" w:rsidRPr="00EC1287" w:rsidRDefault="00656016"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656016" w14:paraId="0A35F746"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44CE3"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665FF" w14:textId="6FABED42"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 xml:space="preserve">Id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D70F"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Id thể loại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E11D3" w14:textId="347021D4"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E880B"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656016" w14:paraId="7C580BE8"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BF3C6"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3C761" w14:textId="45D3EF3C"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 xml:space="preserve">Name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47C8C"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Tên thể loại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AFC6B" w14:textId="2E68E4C8"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Varchar(50)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94ED"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656016" w14:paraId="73DCAB45"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DABE1"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7C674" w14:textId="4D6D4EA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Status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49AD"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Trạng thái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83D27" w14:textId="507AF3F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Int(1)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EC9B4" w14:textId="77777777"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656016" w14:paraId="5EA6B846"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36EB3"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4</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AB3F3" w14:textId="45A4F53F"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652E8" w14:textId="089394F1"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78220" w14:textId="267C4106"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B210" w14:textId="6EAA04E1"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656016" w14:paraId="294FEF45" w14:textId="77777777" w:rsidTr="00656016">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83291" w14:textId="77777777" w:rsidR="00656016" w:rsidRPr="00EC1287" w:rsidRDefault="00656016" w:rsidP="00656016">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5</w:t>
            </w:r>
          </w:p>
        </w:tc>
        <w:tc>
          <w:tcPr>
            <w:tcW w:w="2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8B60D" w14:textId="31E7C875"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CCE3E" w14:textId="1E5A75F4"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0D8DF" w14:textId="67D9CB5F"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CAD44" w14:textId="28E2CC72" w:rsidR="00656016" w:rsidRPr="00EC1287" w:rsidRDefault="00656016">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4BE99A8C" w14:textId="523437E4" w:rsidR="0065601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02" w:name="_Toc71589313"/>
      <w:bookmarkStart w:id="703" w:name="_Toc71645365"/>
      <w:bookmarkStart w:id="704" w:name="_Toc71668603"/>
      <w:bookmarkStart w:id="705" w:name="_Toc71670930"/>
      <w:bookmarkStart w:id="706" w:name="_Toc71672356"/>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3.3</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Category</w:t>
      </w:r>
      <w:bookmarkEnd w:id="702"/>
      <w:bookmarkEnd w:id="703"/>
      <w:bookmarkEnd w:id="704"/>
      <w:bookmarkEnd w:id="705"/>
      <w:bookmarkEnd w:id="706"/>
    </w:p>
    <w:p w14:paraId="135A569D" w14:textId="77777777" w:rsidR="00EC1287" w:rsidRDefault="00EC1287">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71D1776A" w14:textId="3FEA1CA9" w:rsidR="005025CB" w:rsidRPr="00CB643C" w:rsidRDefault="00614A37" w:rsidP="00614A37">
      <w:pPr>
        <w:pStyle w:val="ListParagraph"/>
        <w:numPr>
          <w:ilvl w:val="0"/>
          <w:numId w:val="51"/>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00E122D6" w:rsidRPr="00E122D6">
        <w:rPr>
          <w:rFonts w:ascii="Times New Roman" w:eastAsia="Times New Roman" w:hAnsi="Times New Roman"/>
          <w:b/>
          <w:bCs/>
          <w:sz w:val="28"/>
          <w:szCs w:val="28"/>
        </w:rPr>
        <w:t xml:space="preserve"> Supplier</w:t>
      </w:r>
    </w:p>
    <w:tbl>
      <w:tblPr>
        <w:tblW w:w="9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790"/>
        <w:gridCol w:w="2160"/>
        <w:gridCol w:w="1800"/>
        <w:gridCol w:w="1530"/>
      </w:tblGrid>
      <w:tr w:rsidR="005025CB" w14:paraId="54F21C1D"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DF0EC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7479A8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0FFEE8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56EA7C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53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285FDB"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5025CB" w14:paraId="50634A8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D704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5BA3" w14:textId="7D261C7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D621F" w14:textId="214DB2BE"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nhà cung cấp</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9F3F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00C4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5025CB" w14:paraId="5F4C15D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EA48A"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AFBE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Category_id</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EA87B" w14:textId="6AADDFA2"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thể loại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24F5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9F86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FK</w:t>
            </w:r>
          </w:p>
        </w:tc>
      </w:tr>
      <w:tr w:rsidR="005025CB" w14:paraId="7FF8D363"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E7AFA"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8BA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Name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A86C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Tên nhà cung cấp</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10C2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Varchar(50)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42A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42187A3"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26B3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6CB6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Phone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62CB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Số điện thoại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F7EA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337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9BF886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4F49"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5</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7598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Address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01E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Địa chỉ</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D2E5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Varchar(256)</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CD79"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33A3D8A3"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1A5E6"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6</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63C6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Status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F8B5" w14:textId="5A03B9A8"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Trạng thá</w:t>
            </w:r>
            <w:r w:rsidR="00CB643C" w:rsidRPr="00EC1287">
              <w:rPr>
                <w:rFonts w:ascii="Times New Roman" w:hAnsi="Times New Roman"/>
                <w:sz w:val="28"/>
                <w:szCs w:val="28"/>
              </w:rPr>
              <w:t>i</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D27E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5F5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42C694C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AAFFF"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7</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E87C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C0D7" w14:textId="5DF0688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EE1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FD1F6" w14:textId="6CD2BB96"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5025CB" w14:paraId="177A8D12"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63191"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8</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6603" w14:textId="3A56E04D"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E4EDF" w14:textId="658D0E57"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62F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50F58" w14:textId="650E376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77B99A76" w14:textId="7FD5222B" w:rsidR="005025CB"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07" w:name="_Toc71589314"/>
      <w:bookmarkStart w:id="708" w:name="_Toc71645366"/>
      <w:bookmarkStart w:id="709" w:name="_Toc71668604"/>
      <w:bookmarkStart w:id="710" w:name="_Toc71670931"/>
      <w:bookmarkStart w:id="711" w:name="_Toc71672357"/>
      <w:r w:rsidRPr="00646538">
        <w:rPr>
          <w:rFonts w:ascii="Times New Roman" w:eastAsia="Times New Roman" w:hAnsi="Times New Roman"/>
          <w:bCs/>
          <w:i/>
          <w:color w:val="000000" w:themeColor="text1"/>
          <w:sz w:val="28"/>
          <w:szCs w:val="28"/>
          <w:lang w:val="en-US"/>
        </w:rPr>
        <w:t>Bảng 3.</w:t>
      </w:r>
      <w:r>
        <w:rPr>
          <w:rFonts w:ascii="Times New Roman" w:eastAsia="Times New Roman" w:hAnsi="Times New Roman"/>
          <w:bCs/>
          <w:i/>
          <w:color w:val="000000" w:themeColor="text1"/>
          <w:sz w:val="28"/>
          <w:szCs w:val="28"/>
          <w:lang w:val="en-US"/>
        </w:rPr>
        <w:t>4</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Supplier</w:t>
      </w:r>
      <w:bookmarkEnd w:id="707"/>
      <w:bookmarkEnd w:id="708"/>
      <w:bookmarkEnd w:id="709"/>
      <w:bookmarkEnd w:id="710"/>
      <w:bookmarkEnd w:id="711"/>
    </w:p>
    <w:p w14:paraId="24FDBB84" w14:textId="4908DB96" w:rsidR="005025CB" w:rsidRPr="00A736A7" w:rsidRDefault="00614A37" w:rsidP="00A736A7">
      <w:pPr>
        <w:pStyle w:val="ListParagraph"/>
        <w:numPr>
          <w:ilvl w:val="0"/>
          <w:numId w:val="51"/>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E122D6" w:rsidRPr="00E122D6">
        <w:rPr>
          <w:rFonts w:ascii="Times New Roman" w:eastAsia="Times New Roman" w:hAnsi="Times New Roman"/>
          <w:b/>
          <w:bCs/>
          <w:sz w:val="28"/>
          <w:szCs w:val="28"/>
        </w:rPr>
        <w:t>Customer</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790"/>
        <w:gridCol w:w="2200"/>
        <w:gridCol w:w="1785"/>
        <w:gridCol w:w="1455"/>
      </w:tblGrid>
      <w:tr w:rsidR="005025CB" w14:paraId="43AF34F8"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50F8FF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112EED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2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E618E7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78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FA33556"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5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341F05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5025CB" w14:paraId="3374261C"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FDA72"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C24C7" w14:textId="1C9C65A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BA63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ID khách hàng</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416C5" w14:textId="7B02BD2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Bi</w:t>
            </w:r>
            <w:r w:rsidR="005025CB" w:rsidRPr="00EC1287">
              <w:rPr>
                <w:rFonts w:ascii="Times New Roman" w:hAnsi="Times New Roman"/>
                <w:sz w:val="28"/>
                <w:szCs w:val="28"/>
              </w:rPr>
              <w:t>gint(20)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A636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5025CB" w14:paraId="43A962A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6C2C9"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B5ED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Email</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2B620" w14:textId="36F4FC5B"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Email</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B6E0" w14:textId="393ACB4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V</w:t>
            </w:r>
            <w:r w:rsidR="005025CB" w:rsidRPr="00EC1287">
              <w:rPr>
                <w:rFonts w:ascii="Times New Roman" w:hAnsi="Times New Roman"/>
                <w:sz w:val="28"/>
                <w:szCs w:val="28"/>
              </w:rPr>
              <w:t>archar(100)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193A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0E8B4C3B"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B62DC"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C6DD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Name</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F65E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Tên khách hàng</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4B4EB" w14:textId="4CB7A6E8"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V</w:t>
            </w:r>
            <w:r w:rsidR="005025CB" w:rsidRPr="00EC1287">
              <w:rPr>
                <w:rFonts w:ascii="Times New Roman" w:hAnsi="Times New Roman"/>
                <w:sz w:val="28"/>
                <w:szCs w:val="28"/>
              </w:rPr>
              <w:t>archar(50)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7415" w14:textId="5375570E" w:rsidR="005025CB" w:rsidRPr="00EC1287" w:rsidRDefault="001A4E33">
            <w:pPr>
              <w:widowControl w:val="0"/>
              <w:spacing w:line="240" w:lineRule="auto"/>
              <w:jc w:val="both"/>
              <w:rPr>
                <w:rFonts w:ascii="Times New Roman" w:hAnsi="Times New Roman"/>
                <w:sz w:val="28"/>
                <w:szCs w:val="28"/>
              </w:rPr>
            </w:pPr>
            <w:r w:rsidRPr="00EC1287">
              <w:rPr>
                <w:rFonts w:ascii="Times New Roman" w:hAnsi="Times New Roman"/>
                <w:sz w:val="28"/>
                <w:szCs w:val="28"/>
                <w:lang w:val="en-US"/>
              </w:rPr>
              <w:t>N</w:t>
            </w:r>
            <w:r w:rsidR="005025CB" w:rsidRPr="00EC1287">
              <w:rPr>
                <w:rFonts w:ascii="Times New Roman" w:hAnsi="Times New Roman"/>
                <w:sz w:val="28"/>
                <w:szCs w:val="28"/>
              </w:rPr>
              <w:t>ull</w:t>
            </w:r>
          </w:p>
        </w:tc>
      </w:tr>
      <w:tr w:rsidR="001A4E33" w14:paraId="566F872E"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B4F9D" w14:textId="658699A0" w:rsidR="001A4E33" w:rsidRPr="00EC1287" w:rsidRDefault="001A4E33" w:rsidP="00CB643C">
            <w:pPr>
              <w:widowControl w:val="0"/>
              <w:spacing w:line="240" w:lineRule="auto"/>
              <w:jc w:val="center"/>
              <w:rPr>
                <w:rFonts w:ascii="Times New Roman" w:hAnsi="Times New Roman"/>
                <w:b/>
                <w:bCs/>
                <w:sz w:val="28"/>
                <w:szCs w:val="28"/>
                <w:lang w:val="en-US"/>
              </w:rPr>
            </w:pPr>
            <w:r w:rsidRPr="00EC1287">
              <w:rPr>
                <w:rFonts w:ascii="Times New Roman" w:hAnsi="Times New Roman"/>
                <w:b/>
                <w:bCs/>
                <w:sz w:val="28"/>
                <w:szCs w:val="28"/>
                <w:lang w:val="en-US"/>
              </w:rPr>
              <w:t>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A02F2" w14:textId="7D874C16"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Password</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FA746" w14:textId="45125A6B"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Mật khẩu</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10C76" w14:textId="49412EC8"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Varchar(100)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7D126" w14:textId="08B886CD" w:rsidR="001A4E33" w:rsidRPr="00EC1287" w:rsidRDefault="001A4E33">
            <w:pPr>
              <w:widowControl w:val="0"/>
              <w:spacing w:line="240" w:lineRule="auto"/>
              <w:jc w:val="both"/>
              <w:rPr>
                <w:rFonts w:ascii="Times New Roman" w:hAnsi="Times New Roman"/>
                <w:sz w:val="28"/>
                <w:szCs w:val="28"/>
                <w:lang w:val="en-US"/>
              </w:rPr>
            </w:pPr>
            <w:r w:rsidRPr="00EC1287">
              <w:rPr>
                <w:rFonts w:ascii="Times New Roman" w:hAnsi="Times New Roman"/>
                <w:sz w:val="28"/>
                <w:szCs w:val="28"/>
                <w:lang w:val="en-US"/>
              </w:rPr>
              <w:t>Not null</w:t>
            </w:r>
          </w:p>
        </w:tc>
      </w:tr>
      <w:tr w:rsidR="005025CB" w14:paraId="061195F9"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83DFE" w14:textId="6C000E4E" w:rsidR="005025CB" w:rsidRPr="00EC1287" w:rsidRDefault="001A4E33" w:rsidP="00CB643C">
            <w:pPr>
              <w:widowControl w:val="0"/>
              <w:spacing w:line="240" w:lineRule="auto"/>
              <w:jc w:val="center"/>
              <w:rPr>
                <w:rFonts w:ascii="Times New Roman" w:hAnsi="Times New Roman"/>
                <w:b/>
                <w:bCs/>
                <w:sz w:val="28"/>
                <w:szCs w:val="28"/>
                <w:lang w:val="en-US"/>
              </w:rPr>
            </w:pPr>
            <w:r w:rsidRPr="00EC1287">
              <w:rPr>
                <w:rFonts w:ascii="Times New Roman" w:hAnsi="Times New Roman"/>
                <w:b/>
                <w:bCs/>
                <w:sz w:val="28"/>
                <w:szCs w:val="28"/>
              </w:rPr>
              <w:t>5</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E27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Phone</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3852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Số điện thoại</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8499" w14:textId="4D5EEE9E"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5025CB" w:rsidRPr="00EC1287">
              <w:rPr>
                <w:rFonts w:ascii="Times New Roman" w:hAnsi="Times New Roman"/>
                <w:sz w:val="28"/>
                <w:szCs w:val="28"/>
              </w:rPr>
              <w:t>nt(11)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6EF91" w14:textId="3CE89D46" w:rsidR="005025CB" w:rsidRPr="00EC1287" w:rsidRDefault="001A4E33">
            <w:pPr>
              <w:widowControl w:val="0"/>
              <w:spacing w:line="240" w:lineRule="auto"/>
              <w:jc w:val="both"/>
              <w:rPr>
                <w:rFonts w:ascii="Times New Roman" w:hAnsi="Times New Roman"/>
                <w:sz w:val="28"/>
                <w:szCs w:val="28"/>
              </w:rPr>
            </w:pPr>
            <w:r w:rsidRPr="00EC1287">
              <w:rPr>
                <w:rFonts w:ascii="Times New Roman" w:hAnsi="Times New Roman"/>
                <w:sz w:val="28"/>
                <w:szCs w:val="28"/>
              </w:rPr>
              <w:t>N</w:t>
            </w:r>
            <w:r w:rsidR="005025CB" w:rsidRPr="00EC1287">
              <w:rPr>
                <w:rFonts w:ascii="Times New Roman" w:hAnsi="Times New Roman"/>
                <w:sz w:val="28"/>
                <w:szCs w:val="28"/>
              </w:rPr>
              <w:t>ull</w:t>
            </w:r>
          </w:p>
        </w:tc>
      </w:tr>
      <w:tr w:rsidR="005025CB" w14:paraId="447B66F4"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33484" w14:textId="5C44D174" w:rsidR="005025CB" w:rsidRPr="00EC1287" w:rsidRDefault="001A4E33"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6</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9B9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Address</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8E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Địa chỉ</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B9630" w14:textId="16073BD7"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V</w:t>
            </w:r>
            <w:r w:rsidR="005025CB" w:rsidRPr="00EC1287">
              <w:rPr>
                <w:rFonts w:ascii="Times New Roman" w:hAnsi="Times New Roman"/>
                <w:sz w:val="28"/>
                <w:szCs w:val="28"/>
              </w:rPr>
              <w:t>archar(256)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D6F80" w14:textId="591002ED" w:rsidR="005025CB" w:rsidRPr="00EC1287" w:rsidRDefault="001A4E33">
            <w:pPr>
              <w:widowControl w:val="0"/>
              <w:spacing w:line="240" w:lineRule="auto"/>
              <w:jc w:val="both"/>
              <w:rPr>
                <w:rFonts w:ascii="Times New Roman" w:hAnsi="Times New Roman"/>
                <w:sz w:val="28"/>
                <w:szCs w:val="28"/>
              </w:rPr>
            </w:pPr>
            <w:r w:rsidRPr="00EC1287">
              <w:rPr>
                <w:rFonts w:ascii="Times New Roman" w:hAnsi="Times New Roman"/>
                <w:sz w:val="28"/>
                <w:szCs w:val="28"/>
              </w:rPr>
              <w:t>N</w:t>
            </w:r>
            <w:r w:rsidR="005025CB" w:rsidRPr="00EC1287">
              <w:rPr>
                <w:rFonts w:ascii="Times New Roman" w:hAnsi="Times New Roman"/>
                <w:sz w:val="28"/>
                <w:szCs w:val="28"/>
              </w:rPr>
              <w:t>ull</w:t>
            </w:r>
          </w:p>
        </w:tc>
      </w:tr>
      <w:tr w:rsidR="005025CB" w14:paraId="63D8FBC1"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763B" w14:textId="57A50D24" w:rsidR="005025CB" w:rsidRPr="00EC1287" w:rsidRDefault="001A4E33"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7</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99C3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B8BBA" w14:textId="6CC44071"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47EB" w14:textId="1143FE6A"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w:t>
            </w:r>
            <w:r w:rsidR="005025CB" w:rsidRPr="00EC1287">
              <w:rPr>
                <w:rFonts w:ascii="Times New Roman" w:hAnsi="Times New Roman"/>
                <w:sz w:val="28"/>
                <w:szCs w:val="28"/>
              </w:rPr>
              <w: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EB0B" w14:textId="71BCF3E3"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5025CB" w14:paraId="038666C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177F" w14:textId="24488C32" w:rsidR="005025CB" w:rsidRPr="00EC1287" w:rsidRDefault="001A4E33"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lastRenderedPageBreak/>
              <w:t>8</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2AB2" w14:textId="4625FC8F"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3B40C" w14:textId="06F6D3BF"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F11D7" w14:textId="74F46BB7"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w:t>
            </w:r>
            <w:r w:rsidR="005025CB" w:rsidRPr="00EC1287">
              <w:rPr>
                <w:rFonts w:ascii="Times New Roman" w:hAnsi="Times New Roman"/>
                <w:sz w:val="28"/>
                <w:szCs w:val="28"/>
              </w:rPr>
              <w:t>imestamp</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4B03" w14:textId="18F98F8E"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5CE2B241" w14:textId="7E4D1370" w:rsidR="005025CB"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12" w:name="_Toc71589315"/>
      <w:bookmarkStart w:id="713" w:name="_Toc71645367"/>
      <w:bookmarkStart w:id="714" w:name="_Toc71668605"/>
      <w:bookmarkStart w:id="715" w:name="_Toc71670932"/>
      <w:bookmarkStart w:id="716" w:name="_Toc71672358"/>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3.5</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Customer</w:t>
      </w:r>
      <w:bookmarkEnd w:id="712"/>
      <w:bookmarkEnd w:id="713"/>
      <w:bookmarkEnd w:id="714"/>
      <w:bookmarkEnd w:id="715"/>
      <w:bookmarkEnd w:id="716"/>
    </w:p>
    <w:p w14:paraId="053D1D11" w14:textId="169645EF" w:rsidR="005025CB" w:rsidRPr="00A736A7" w:rsidRDefault="00614A37" w:rsidP="00A736A7">
      <w:pPr>
        <w:pStyle w:val="ListParagraph"/>
        <w:numPr>
          <w:ilvl w:val="0"/>
          <w:numId w:val="51"/>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E122D6" w:rsidRPr="00E122D6">
        <w:rPr>
          <w:rFonts w:ascii="Times New Roman" w:eastAsia="Times New Roman" w:hAnsi="Times New Roman"/>
          <w:b/>
          <w:bCs/>
          <w:sz w:val="28"/>
          <w:szCs w:val="28"/>
        </w:rPr>
        <w:t>Product</w:t>
      </w:r>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790"/>
        <w:gridCol w:w="2250"/>
        <w:gridCol w:w="1710"/>
        <w:gridCol w:w="1440"/>
      </w:tblGrid>
      <w:tr w:rsidR="005025CB" w14:paraId="5280ED48" w14:textId="77777777" w:rsidTr="00CB643C">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490C283"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STT</w:t>
            </w:r>
          </w:p>
        </w:tc>
        <w:tc>
          <w:tcPr>
            <w:tcW w:w="27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082CAF3"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Tên trường</w:t>
            </w:r>
          </w:p>
        </w:tc>
        <w:tc>
          <w:tcPr>
            <w:tcW w:w="225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4B077F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Diễn giải</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0F6EE3D"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1E53C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Ràng buộc</w:t>
            </w:r>
          </w:p>
        </w:tc>
      </w:tr>
      <w:tr w:rsidR="005025CB" w14:paraId="6688C65E"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BCF64"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00499" w14:textId="716D462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302E" w14:textId="4275045B"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w:t>
            </w:r>
            <w:r w:rsidR="00CB643C" w:rsidRPr="00EC1287">
              <w:rPr>
                <w:rFonts w:ascii="Times New Roman" w:hAnsi="Times New Roman"/>
                <w:sz w:val="28"/>
                <w:szCs w:val="28"/>
              </w:rPr>
              <w:t>d</w:t>
            </w:r>
            <w:r w:rsidRPr="00EC1287">
              <w:rPr>
                <w:rFonts w:ascii="Times New Roman" w:hAnsi="Times New Roman"/>
                <w:sz w:val="28"/>
                <w:szCs w:val="28"/>
              </w:rPr>
              <w:t xml:space="preserve"> 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E434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8E51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PK</w:t>
            </w:r>
          </w:p>
        </w:tc>
      </w:tr>
      <w:tr w:rsidR="005025CB" w14:paraId="7291AC3B"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EF47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55DC9"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Name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B8B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Tên 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A365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Varchar(200)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4B7F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EC199F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95429"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E8523"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Quantity</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633D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Số lượng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3AFB"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6AFC3" w14:textId="713E60C9"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N</w:t>
            </w:r>
            <w:r w:rsidR="005025CB" w:rsidRPr="00EC1287">
              <w:rPr>
                <w:rFonts w:ascii="Times New Roman" w:hAnsi="Times New Roman"/>
                <w:sz w:val="28"/>
                <w:szCs w:val="28"/>
              </w:rPr>
              <w:t>ull</w:t>
            </w:r>
          </w:p>
        </w:tc>
      </w:tr>
      <w:tr w:rsidR="005025CB" w14:paraId="018CF672"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D6A0F"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4</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A918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Image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885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Hình ảnh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563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Varchar(256)</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170B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53DF7DF2"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7131D"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5</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4ECA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424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Ghi chú</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A4A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Text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B2FA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12E7BDAD"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F7ED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6</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B97E"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Import_price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8FF0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Giá mặc định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6FE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Double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FCC2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2B3624C5"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45097"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7</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49A4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Export_price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856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Giá giảm giá</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EE5E4"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Double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2B4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7BE5B806"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D7068"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8</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33A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Sale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65E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Phần trăm giảm giá</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5348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CB7D7"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648561DF"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1C76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9</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A77D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Status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E49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Trạng thái 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485B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Int(1)</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6F31"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Not null</w:t>
            </w:r>
          </w:p>
        </w:tc>
      </w:tr>
      <w:tr w:rsidR="005025CB" w14:paraId="7F8644CB"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89541"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10</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2D860"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Supplier_id</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394C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ID nhà cung cấp</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0193F"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55622"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FK</w:t>
            </w:r>
          </w:p>
        </w:tc>
      </w:tr>
      <w:tr w:rsidR="005025CB" w14:paraId="0B4254B1"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A160E"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11</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D1018"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Category_id</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4FF9"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ID thể loại</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BC27A"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06C96"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FK</w:t>
            </w:r>
          </w:p>
        </w:tc>
      </w:tr>
      <w:tr w:rsidR="005025CB" w14:paraId="2089A3CC"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C580"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12</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6B25"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Created_at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5002" w14:textId="416E33A4"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tạo</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2B8D"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9D5B" w14:textId="656D321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r w:rsidR="005025CB" w14:paraId="54ADFF26" w14:textId="77777777" w:rsidTr="00CB643C">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D86C6" w14:textId="77777777" w:rsidR="005025CB" w:rsidRPr="00EC1287" w:rsidRDefault="005025CB" w:rsidP="00CB643C">
            <w:pPr>
              <w:widowControl w:val="0"/>
              <w:spacing w:line="240" w:lineRule="auto"/>
              <w:jc w:val="center"/>
              <w:rPr>
                <w:rFonts w:ascii="Times New Roman" w:hAnsi="Times New Roman"/>
                <w:b/>
                <w:bCs/>
                <w:sz w:val="28"/>
                <w:szCs w:val="28"/>
              </w:rPr>
            </w:pPr>
            <w:r w:rsidRPr="00EC1287">
              <w:rPr>
                <w:rFonts w:ascii="Times New Roman" w:hAnsi="Times New Roman"/>
                <w:b/>
                <w:bCs/>
                <w:sz w:val="28"/>
                <w:szCs w:val="28"/>
              </w:rPr>
              <w:t>13</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84694" w14:textId="58A165FA"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Update</w:t>
            </w:r>
            <w:r w:rsidR="00CB643C" w:rsidRPr="00EC1287">
              <w:rPr>
                <w:rFonts w:ascii="Times New Roman" w:hAnsi="Times New Roman"/>
                <w:sz w:val="28"/>
                <w:szCs w:val="28"/>
              </w:rPr>
              <w:t>d</w:t>
            </w:r>
            <w:r w:rsidRPr="00EC1287">
              <w:rPr>
                <w:rFonts w:ascii="Times New Roman" w:hAnsi="Times New Roman"/>
                <w:sz w:val="28"/>
                <w:szCs w:val="28"/>
              </w:rPr>
              <w:t>_at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85DC8" w14:textId="0D80BA76" w:rsidR="005025CB" w:rsidRPr="00EC1287" w:rsidRDefault="00CB643C">
            <w:pPr>
              <w:widowControl w:val="0"/>
              <w:spacing w:line="240" w:lineRule="auto"/>
              <w:jc w:val="both"/>
              <w:rPr>
                <w:rFonts w:ascii="Times New Roman" w:hAnsi="Times New Roman"/>
                <w:sz w:val="28"/>
                <w:szCs w:val="28"/>
              </w:rPr>
            </w:pPr>
            <w:r w:rsidRPr="00EC1287">
              <w:rPr>
                <w:rFonts w:ascii="Times New Roman" w:hAnsi="Times New Roman"/>
                <w:sz w:val="28"/>
                <w:szCs w:val="28"/>
              </w:rPr>
              <w:t>Thời gian sửa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2761C" w14:textId="77777777"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9C958" w14:textId="512A2384" w:rsidR="005025CB" w:rsidRPr="00EC1287" w:rsidRDefault="005025CB">
            <w:pPr>
              <w:widowControl w:val="0"/>
              <w:spacing w:line="240" w:lineRule="auto"/>
              <w:jc w:val="both"/>
              <w:rPr>
                <w:rFonts w:ascii="Times New Roman" w:hAnsi="Times New Roman"/>
                <w:sz w:val="28"/>
                <w:szCs w:val="28"/>
              </w:rPr>
            </w:pPr>
            <w:r w:rsidRPr="00EC1287">
              <w:rPr>
                <w:rFonts w:ascii="Times New Roman" w:hAnsi="Times New Roman"/>
                <w:sz w:val="28"/>
                <w:szCs w:val="28"/>
              </w:rPr>
              <w:t>Null</w:t>
            </w:r>
          </w:p>
        </w:tc>
      </w:tr>
    </w:tbl>
    <w:p w14:paraId="36FE1FC9" w14:textId="6777B456" w:rsidR="005025CB"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17" w:name="_Toc71589316"/>
      <w:bookmarkStart w:id="718" w:name="_Toc71645368"/>
      <w:bookmarkStart w:id="719" w:name="_Toc71668606"/>
      <w:bookmarkStart w:id="720" w:name="_Toc71670933"/>
      <w:bookmarkStart w:id="721" w:name="_Toc71672359"/>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3.6</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Product</w:t>
      </w:r>
      <w:bookmarkEnd w:id="717"/>
      <w:bookmarkEnd w:id="718"/>
      <w:bookmarkEnd w:id="719"/>
      <w:bookmarkEnd w:id="720"/>
      <w:bookmarkEnd w:id="721"/>
    </w:p>
    <w:p w14:paraId="07FFE5BB" w14:textId="77777777" w:rsidR="00EC1287" w:rsidRDefault="00EC1287">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5C176443" w14:textId="1A6AA31A" w:rsidR="00656016" w:rsidRPr="00656016" w:rsidRDefault="00614A37" w:rsidP="00614A37">
      <w:pPr>
        <w:pStyle w:val="ListParagraph"/>
        <w:numPr>
          <w:ilvl w:val="0"/>
          <w:numId w:val="50"/>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Pr="00E122D6">
        <w:rPr>
          <w:rFonts w:ascii="Times New Roman" w:eastAsia="Times New Roman" w:hAnsi="Times New Roman"/>
          <w:b/>
          <w:bCs/>
          <w:sz w:val="28"/>
          <w:szCs w:val="28"/>
        </w:rPr>
        <w:t xml:space="preserve"> </w:t>
      </w:r>
      <w:r w:rsidR="00656016" w:rsidRPr="00656016">
        <w:rPr>
          <w:rFonts w:ascii="Times New Roman" w:eastAsia="Times New Roman" w:hAnsi="Times New Roman"/>
          <w:b/>
          <w:bCs/>
          <w:sz w:val="28"/>
          <w:szCs w:val="28"/>
        </w:rPr>
        <w:t>Size</w:t>
      </w:r>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656016" w14:paraId="036BD674"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86E45F8" w14:textId="77777777" w:rsidR="00656016" w:rsidRPr="008C0A24" w:rsidRDefault="0065601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97EF697"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6C6BADF"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70FBE9CE"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B457A27"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656016" w14:paraId="2062AE89"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B0EE107"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4DBAEEB"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AD2645B" w14:textId="2252E6DA" w:rsidR="0065601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 xml:space="preserve"> </w:t>
            </w:r>
            <w:r w:rsidR="00656016" w:rsidRPr="008C0A24">
              <w:rPr>
                <w:rFonts w:ascii="Times New Roman" w:hAnsi="Times New Roman"/>
                <w:sz w:val="28"/>
                <w:szCs w:val="28"/>
              </w:rPr>
              <w:t>Id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460E1FB"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3CA3BBE"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PK</w:t>
            </w:r>
          </w:p>
        </w:tc>
      </w:tr>
      <w:tr w:rsidR="00656016" w14:paraId="387292A2"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4CE6E54"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E6B3499" w14:textId="0E9C653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Size</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1CDD89A" w14:textId="5C28BFCC" w:rsidR="0065601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w:t>
            </w:r>
            <w:r w:rsidR="00656016" w:rsidRPr="008C0A24">
              <w:rPr>
                <w:rFonts w:ascii="Times New Roman" w:hAnsi="Times New Roman"/>
                <w:sz w:val="28"/>
                <w:szCs w:val="28"/>
              </w:rPr>
              <w:t>Kích cỡ</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0FB7214" w14:textId="3E3D3CBD"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Int</w:t>
            </w:r>
            <w:r w:rsidR="008C5BC4" w:rsidRPr="008C0A24">
              <w:rPr>
                <w:rFonts w:ascii="Times New Roman" w:hAnsi="Times New Roman"/>
                <w:sz w:val="28"/>
                <w:szCs w:val="28"/>
              </w:rPr>
              <w:t xml:space="preserve"> </w:t>
            </w:r>
            <w:r w:rsidRPr="008C0A24">
              <w:rPr>
                <w:rFonts w:ascii="Times New Roman" w:hAnsi="Times New Roman"/>
                <w:sz w:val="28"/>
                <w:szCs w:val="28"/>
              </w:rPr>
              <w:t>(11)</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9540C8E"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Not null</w:t>
            </w:r>
          </w:p>
        </w:tc>
      </w:tr>
      <w:tr w:rsidR="00656016" w14:paraId="0905B244"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84ADDC" w14:textId="4C6E08CF"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50E9CD3"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CA32492"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9BEA750"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225A3B2"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656016" w14:paraId="35C4969B"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A94A2EF" w14:textId="32116B91"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3B888F"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DF2B8B4"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3A4BAD0"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19FAD35"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0B8059BB" w14:textId="6FB28340" w:rsidR="0065601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22" w:name="_Toc71589317"/>
      <w:bookmarkStart w:id="723" w:name="_Toc71645369"/>
      <w:bookmarkStart w:id="724" w:name="_Toc71668607"/>
      <w:bookmarkStart w:id="725" w:name="_Toc71670934"/>
      <w:bookmarkStart w:id="726" w:name="_Toc71672360"/>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3.7</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Size</w:t>
      </w:r>
      <w:bookmarkEnd w:id="722"/>
      <w:bookmarkEnd w:id="723"/>
      <w:bookmarkEnd w:id="724"/>
      <w:bookmarkEnd w:id="725"/>
      <w:bookmarkEnd w:id="726"/>
    </w:p>
    <w:p w14:paraId="55FF1E98" w14:textId="704B4FB8" w:rsidR="00656016" w:rsidRPr="00656016" w:rsidRDefault="00614A37" w:rsidP="00614A37">
      <w:pPr>
        <w:pStyle w:val="ListParagraph"/>
        <w:numPr>
          <w:ilvl w:val="0"/>
          <w:numId w:val="50"/>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656016">
        <w:rPr>
          <w:rFonts w:ascii="Times New Roman" w:eastAsia="Times New Roman" w:hAnsi="Times New Roman"/>
          <w:b/>
          <w:bCs/>
          <w:sz w:val="28"/>
          <w:szCs w:val="28"/>
        </w:rPr>
        <w:t>Color</w:t>
      </w:r>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656016" w14:paraId="5137AE13"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74587E2" w14:textId="77777777" w:rsidR="00656016" w:rsidRPr="008C0A24" w:rsidRDefault="0065601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17ABAB4"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5C593772"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5B1091F"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53B7E777" w14:textId="77777777" w:rsidR="00656016" w:rsidRPr="008C0A24" w:rsidRDefault="0065601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656016" w14:paraId="77B48722"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1DF3AE"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81A3FD0"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20EF418" w14:textId="32AC25EB"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Id 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2B6F4FE"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FE1778F"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PK</w:t>
            </w:r>
          </w:p>
        </w:tc>
      </w:tr>
      <w:tr w:rsidR="00656016" w14:paraId="545D76EE"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3B1098D"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9C85D23" w14:textId="159456DB"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Color</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6A9C54F" w14:textId="67090F58" w:rsidR="0065601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w:t>
            </w:r>
            <w:r w:rsidR="00656016" w:rsidRPr="008C0A24">
              <w:rPr>
                <w:rFonts w:ascii="Times New Roman" w:hAnsi="Times New Roman"/>
                <w:sz w:val="28"/>
                <w:szCs w:val="28"/>
              </w:rPr>
              <w:t>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A032704" w14:textId="4E4FED8F"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Varchar</w:t>
            </w:r>
            <w:r w:rsidR="008C5BC4" w:rsidRPr="008C0A24">
              <w:rPr>
                <w:rFonts w:ascii="Times New Roman" w:hAnsi="Times New Roman"/>
                <w:sz w:val="28"/>
                <w:szCs w:val="28"/>
              </w:rPr>
              <w:t xml:space="preserve"> </w:t>
            </w:r>
            <w:r w:rsidRPr="008C0A24">
              <w:rPr>
                <w:rFonts w:ascii="Times New Roman" w:hAnsi="Times New Roman"/>
                <w:sz w:val="28"/>
                <w:szCs w:val="28"/>
              </w:rPr>
              <w:t>(50)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5FC8A96"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Not null</w:t>
            </w:r>
          </w:p>
        </w:tc>
      </w:tr>
      <w:tr w:rsidR="00656016" w14:paraId="67E7A7C8"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0A86B85"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83185BC"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EE474E3"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64D80B"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0C104F2"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656016" w14:paraId="56F6C181"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1C84C4" w14:textId="77777777" w:rsidR="00656016" w:rsidRPr="008C0A24" w:rsidRDefault="00656016" w:rsidP="005025CB">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A1E1644"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F48F7FC" w14:textId="77777777" w:rsidR="00656016" w:rsidRPr="008C0A24" w:rsidRDefault="00656016" w:rsidP="00E122D6">
            <w:pPr>
              <w:ind w:firstLine="90"/>
              <w:jc w:val="both"/>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D5E4ABF" w14:textId="77777777" w:rsidR="00656016" w:rsidRPr="008C0A24" w:rsidRDefault="0065601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566772C" w14:textId="77777777" w:rsidR="00656016" w:rsidRPr="008C0A24" w:rsidRDefault="0065601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65CD71F5" w14:textId="300E35FE" w:rsidR="00A736A7" w:rsidRPr="00646538"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27" w:name="_Toc71589318"/>
      <w:bookmarkStart w:id="728" w:name="_Toc71645370"/>
      <w:bookmarkStart w:id="729" w:name="_Toc71668608"/>
      <w:bookmarkStart w:id="730" w:name="_Toc71670935"/>
      <w:bookmarkStart w:id="731" w:name="_Toc71672361"/>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3.8</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Color</w:t>
      </w:r>
      <w:bookmarkEnd w:id="727"/>
      <w:bookmarkEnd w:id="728"/>
      <w:bookmarkEnd w:id="729"/>
      <w:bookmarkEnd w:id="730"/>
      <w:bookmarkEnd w:id="731"/>
    </w:p>
    <w:p w14:paraId="6BDF4880" w14:textId="77777777" w:rsidR="00E122D6" w:rsidRDefault="00E122D6">
      <w:pPr>
        <w:rPr>
          <w:rFonts w:ascii="Times New Roman" w:eastAsia="Times New Roman" w:hAnsi="Times New Roman"/>
          <w:b/>
          <w:bCs/>
          <w:sz w:val="28"/>
          <w:szCs w:val="28"/>
        </w:rPr>
      </w:pPr>
    </w:p>
    <w:p w14:paraId="43ECFFFC" w14:textId="77777777" w:rsidR="000D257E" w:rsidRDefault="000D257E">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6FED4158" w14:textId="12CC5531" w:rsidR="00E122D6" w:rsidRPr="00656016" w:rsidRDefault="00614A37" w:rsidP="00614A37">
      <w:pPr>
        <w:pStyle w:val="ListParagraph"/>
        <w:numPr>
          <w:ilvl w:val="0"/>
          <w:numId w:val="50"/>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Pr="00E122D6">
        <w:rPr>
          <w:rFonts w:ascii="Times New Roman" w:eastAsia="Times New Roman" w:hAnsi="Times New Roman"/>
          <w:b/>
          <w:bCs/>
          <w:sz w:val="28"/>
          <w:szCs w:val="28"/>
        </w:rPr>
        <w:t xml:space="preserve"> </w:t>
      </w:r>
      <w:r w:rsidR="00E122D6">
        <w:rPr>
          <w:rFonts w:ascii="Times New Roman" w:eastAsia="Times New Roman" w:hAnsi="Times New Roman"/>
          <w:b/>
          <w:bCs/>
          <w:sz w:val="28"/>
          <w:szCs w:val="28"/>
        </w:rPr>
        <w:t>Product_</w:t>
      </w:r>
      <w:r w:rsidR="00E122D6" w:rsidRPr="00656016">
        <w:rPr>
          <w:rFonts w:ascii="Times New Roman" w:eastAsia="Times New Roman" w:hAnsi="Times New Roman"/>
          <w:b/>
          <w:bCs/>
          <w:sz w:val="28"/>
          <w:szCs w:val="28"/>
        </w:rPr>
        <w:t>Size</w:t>
      </w:r>
      <w:r w:rsidR="00E122D6">
        <w:rPr>
          <w:rFonts w:ascii="Times New Roman" w:eastAsia="Times New Roman" w:hAnsi="Times New Roman"/>
          <w:b/>
          <w:bCs/>
          <w:sz w:val="28"/>
          <w:szCs w:val="28"/>
        </w:rPr>
        <w:t>_Color</w:t>
      </w:r>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E122D6" w14:paraId="00968131"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7BF0CE11" w14:textId="77777777" w:rsidR="00E122D6" w:rsidRPr="008C0A24" w:rsidRDefault="00E122D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01E612D"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882F70F"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234CA9A8"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4F155624"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E122D6" w14:paraId="031F4013"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8E6EDAC"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E38B428"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642B40" w14:textId="3AAB6404" w:rsidR="00E122D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 xml:space="preserve"> Id</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DC07C6"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230262"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PK</w:t>
            </w:r>
          </w:p>
        </w:tc>
      </w:tr>
      <w:tr w:rsidR="00E122D6" w14:paraId="4BB24DE0"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0E9BD8A" w14:textId="77777777"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2195086" w14:textId="29E0236D"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Product_id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032D2B0" w14:textId="65098E77"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Id sản phẩm</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58C971A5" w14:textId="4B9E27F7"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319B144" w14:textId="2DFDA4D8"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53D42DD2"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93E6DDE" w14:textId="0DEEC07C"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B09AD98" w14:textId="2C6D6F7C"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Size_id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559927" w14:textId="4AEC446B"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Id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7E14D9A" w14:textId="3F5B09A4"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6ADE05" w14:textId="2F227A24"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025DEF00"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AE50706" w14:textId="68A68593"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F4B597B" w14:textId="4E230962"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Color_id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8B49788" w14:textId="34BCD2B5"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Id 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325F9B2" w14:textId="14C0FB6C"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E911D5" w14:textId="4B17017C"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307AA7C5"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E223358" w14:textId="6C831079" w:rsidR="00E122D6" w:rsidRPr="008C0A24" w:rsidRDefault="00E122D6" w:rsidP="00E122D6">
            <w:pPr>
              <w:jc w:val="center"/>
              <w:rPr>
                <w:rFonts w:ascii="Times New Roman" w:hAnsi="Times New Roman"/>
                <w:b/>
                <w:sz w:val="28"/>
                <w:szCs w:val="28"/>
              </w:rPr>
            </w:pPr>
            <w:r w:rsidRPr="008C0A24">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11886B1" w14:textId="05087808"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Quantity</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4F41854" w14:textId="3007C27C" w:rsidR="00E122D6" w:rsidRPr="008C0A24" w:rsidRDefault="00E122D6" w:rsidP="00E122D6">
            <w:pPr>
              <w:jc w:val="both"/>
              <w:rPr>
                <w:rFonts w:ascii="Times New Roman" w:hAnsi="Times New Roman"/>
                <w:sz w:val="28"/>
                <w:szCs w:val="28"/>
              </w:rPr>
            </w:pPr>
            <w:r w:rsidRPr="008C0A24">
              <w:rPr>
                <w:rFonts w:ascii="Times New Roman" w:hAnsi="Times New Roman"/>
                <w:sz w:val="28"/>
                <w:szCs w:val="28"/>
              </w:rPr>
              <w:t xml:space="preserve">  Số lượng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3563B3D" w14:textId="258B1815" w:rsidR="00E122D6" w:rsidRPr="008C0A24" w:rsidRDefault="00E122D6" w:rsidP="00E122D6">
            <w:pPr>
              <w:ind w:firstLine="90"/>
              <w:rPr>
                <w:rFonts w:ascii="Times New Roman" w:hAnsi="Times New Roman"/>
                <w:sz w:val="28"/>
                <w:szCs w:val="28"/>
              </w:rPr>
            </w:pPr>
            <w:r w:rsidRPr="008C0A24">
              <w:rPr>
                <w:rFonts w:ascii="Times New Roman" w:hAnsi="Times New Roman"/>
                <w:sz w:val="28"/>
                <w:szCs w:val="28"/>
              </w:rPr>
              <w:t>Int (100)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E2B5C25" w14:textId="4086F9A2" w:rsidR="00E122D6" w:rsidRPr="008C0A24" w:rsidRDefault="00E122D6" w:rsidP="00E122D6">
            <w:pPr>
              <w:keepNext/>
              <w:ind w:firstLine="90"/>
              <w:rPr>
                <w:rFonts w:ascii="Times New Roman" w:hAnsi="Times New Roman"/>
                <w:sz w:val="28"/>
                <w:szCs w:val="28"/>
              </w:rPr>
            </w:pPr>
            <w:r w:rsidRPr="008C0A24">
              <w:rPr>
                <w:rFonts w:ascii="Times New Roman" w:hAnsi="Times New Roman"/>
                <w:sz w:val="28"/>
                <w:szCs w:val="28"/>
              </w:rPr>
              <w:t>Not null</w:t>
            </w:r>
          </w:p>
        </w:tc>
      </w:tr>
      <w:tr w:rsidR="00E122D6" w14:paraId="3120B0E5"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26271DB" w14:textId="108057FF"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5B68C1D"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72A1F29" w14:textId="77777777" w:rsidR="00E122D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5FA2D95"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9B35DC2"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E122D6" w14:paraId="6E5B1041"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2F1DBA" w14:textId="2BA9FFEC"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7</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0944EED"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4A49238" w14:textId="77777777" w:rsidR="00E122D6" w:rsidRPr="008C0A24" w:rsidRDefault="00E122D6" w:rsidP="00E122D6">
            <w:pPr>
              <w:ind w:firstLine="90"/>
              <w:jc w:val="both"/>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88A4A0F"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C47ECF9"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3F222EA8" w14:textId="4D070553" w:rsidR="00E122D6"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32" w:name="_Toc71589319"/>
      <w:bookmarkStart w:id="733" w:name="_Toc71645371"/>
      <w:bookmarkStart w:id="734" w:name="_Toc71668609"/>
      <w:bookmarkStart w:id="735" w:name="_Toc71670936"/>
      <w:bookmarkStart w:id="736" w:name="_Toc71672362"/>
      <w:r w:rsidRPr="00646538">
        <w:rPr>
          <w:rFonts w:ascii="Times New Roman" w:eastAsia="Times New Roman" w:hAnsi="Times New Roman"/>
          <w:bCs/>
          <w:i/>
          <w:color w:val="000000" w:themeColor="text1"/>
          <w:sz w:val="28"/>
          <w:szCs w:val="28"/>
          <w:lang w:val="en-US"/>
        </w:rPr>
        <w:t xml:space="preserve">Bảng </w:t>
      </w:r>
      <w:r>
        <w:rPr>
          <w:rFonts w:ascii="Times New Roman" w:eastAsia="Times New Roman" w:hAnsi="Times New Roman"/>
          <w:bCs/>
          <w:i/>
          <w:color w:val="000000" w:themeColor="text1"/>
          <w:sz w:val="28"/>
          <w:szCs w:val="28"/>
          <w:lang w:val="en-US"/>
        </w:rPr>
        <w:t>3.9</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Product_Size_Color</w:t>
      </w:r>
      <w:bookmarkEnd w:id="732"/>
      <w:bookmarkEnd w:id="733"/>
      <w:bookmarkEnd w:id="734"/>
      <w:bookmarkEnd w:id="735"/>
      <w:bookmarkEnd w:id="736"/>
    </w:p>
    <w:p w14:paraId="0EE09B46" w14:textId="78BE8CEB" w:rsidR="005025CB" w:rsidRPr="00A736A7" w:rsidRDefault="00614A37" w:rsidP="00A736A7">
      <w:pPr>
        <w:pStyle w:val="ListParagraph"/>
        <w:numPr>
          <w:ilvl w:val="0"/>
          <w:numId w:val="52"/>
        </w:numPr>
        <w:rPr>
          <w:rFonts w:ascii="Times New Roman" w:eastAsia="Times New Roman" w:hAnsi="Times New Roman"/>
          <w:b/>
          <w:bCs/>
          <w:sz w:val="28"/>
          <w:szCs w:val="28"/>
        </w:rPr>
      </w:pPr>
      <w:r>
        <w:rPr>
          <w:rFonts w:ascii="Times New Roman" w:eastAsia="Times New Roman" w:hAnsi="Times New Roman"/>
          <w:b/>
          <w:bCs/>
          <w:sz w:val="28"/>
          <w:szCs w:val="28"/>
        </w:rPr>
        <w:t>Lớp</w:t>
      </w:r>
      <w:r w:rsidRPr="00E122D6">
        <w:rPr>
          <w:rFonts w:ascii="Times New Roman" w:eastAsia="Times New Roman" w:hAnsi="Times New Roman"/>
          <w:b/>
          <w:bCs/>
          <w:sz w:val="28"/>
          <w:szCs w:val="28"/>
        </w:rPr>
        <w:t xml:space="preserve"> </w:t>
      </w:r>
      <w:r w:rsidR="00E122D6" w:rsidRPr="00E122D6">
        <w:rPr>
          <w:rFonts w:ascii="Times New Roman" w:eastAsia="Times New Roman" w:hAnsi="Times New Roman"/>
          <w:b/>
          <w:bCs/>
          <w:sz w:val="28"/>
          <w:szCs w:val="28"/>
        </w:rPr>
        <w:t>Bill</w:t>
      </w:r>
    </w:p>
    <w:tbl>
      <w:tblPr>
        <w:tblW w:w="9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2610"/>
        <w:gridCol w:w="2520"/>
        <w:gridCol w:w="1710"/>
        <w:gridCol w:w="1440"/>
      </w:tblGrid>
      <w:tr w:rsidR="005025CB" w14:paraId="369E8431" w14:textId="77777777" w:rsidTr="00FB05AF">
        <w:tc>
          <w:tcPr>
            <w:tcW w:w="80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9B18B98"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STT</w:t>
            </w:r>
          </w:p>
        </w:tc>
        <w:tc>
          <w:tcPr>
            <w:tcW w:w="26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B4524C8"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Tên trường</w:t>
            </w:r>
          </w:p>
        </w:tc>
        <w:tc>
          <w:tcPr>
            <w:tcW w:w="252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6A0C8F8"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Diễn giải</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14ADAC4"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FB750AA"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Ràng buộc</w:t>
            </w:r>
          </w:p>
        </w:tc>
      </w:tr>
      <w:tr w:rsidR="005025CB" w14:paraId="185BBB99"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21E25"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1</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B632E"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 xml:space="preserve">ID </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8D1B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ID đơn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8344"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B87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PK</w:t>
            </w:r>
          </w:p>
        </w:tc>
      </w:tr>
      <w:tr w:rsidR="005025CB" w14:paraId="76AE0546"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948E"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2</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D95D"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Customer_id</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A8D18"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ID khách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39010"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Bigint(20)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6E15"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FK</w:t>
            </w:r>
          </w:p>
        </w:tc>
      </w:tr>
      <w:tr w:rsidR="005025CB" w14:paraId="3A54B8ED"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D52FB"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3</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5271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Total</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9C199"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Tổng cộng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4EA6B"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Float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CA8F"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3CC39F14"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2201"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4</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6C4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Payment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60F66" w14:textId="4F7C54FF"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Hình thức t</w:t>
            </w:r>
            <w:r w:rsidR="005025CB" w:rsidRPr="008C0A24">
              <w:rPr>
                <w:rFonts w:ascii="Times New Roman" w:hAnsi="Times New Roman"/>
                <w:sz w:val="28"/>
                <w:szCs w:val="28"/>
              </w:rPr>
              <w:t>hanh toán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9735B"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Varchar(50)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1F7B"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3D0E70B8"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AA399"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5</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2FC8D"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Dateorder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6A2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Ngày đặt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B467"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Date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BEA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4EFB95FE"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72632"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6</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46D3"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Note</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6CD78"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Ghi chú</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52CA5"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Text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E6452" w14:textId="0247DE67"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N</w:t>
            </w:r>
            <w:r w:rsidR="005025CB" w:rsidRPr="008C0A24">
              <w:rPr>
                <w:rFonts w:ascii="Times New Roman" w:hAnsi="Times New Roman"/>
                <w:sz w:val="28"/>
                <w:szCs w:val="28"/>
              </w:rPr>
              <w:t>ull</w:t>
            </w:r>
          </w:p>
        </w:tc>
      </w:tr>
      <w:tr w:rsidR="005025CB" w14:paraId="2AB924D6"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10BC"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7</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BF81"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B572"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Trạng thái đơn hàng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C9A60"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Int(1)</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B250C"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Not null</w:t>
            </w:r>
          </w:p>
        </w:tc>
      </w:tr>
      <w:tr w:rsidR="005025CB" w14:paraId="35659B52"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6F9BD"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t>8</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792E4"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Created_at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AF665" w14:textId="10FE24CA"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Thời gian tạo</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B31B1"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4B90" w14:textId="05FEFB5C"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Null</w:t>
            </w:r>
          </w:p>
        </w:tc>
      </w:tr>
      <w:tr w:rsidR="005025CB" w14:paraId="1B68FC4C" w14:textId="77777777" w:rsidTr="00FB05AF">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4619F" w14:textId="77777777" w:rsidR="005025CB" w:rsidRPr="008C0A24" w:rsidRDefault="005025CB" w:rsidP="00FB05AF">
            <w:pPr>
              <w:widowControl w:val="0"/>
              <w:spacing w:line="240" w:lineRule="auto"/>
              <w:jc w:val="center"/>
              <w:rPr>
                <w:rFonts w:ascii="Times New Roman" w:hAnsi="Times New Roman"/>
                <w:b/>
                <w:bCs/>
                <w:sz w:val="28"/>
                <w:szCs w:val="28"/>
              </w:rPr>
            </w:pPr>
            <w:r w:rsidRPr="008C0A24">
              <w:rPr>
                <w:rFonts w:ascii="Times New Roman" w:hAnsi="Times New Roman"/>
                <w:b/>
                <w:bCs/>
                <w:sz w:val="28"/>
                <w:szCs w:val="28"/>
              </w:rPr>
              <w:lastRenderedPageBreak/>
              <w:t>9</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1D984" w14:textId="67A6541C"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Update</w:t>
            </w:r>
            <w:r w:rsidR="00FB05AF" w:rsidRPr="008C0A24">
              <w:rPr>
                <w:rFonts w:ascii="Times New Roman" w:hAnsi="Times New Roman"/>
                <w:sz w:val="28"/>
                <w:szCs w:val="28"/>
              </w:rPr>
              <w:t>d</w:t>
            </w:r>
            <w:r w:rsidRPr="008C0A24">
              <w:rPr>
                <w:rFonts w:ascii="Times New Roman" w:hAnsi="Times New Roman"/>
                <w:sz w:val="28"/>
                <w:szCs w:val="28"/>
              </w:rPr>
              <w:t>_at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2851A" w14:textId="626A03E6" w:rsidR="005025CB" w:rsidRPr="008C0A24" w:rsidRDefault="00FB05AF">
            <w:pPr>
              <w:widowControl w:val="0"/>
              <w:spacing w:line="240" w:lineRule="auto"/>
              <w:jc w:val="both"/>
              <w:rPr>
                <w:rFonts w:ascii="Times New Roman" w:hAnsi="Times New Roman"/>
                <w:sz w:val="28"/>
                <w:szCs w:val="28"/>
              </w:rPr>
            </w:pPr>
            <w:r w:rsidRPr="008C0A24">
              <w:rPr>
                <w:rFonts w:ascii="Times New Roman" w:hAnsi="Times New Roman"/>
                <w:sz w:val="28"/>
                <w:szCs w:val="28"/>
              </w:rPr>
              <w:t>Thời gian sửa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922B7" w14:textId="77777777"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Timestamp</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5B261" w14:textId="605CEABE" w:rsidR="005025CB" w:rsidRPr="008C0A24" w:rsidRDefault="005025CB">
            <w:pPr>
              <w:widowControl w:val="0"/>
              <w:spacing w:line="240" w:lineRule="auto"/>
              <w:jc w:val="both"/>
              <w:rPr>
                <w:rFonts w:ascii="Times New Roman" w:hAnsi="Times New Roman"/>
                <w:sz w:val="28"/>
                <w:szCs w:val="28"/>
              </w:rPr>
            </w:pPr>
            <w:r w:rsidRPr="008C0A24">
              <w:rPr>
                <w:rFonts w:ascii="Times New Roman" w:hAnsi="Times New Roman"/>
                <w:sz w:val="28"/>
                <w:szCs w:val="28"/>
              </w:rPr>
              <w:t>Null</w:t>
            </w:r>
          </w:p>
        </w:tc>
      </w:tr>
    </w:tbl>
    <w:p w14:paraId="3F8B2364" w14:textId="77777777" w:rsidR="008C0A24" w:rsidRDefault="00A736A7" w:rsidP="008C0A24">
      <w:pPr>
        <w:pStyle w:val="Heading1"/>
        <w:spacing w:line="360" w:lineRule="auto"/>
        <w:jc w:val="center"/>
        <w:rPr>
          <w:rFonts w:ascii="Times New Roman" w:eastAsia="Times New Roman" w:hAnsi="Times New Roman"/>
          <w:b/>
          <w:bCs/>
          <w:sz w:val="28"/>
          <w:szCs w:val="28"/>
        </w:rPr>
      </w:pPr>
      <w:bookmarkStart w:id="737" w:name="_Toc71589320"/>
      <w:bookmarkStart w:id="738" w:name="_Toc71645372"/>
      <w:bookmarkStart w:id="739" w:name="_Toc71668610"/>
      <w:bookmarkStart w:id="740" w:name="_Toc71670937"/>
      <w:bookmarkStart w:id="741" w:name="_Toc71672363"/>
      <w:r w:rsidRPr="00646538">
        <w:rPr>
          <w:rFonts w:ascii="Times New Roman" w:eastAsia="Times New Roman" w:hAnsi="Times New Roman"/>
          <w:bCs/>
          <w:i/>
          <w:color w:val="000000" w:themeColor="text1"/>
          <w:sz w:val="28"/>
          <w:szCs w:val="28"/>
          <w:lang w:val="en-US"/>
        </w:rPr>
        <w:t>Bảng 3.1</w:t>
      </w:r>
      <w:r>
        <w:rPr>
          <w:rFonts w:ascii="Times New Roman" w:eastAsia="Times New Roman" w:hAnsi="Times New Roman"/>
          <w:bCs/>
          <w:i/>
          <w:color w:val="000000" w:themeColor="text1"/>
          <w:sz w:val="28"/>
          <w:szCs w:val="28"/>
          <w:lang w:val="en-US"/>
        </w:rPr>
        <w:t>0</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Bill</w:t>
      </w:r>
      <w:bookmarkEnd w:id="737"/>
      <w:bookmarkEnd w:id="738"/>
      <w:bookmarkEnd w:id="739"/>
      <w:bookmarkEnd w:id="740"/>
      <w:bookmarkEnd w:id="741"/>
    </w:p>
    <w:p w14:paraId="1D64C21E" w14:textId="6386A595" w:rsidR="00E122D6" w:rsidRPr="008C0A24" w:rsidRDefault="00614A37" w:rsidP="008C0A24">
      <w:pPr>
        <w:pStyle w:val="Heading1"/>
        <w:numPr>
          <w:ilvl w:val="0"/>
          <w:numId w:val="52"/>
        </w:numPr>
        <w:spacing w:line="360" w:lineRule="auto"/>
        <w:rPr>
          <w:rFonts w:ascii="Times New Roman" w:eastAsia="Times New Roman" w:hAnsi="Times New Roman"/>
          <w:b/>
          <w:bCs/>
          <w:i/>
          <w:color w:val="auto"/>
          <w:sz w:val="28"/>
          <w:szCs w:val="28"/>
          <w:lang w:val="en-US"/>
        </w:rPr>
      </w:pPr>
      <w:bookmarkStart w:id="742" w:name="_Toc71645373"/>
      <w:bookmarkStart w:id="743" w:name="_Toc71668611"/>
      <w:bookmarkStart w:id="744" w:name="_Toc71670938"/>
      <w:bookmarkStart w:id="745" w:name="_Toc71672364"/>
      <w:r w:rsidRPr="008C0A24">
        <w:rPr>
          <w:rFonts w:ascii="Times New Roman" w:eastAsia="Times New Roman" w:hAnsi="Times New Roman"/>
          <w:b/>
          <w:bCs/>
          <w:color w:val="auto"/>
          <w:sz w:val="28"/>
          <w:szCs w:val="28"/>
        </w:rPr>
        <w:t xml:space="preserve">Lớp </w:t>
      </w:r>
      <w:r w:rsidR="00E122D6" w:rsidRPr="008C0A24">
        <w:rPr>
          <w:rFonts w:ascii="Times New Roman" w:eastAsia="Times New Roman" w:hAnsi="Times New Roman"/>
          <w:b/>
          <w:bCs/>
          <w:color w:val="auto"/>
          <w:sz w:val="28"/>
          <w:szCs w:val="28"/>
        </w:rPr>
        <w:t>Bill_Detail</w:t>
      </w:r>
      <w:bookmarkEnd w:id="742"/>
      <w:bookmarkEnd w:id="743"/>
      <w:bookmarkEnd w:id="744"/>
      <w:bookmarkEnd w:id="745"/>
    </w:p>
    <w:tbl>
      <w:tblPr>
        <w:tblW w:w="0" w:type="auto"/>
        <w:jc w:val="center"/>
        <w:tblCellMar>
          <w:top w:w="144" w:type="dxa"/>
          <w:left w:w="115" w:type="dxa"/>
          <w:right w:w="115" w:type="dxa"/>
        </w:tblCellMar>
        <w:tblLook w:val="04A0" w:firstRow="1" w:lastRow="0" w:firstColumn="1" w:lastColumn="0" w:noHBand="0" w:noVBand="1"/>
      </w:tblPr>
      <w:tblGrid>
        <w:gridCol w:w="811"/>
        <w:gridCol w:w="2595"/>
        <w:gridCol w:w="2509"/>
        <w:gridCol w:w="1704"/>
        <w:gridCol w:w="1443"/>
      </w:tblGrid>
      <w:tr w:rsidR="00E122D6" w14:paraId="5FA634D5" w14:textId="77777777" w:rsidTr="005025CB">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D77BFA2" w14:textId="77777777" w:rsidR="00E122D6" w:rsidRPr="008C0A24" w:rsidRDefault="00E122D6" w:rsidP="005025CB">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5FF6F50"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235E1227"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AEB1D95"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58DADEE7"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Ràng buộc</w:t>
            </w:r>
          </w:p>
        </w:tc>
      </w:tr>
      <w:tr w:rsidR="00E122D6" w14:paraId="1DFABFC4" w14:textId="77777777" w:rsidTr="005025CB">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645C552"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DAF8A85"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261DED8" w14:textId="14F1F5E8"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Id chi tiết hóa đơn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FAEC5BB"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EE478C9"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PK</w:t>
            </w:r>
          </w:p>
        </w:tc>
      </w:tr>
      <w:tr w:rsidR="00E122D6" w14:paraId="026E1155"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79B88B6"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4D88508" w14:textId="29DD5FAE"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Bill_id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17478B8"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Id sản phẩm</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C480B80"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02EE137B"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2FFFF7DF"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39B8D79"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18F3026"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Size_id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D36E1CB"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Id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D81073A"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9FF3E25"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2D019C60"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9D4E51B"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765EE09"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Color_id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C69B613"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Id màu</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E7AB278"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41D8EF1"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FK</w:t>
            </w:r>
          </w:p>
        </w:tc>
      </w:tr>
      <w:tr w:rsidR="00E122D6" w14:paraId="696B78E2"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1D8ED36"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A10FE64"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Quantity</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8FC3100" w14:textId="77777777" w:rsidR="00E122D6" w:rsidRPr="008C0A24" w:rsidRDefault="00E122D6" w:rsidP="005025CB">
            <w:pPr>
              <w:jc w:val="center"/>
              <w:rPr>
                <w:rFonts w:ascii="Times New Roman" w:hAnsi="Times New Roman"/>
                <w:sz w:val="28"/>
                <w:szCs w:val="28"/>
              </w:rPr>
            </w:pPr>
            <w:r w:rsidRPr="008C0A24">
              <w:rPr>
                <w:rFonts w:ascii="Times New Roman" w:hAnsi="Times New Roman"/>
                <w:sz w:val="28"/>
                <w:szCs w:val="28"/>
              </w:rPr>
              <w:t>Số lượng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DF08B56"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Int (100)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01E673D"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Not null</w:t>
            </w:r>
          </w:p>
        </w:tc>
      </w:tr>
      <w:tr w:rsidR="00E122D6" w14:paraId="36CF69FE"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B095B41"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0FEAEB3"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580B397"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57661EE"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997922C"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r w:rsidR="00E122D6" w14:paraId="2605EB18" w14:textId="77777777" w:rsidTr="005025CB">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E21FE1A" w14:textId="77777777" w:rsidR="00E122D6" w:rsidRPr="008C0A24" w:rsidRDefault="00E122D6" w:rsidP="005025CB">
            <w:pPr>
              <w:jc w:val="center"/>
              <w:rPr>
                <w:rFonts w:ascii="Times New Roman" w:hAnsi="Times New Roman"/>
                <w:b/>
                <w:sz w:val="28"/>
                <w:szCs w:val="28"/>
              </w:rPr>
            </w:pPr>
            <w:r w:rsidRPr="008C0A24">
              <w:rPr>
                <w:rFonts w:ascii="Times New Roman" w:hAnsi="Times New Roman"/>
                <w:b/>
                <w:sz w:val="28"/>
                <w:szCs w:val="28"/>
              </w:rPr>
              <w:t>7</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91E1A91"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2EDEE76" w14:textId="77777777" w:rsidR="00E122D6" w:rsidRPr="008C0A24" w:rsidRDefault="00E122D6" w:rsidP="005025CB">
            <w:pPr>
              <w:ind w:firstLine="90"/>
              <w:jc w:val="center"/>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CE21123" w14:textId="77777777" w:rsidR="00E122D6" w:rsidRPr="008C0A24" w:rsidRDefault="00E122D6" w:rsidP="005025CB">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7B8579C" w14:textId="77777777" w:rsidR="00E122D6" w:rsidRPr="008C0A24" w:rsidRDefault="00E122D6" w:rsidP="005025CB">
            <w:pPr>
              <w:keepNext/>
              <w:ind w:firstLine="90"/>
              <w:rPr>
                <w:rFonts w:ascii="Times New Roman" w:hAnsi="Times New Roman"/>
                <w:sz w:val="28"/>
                <w:szCs w:val="28"/>
              </w:rPr>
            </w:pPr>
            <w:r w:rsidRPr="008C0A24">
              <w:rPr>
                <w:rFonts w:ascii="Times New Roman" w:hAnsi="Times New Roman"/>
                <w:sz w:val="28"/>
                <w:szCs w:val="28"/>
              </w:rPr>
              <w:t>Null</w:t>
            </w:r>
          </w:p>
        </w:tc>
      </w:tr>
    </w:tbl>
    <w:p w14:paraId="07AF0554" w14:textId="55908CD1" w:rsidR="001A4E33"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46" w:name="_Toc71589321"/>
      <w:bookmarkStart w:id="747" w:name="_Toc71645374"/>
      <w:bookmarkStart w:id="748" w:name="_Toc71668612"/>
      <w:bookmarkStart w:id="749" w:name="_Toc71670939"/>
      <w:bookmarkStart w:id="750" w:name="_Toc71672365"/>
      <w:r w:rsidRPr="00646538">
        <w:rPr>
          <w:rFonts w:ascii="Times New Roman" w:eastAsia="Times New Roman" w:hAnsi="Times New Roman"/>
          <w:bCs/>
          <w:i/>
          <w:color w:val="000000" w:themeColor="text1"/>
          <w:sz w:val="28"/>
          <w:szCs w:val="28"/>
          <w:lang w:val="en-US"/>
        </w:rPr>
        <w:t>Bảng 3.1</w:t>
      </w:r>
      <w:r>
        <w:rPr>
          <w:rFonts w:ascii="Times New Roman" w:eastAsia="Times New Roman" w:hAnsi="Times New Roman"/>
          <w:bCs/>
          <w:i/>
          <w:color w:val="000000" w:themeColor="text1"/>
          <w:sz w:val="28"/>
          <w:szCs w:val="28"/>
          <w:lang w:val="en-US"/>
        </w:rPr>
        <w:t>1</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Bill</w:t>
      </w:r>
      <w:r w:rsidR="00B06BBD">
        <w:rPr>
          <w:rFonts w:ascii="Times New Roman" w:eastAsia="Times New Roman" w:hAnsi="Times New Roman"/>
          <w:bCs/>
          <w:i/>
          <w:color w:val="000000" w:themeColor="text1"/>
          <w:sz w:val="28"/>
          <w:szCs w:val="28"/>
          <w:lang w:val="en-US"/>
        </w:rPr>
        <w:t xml:space="preserve"> </w:t>
      </w:r>
      <w:r>
        <w:rPr>
          <w:rFonts w:ascii="Times New Roman" w:eastAsia="Times New Roman" w:hAnsi="Times New Roman"/>
          <w:bCs/>
          <w:i/>
          <w:color w:val="000000" w:themeColor="text1"/>
          <w:sz w:val="28"/>
          <w:szCs w:val="28"/>
          <w:lang w:val="en-US"/>
        </w:rPr>
        <w:t>Detail</w:t>
      </w:r>
      <w:bookmarkEnd w:id="746"/>
      <w:bookmarkEnd w:id="747"/>
      <w:bookmarkEnd w:id="748"/>
      <w:bookmarkEnd w:id="749"/>
      <w:bookmarkEnd w:id="750"/>
    </w:p>
    <w:p w14:paraId="1B98CDA8" w14:textId="77777777" w:rsidR="008C0A24" w:rsidRDefault="008C0A24">
      <w:pPr>
        <w:rPr>
          <w:rFonts w:ascii="Times New Roman" w:eastAsia="Times New Roman" w:hAnsi="Times New Roman"/>
          <w:b/>
          <w:bCs/>
          <w:sz w:val="28"/>
          <w:szCs w:val="28"/>
        </w:rPr>
      </w:pPr>
      <w:r>
        <w:rPr>
          <w:rFonts w:ascii="Times New Roman" w:eastAsia="Times New Roman" w:hAnsi="Times New Roman"/>
          <w:b/>
          <w:bCs/>
          <w:sz w:val="28"/>
          <w:szCs w:val="28"/>
        </w:rPr>
        <w:br w:type="page"/>
      </w:r>
    </w:p>
    <w:p w14:paraId="606C2A93" w14:textId="7EC9B7B0" w:rsidR="001A4E33" w:rsidRPr="00656016" w:rsidRDefault="001A4E33" w:rsidP="001A4E33">
      <w:pPr>
        <w:pStyle w:val="ListParagraph"/>
        <w:numPr>
          <w:ilvl w:val="0"/>
          <w:numId w:val="50"/>
        </w:numPr>
        <w:rPr>
          <w:rFonts w:ascii="Times New Roman" w:eastAsia="Times New Roman" w:hAnsi="Times New Roman"/>
          <w:b/>
          <w:bCs/>
          <w:sz w:val="28"/>
          <w:szCs w:val="28"/>
        </w:rPr>
      </w:pPr>
      <w:r>
        <w:rPr>
          <w:rFonts w:ascii="Times New Roman" w:eastAsia="Times New Roman" w:hAnsi="Times New Roman"/>
          <w:b/>
          <w:bCs/>
          <w:sz w:val="28"/>
          <w:szCs w:val="28"/>
        </w:rPr>
        <w:lastRenderedPageBreak/>
        <w:t>Lớp</w:t>
      </w:r>
      <w:r w:rsidRPr="00E122D6">
        <w:rPr>
          <w:rFonts w:ascii="Times New Roman" w:eastAsia="Times New Roman" w:hAnsi="Times New Roman"/>
          <w:b/>
          <w:bCs/>
          <w:sz w:val="28"/>
          <w:szCs w:val="28"/>
        </w:rPr>
        <w:t xml:space="preserve"> </w:t>
      </w:r>
      <w:r>
        <w:rPr>
          <w:rFonts w:ascii="Times New Roman" w:eastAsia="Times New Roman" w:hAnsi="Times New Roman"/>
          <w:b/>
          <w:bCs/>
          <w:sz w:val="28"/>
          <w:szCs w:val="28"/>
          <w:lang w:val="en-US"/>
        </w:rPr>
        <w:t>Cart</w:t>
      </w:r>
    </w:p>
    <w:tbl>
      <w:tblPr>
        <w:tblW w:w="0" w:type="auto"/>
        <w:jc w:val="center"/>
        <w:tblCellMar>
          <w:top w:w="144" w:type="dxa"/>
          <w:left w:w="115" w:type="dxa"/>
          <w:right w:w="115" w:type="dxa"/>
        </w:tblCellMar>
        <w:tblLook w:val="04A0" w:firstRow="1" w:lastRow="0" w:firstColumn="1" w:lastColumn="0" w:noHBand="0" w:noVBand="1"/>
      </w:tblPr>
      <w:tblGrid>
        <w:gridCol w:w="799"/>
        <w:gridCol w:w="2949"/>
        <w:gridCol w:w="2266"/>
        <w:gridCol w:w="1685"/>
        <w:gridCol w:w="1363"/>
      </w:tblGrid>
      <w:tr w:rsidR="001A4E33" w14:paraId="5B22422E" w14:textId="77777777" w:rsidTr="001379C4">
        <w:trPr>
          <w:trHeight w:val="281"/>
          <w:jc w:val="center"/>
        </w:trPr>
        <w:tc>
          <w:tcPr>
            <w:tcW w:w="811"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30AA390C" w14:textId="77777777" w:rsidR="001A4E33" w:rsidRPr="008C0A24" w:rsidRDefault="001A4E33" w:rsidP="001379C4">
            <w:pPr>
              <w:jc w:val="center"/>
              <w:rPr>
                <w:rFonts w:ascii="Times New Roman" w:eastAsiaTheme="minorHAnsi" w:hAnsi="Times New Roman"/>
                <w:sz w:val="28"/>
                <w:szCs w:val="28"/>
                <w:lang w:val="en-US"/>
              </w:rPr>
            </w:pPr>
            <w:r w:rsidRPr="008C0A24">
              <w:rPr>
                <w:rFonts w:ascii="Times New Roman" w:hAnsi="Times New Roman"/>
                <w:sz w:val="28"/>
                <w:szCs w:val="28"/>
              </w:rPr>
              <w:t>STT</w:t>
            </w:r>
          </w:p>
        </w:tc>
        <w:tc>
          <w:tcPr>
            <w:tcW w:w="2595"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D5B4D91"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Tên trường</w:t>
            </w:r>
          </w:p>
        </w:tc>
        <w:tc>
          <w:tcPr>
            <w:tcW w:w="2509"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02BB5CBE"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Diễn giải</w:t>
            </w:r>
          </w:p>
        </w:tc>
        <w:tc>
          <w:tcPr>
            <w:tcW w:w="1704"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68E186D0"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Kiểu dữ liệu</w:t>
            </w:r>
          </w:p>
        </w:tc>
        <w:tc>
          <w:tcPr>
            <w:tcW w:w="1443" w:type="dxa"/>
            <w:tcBorders>
              <w:top w:val="single" w:sz="4" w:space="0" w:color="999999" w:themeColor="text1" w:themeTint="66"/>
              <w:left w:val="single" w:sz="4" w:space="0" w:color="999999" w:themeColor="text1" w:themeTint="66"/>
              <w:bottom w:val="nil"/>
              <w:right w:val="single" w:sz="4" w:space="0" w:color="999999" w:themeColor="text1" w:themeTint="66"/>
            </w:tcBorders>
            <w:shd w:val="clear" w:color="auto" w:fill="DBDBDB" w:themeFill="accent3" w:themeFillTint="66"/>
            <w:vAlign w:val="center"/>
            <w:hideMark/>
          </w:tcPr>
          <w:p w14:paraId="2EFDD6B2"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Ràng buộc</w:t>
            </w:r>
          </w:p>
        </w:tc>
      </w:tr>
      <w:tr w:rsidR="001A4E33" w14:paraId="539F8DE4" w14:textId="77777777" w:rsidTr="001379C4">
        <w:trPr>
          <w:trHeight w:val="247"/>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4C51BE8B" w14:textId="77777777" w:rsidR="001A4E33" w:rsidRPr="008C0A24" w:rsidRDefault="001A4E33" w:rsidP="001379C4">
            <w:pPr>
              <w:jc w:val="center"/>
              <w:rPr>
                <w:rFonts w:ascii="Times New Roman" w:hAnsi="Times New Roman"/>
                <w:b/>
                <w:sz w:val="28"/>
                <w:szCs w:val="28"/>
              </w:rPr>
            </w:pPr>
            <w:r w:rsidRPr="008C0A24">
              <w:rPr>
                <w:rFonts w:ascii="Times New Roman" w:hAnsi="Times New Roman"/>
                <w:b/>
                <w:sz w:val="28"/>
                <w:szCs w:val="28"/>
              </w:rPr>
              <w:t>1</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707C08C"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F72A3D5"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Id chi tiết hóa đơn</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6C040EA6"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2B2E246"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PK</w:t>
            </w:r>
          </w:p>
        </w:tc>
      </w:tr>
      <w:tr w:rsidR="001A4E33" w14:paraId="28A8E5A3"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2B13446A" w14:textId="77777777" w:rsidR="001A4E33" w:rsidRPr="008C0A24" w:rsidRDefault="001A4E33" w:rsidP="001379C4">
            <w:pPr>
              <w:jc w:val="center"/>
              <w:rPr>
                <w:rFonts w:ascii="Times New Roman" w:hAnsi="Times New Roman"/>
                <w:b/>
                <w:sz w:val="28"/>
                <w:szCs w:val="28"/>
              </w:rPr>
            </w:pPr>
            <w:r w:rsidRPr="008C0A24">
              <w:rPr>
                <w:rFonts w:ascii="Times New Roman" w:hAnsi="Times New Roman"/>
                <w:b/>
                <w:sz w:val="28"/>
                <w:szCs w:val="28"/>
              </w:rPr>
              <w:t>2</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1D344F28" w14:textId="3A3BC626" w:rsidR="001A4E33" w:rsidRPr="008C0A24" w:rsidRDefault="001A4E33" w:rsidP="001379C4">
            <w:pPr>
              <w:ind w:firstLine="90"/>
              <w:rPr>
                <w:rFonts w:ascii="Times New Roman" w:hAnsi="Times New Roman"/>
                <w:sz w:val="28"/>
                <w:szCs w:val="28"/>
                <w:lang w:val="en-US"/>
              </w:rPr>
            </w:pPr>
            <w:r w:rsidRPr="008C0A24">
              <w:rPr>
                <w:rFonts w:ascii="Times New Roman" w:hAnsi="Times New Roman"/>
                <w:sz w:val="28"/>
                <w:szCs w:val="28"/>
                <w:lang w:val="en-US"/>
              </w:rPr>
              <w:t>Customer_id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ACD714B" w14:textId="4C805931" w:rsidR="001A4E33" w:rsidRPr="008C0A24" w:rsidRDefault="001A4E33" w:rsidP="001379C4">
            <w:pPr>
              <w:jc w:val="center"/>
              <w:rPr>
                <w:rFonts w:ascii="Times New Roman" w:hAnsi="Times New Roman"/>
                <w:sz w:val="28"/>
                <w:szCs w:val="28"/>
              </w:rPr>
            </w:pPr>
            <w:r w:rsidRPr="008C0A24">
              <w:rPr>
                <w:rFonts w:ascii="Times New Roman" w:hAnsi="Times New Roman"/>
                <w:sz w:val="28"/>
                <w:szCs w:val="28"/>
              </w:rPr>
              <w:t>Id khách hàng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36803A31"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Bigint (20)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14:paraId="70452BA9"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FK</w:t>
            </w:r>
          </w:p>
        </w:tc>
      </w:tr>
      <w:tr w:rsidR="001A4E33" w14:paraId="3791BE93"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27E5FC6" w14:textId="77777777" w:rsidR="001A4E33" w:rsidRPr="008C0A24" w:rsidRDefault="001A4E33" w:rsidP="001379C4">
            <w:pPr>
              <w:jc w:val="center"/>
              <w:rPr>
                <w:rFonts w:ascii="Times New Roman" w:hAnsi="Times New Roman"/>
                <w:b/>
                <w:sz w:val="28"/>
                <w:szCs w:val="28"/>
              </w:rPr>
            </w:pPr>
            <w:r w:rsidRPr="008C0A24">
              <w:rPr>
                <w:rFonts w:ascii="Times New Roman" w:hAnsi="Times New Roman"/>
                <w:b/>
                <w:sz w:val="28"/>
                <w:szCs w:val="28"/>
              </w:rPr>
              <w:t>3</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2D2CA8" w14:textId="0984E636"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lang w:val="en-US"/>
              </w:rPr>
              <w:t>Product</w:t>
            </w:r>
            <w:r w:rsidRPr="008C0A24">
              <w:rPr>
                <w:rFonts w:ascii="Times New Roman" w:hAnsi="Times New Roman"/>
                <w:sz w:val="28"/>
                <w:szCs w:val="28"/>
              </w:rPr>
              <w:t>_</w:t>
            </w:r>
            <w:r w:rsidR="00EB4F76" w:rsidRPr="008C0A24">
              <w:rPr>
                <w:rFonts w:ascii="Times New Roman" w:hAnsi="Times New Roman"/>
                <w:sz w:val="28"/>
                <w:szCs w:val="28"/>
                <w:lang w:val="en-US"/>
              </w:rPr>
              <w:t>Size_Color_</w:t>
            </w:r>
            <w:r w:rsidRPr="008C0A24">
              <w:rPr>
                <w:rFonts w:ascii="Times New Roman" w:hAnsi="Times New Roman"/>
                <w:sz w:val="28"/>
                <w:szCs w:val="28"/>
              </w:rPr>
              <w:t>id</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1172170" w14:textId="0B39E35C" w:rsidR="001A4E33" w:rsidRPr="008C0A24" w:rsidRDefault="001A4E33" w:rsidP="001379C4">
            <w:pPr>
              <w:jc w:val="center"/>
              <w:rPr>
                <w:rFonts w:ascii="Times New Roman" w:hAnsi="Times New Roman"/>
                <w:sz w:val="28"/>
                <w:szCs w:val="28"/>
                <w:lang w:val="en-US"/>
              </w:rPr>
            </w:pPr>
            <w:r w:rsidRPr="008C0A24">
              <w:rPr>
                <w:rFonts w:ascii="Times New Roman" w:hAnsi="Times New Roman"/>
                <w:sz w:val="28"/>
                <w:szCs w:val="28"/>
              </w:rPr>
              <w:t>Id sản phẩm</w:t>
            </w:r>
            <w:r w:rsidR="00EB4F76" w:rsidRPr="008C0A24">
              <w:rPr>
                <w:rFonts w:ascii="Times New Roman" w:hAnsi="Times New Roman"/>
                <w:sz w:val="28"/>
                <w:szCs w:val="28"/>
                <w:lang w:val="en-US"/>
              </w:rPr>
              <w:t xml:space="preserve"> theo màu, size</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F6AC1FE" w14:textId="36107C24" w:rsidR="001A4E33" w:rsidRPr="008C0A24" w:rsidRDefault="00EB4F76" w:rsidP="001379C4">
            <w:pPr>
              <w:ind w:firstLine="90"/>
              <w:rPr>
                <w:rFonts w:ascii="Times New Roman" w:hAnsi="Times New Roman"/>
                <w:sz w:val="28"/>
                <w:szCs w:val="28"/>
                <w:lang w:val="en-US"/>
              </w:rPr>
            </w:pPr>
            <w:r w:rsidRPr="008C0A24">
              <w:rPr>
                <w:rFonts w:ascii="Times New Roman" w:hAnsi="Times New Roman"/>
                <w:sz w:val="28"/>
                <w:szCs w:val="28"/>
                <w:lang w:val="en-US"/>
              </w:rPr>
              <w:t>Bigint(20)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DA11439" w14:textId="0EC3E2D8" w:rsidR="001A4E33" w:rsidRPr="008C0A24" w:rsidRDefault="00EB4F76" w:rsidP="001379C4">
            <w:pPr>
              <w:keepNext/>
              <w:ind w:firstLine="90"/>
              <w:rPr>
                <w:rFonts w:ascii="Times New Roman" w:hAnsi="Times New Roman"/>
                <w:sz w:val="28"/>
                <w:szCs w:val="28"/>
                <w:lang w:val="en-US"/>
              </w:rPr>
            </w:pPr>
            <w:r w:rsidRPr="008C0A24">
              <w:rPr>
                <w:rFonts w:ascii="Times New Roman" w:hAnsi="Times New Roman"/>
                <w:sz w:val="28"/>
                <w:szCs w:val="28"/>
                <w:lang w:val="en-US"/>
              </w:rPr>
              <w:t>FK</w:t>
            </w:r>
          </w:p>
        </w:tc>
      </w:tr>
      <w:tr w:rsidR="001A4E33" w14:paraId="24328C98"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5147796" w14:textId="468820AF" w:rsidR="001A4E33" w:rsidRPr="008C0A24" w:rsidRDefault="00EB4F76" w:rsidP="001379C4">
            <w:pPr>
              <w:jc w:val="center"/>
              <w:rPr>
                <w:rFonts w:ascii="Times New Roman" w:hAnsi="Times New Roman"/>
                <w:b/>
                <w:sz w:val="28"/>
                <w:szCs w:val="28"/>
              </w:rPr>
            </w:pPr>
            <w:r w:rsidRPr="008C0A24">
              <w:rPr>
                <w:rFonts w:ascii="Times New Roman" w:hAnsi="Times New Roman"/>
                <w:b/>
                <w:sz w:val="28"/>
                <w:szCs w:val="28"/>
              </w:rPr>
              <w:t>4</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1D3C702A"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Quantity</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2A7B75A" w14:textId="77777777" w:rsidR="001A4E33" w:rsidRPr="008C0A24" w:rsidRDefault="001A4E33" w:rsidP="001379C4">
            <w:pPr>
              <w:jc w:val="center"/>
              <w:rPr>
                <w:rFonts w:ascii="Times New Roman" w:hAnsi="Times New Roman"/>
                <w:sz w:val="28"/>
                <w:szCs w:val="28"/>
              </w:rPr>
            </w:pPr>
            <w:r w:rsidRPr="008C0A24">
              <w:rPr>
                <w:rFonts w:ascii="Times New Roman" w:hAnsi="Times New Roman"/>
                <w:sz w:val="28"/>
                <w:szCs w:val="28"/>
              </w:rPr>
              <w:t>Số lượng</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731C518"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Int (100)</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B631BE8"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Not null</w:t>
            </w:r>
          </w:p>
        </w:tc>
      </w:tr>
      <w:tr w:rsidR="001A4E33" w14:paraId="373BCDF1"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24859B1" w14:textId="40712A5F" w:rsidR="001A4E33" w:rsidRPr="008C0A24" w:rsidRDefault="00EB4F76" w:rsidP="001379C4">
            <w:pPr>
              <w:jc w:val="center"/>
              <w:rPr>
                <w:rFonts w:ascii="Times New Roman" w:hAnsi="Times New Roman"/>
                <w:b/>
                <w:sz w:val="28"/>
                <w:szCs w:val="28"/>
              </w:rPr>
            </w:pPr>
            <w:r w:rsidRPr="008C0A24">
              <w:rPr>
                <w:rFonts w:ascii="Times New Roman" w:hAnsi="Times New Roman"/>
                <w:b/>
                <w:sz w:val="28"/>
                <w:szCs w:val="28"/>
              </w:rPr>
              <w:t>5</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CA5B729"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Created_at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2C709442"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Thời gian tạo</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F48542"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40A93AA6"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Null</w:t>
            </w:r>
          </w:p>
        </w:tc>
      </w:tr>
      <w:tr w:rsidR="001A4E33" w14:paraId="3BB5EB83" w14:textId="77777777" w:rsidTr="001379C4">
        <w:trPr>
          <w:trHeight w:val="341"/>
          <w:jc w:val="center"/>
        </w:trPr>
        <w:tc>
          <w:tcPr>
            <w:tcW w:w="81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0C587603" w14:textId="5F814DB2" w:rsidR="001A4E33" w:rsidRPr="008C0A24" w:rsidRDefault="00EB4F76" w:rsidP="001379C4">
            <w:pPr>
              <w:jc w:val="center"/>
              <w:rPr>
                <w:rFonts w:ascii="Times New Roman" w:hAnsi="Times New Roman"/>
                <w:b/>
                <w:sz w:val="28"/>
                <w:szCs w:val="28"/>
              </w:rPr>
            </w:pPr>
            <w:r w:rsidRPr="008C0A24">
              <w:rPr>
                <w:rFonts w:ascii="Times New Roman" w:hAnsi="Times New Roman"/>
                <w:b/>
                <w:sz w:val="28"/>
                <w:szCs w:val="28"/>
              </w:rPr>
              <w:t>6</w:t>
            </w:r>
          </w:p>
        </w:tc>
        <w:tc>
          <w:tcPr>
            <w:tcW w:w="25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38B4144D"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Updated_at</w:t>
            </w:r>
          </w:p>
        </w:tc>
        <w:tc>
          <w:tcPr>
            <w:tcW w:w="2509"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6F7BA530" w14:textId="77777777" w:rsidR="001A4E33" w:rsidRPr="008C0A24" w:rsidRDefault="001A4E33" w:rsidP="001379C4">
            <w:pPr>
              <w:ind w:firstLine="90"/>
              <w:jc w:val="center"/>
              <w:rPr>
                <w:rFonts w:ascii="Times New Roman" w:hAnsi="Times New Roman"/>
                <w:sz w:val="28"/>
                <w:szCs w:val="28"/>
              </w:rPr>
            </w:pPr>
            <w:r w:rsidRPr="008C0A24">
              <w:rPr>
                <w:rFonts w:ascii="Times New Roman" w:hAnsi="Times New Roman"/>
                <w:sz w:val="28"/>
                <w:szCs w:val="28"/>
              </w:rPr>
              <w:t>Thời gian sửa</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757D0CC2" w14:textId="77777777" w:rsidR="001A4E33" w:rsidRPr="008C0A24" w:rsidRDefault="001A4E33" w:rsidP="001379C4">
            <w:pPr>
              <w:ind w:firstLine="90"/>
              <w:rPr>
                <w:rFonts w:ascii="Times New Roman" w:hAnsi="Times New Roman"/>
                <w:sz w:val="28"/>
                <w:szCs w:val="28"/>
              </w:rPr>
            </w:pPr>
            <w:r w:rsidRPr="008C0A24">
              <w:rPr>
                <w:rFonts w:ascii="Times New Roman" w:hAnsi="Times New Roman"/>
                <w:sz w:val="28"/>
                <w:szCs w:val="28"/>
              </w:rPr>
              <w:t>Timestamp</w:t>
            </w:r>
          </w:p>
        </w:tc>
        <w:tc>
          <w:tcPr>
            <w:tcW w:w="144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14:paraId="595F6516" w14:textId="77777777" w:rsidR="001A4E33" w:rsidRPr="008C0A24" w:rsidRDefault="001A4E33" w:rsidP="001379C4">
            <w:pPr>
              <w:keepNext/>
              <w:ind w:firstLine="90"/>
              <w:rPr>
                <w:rFonts w:ascii="Times New Roman" w:hAnsi="Times New Roman"/>
                <w:sz w:val="28"/>
                <w:szCs w:val="28"/>
              </w:rPr>
            </w:pPr>
            <w:r w:rsidRPr="008C0A24">
              <w:rPr>
                <w:rFonts w:ascii="Times New Roman" w:hAnsi="Times New Roman"/>
                <w:sz w:val="28"/>
                <w:szCs w:val="28"/>
              </w:rPr>
              <w:t>Null</w:t>
            </w:r>
          </w:p>
        </w:tc>
      </w:tr>
    </w:tbl>
    <w:p w14:paraId="4D6FEBC2" w14:textId="2450C915" w:rsidR="008F09C2" w:rsidRPr="00A736A7" w:rsidRDefault="00A736A7" w:rsidP="00A736A7">
      <w:pPr>
        <w:pStyle w:val="Heading1"/>
        <w:spacing w:line="360" w:lineRule="auto"/>
        <w:jc w:val="center"/>
        <w:rPr>
          <w:rFonts w:ascii="Times New Roman" w:eastAsia="Times New Roman" w:hAnsi="Times New Roman"/>
          <w:bCs/>
          <w:i/>
          <w:color w:val="000000" w:themeColor="text1"/>
          <w:sz w:val="28"/>
          <w:szCs w:val="28"/>
          <w:lang w:val="en-US"/>
        </w:rPr>
      </w:pPr>
      <w:bookmarkStart w:id="751" w:name="_Toc71589322"/>
      <w:bookmarkStart w:id="752" w:name="_Toc71645375"/>
      <w:bookmarkStart w:id="753" w:name="_Toc71668613"/>
      <w:bookmarkStart w:id="754" w:name="_Toc71670940"/>
      <w:bookmarkStart w:id="755" w:name="_Toc71672366"/>
      <w:r w:rsidRPr="00646538">
        <w:rPr>
          <w:rFonts w:ascii="Times New Roman" w:eastAsia="Times New Roman" w:hAnsi="Times New Roman"/>
          <w:bCs/>
          <w:i/>
          <w:color w:val="000000" w:themeColor="text1"/>
          <w:sz w:val="28"/>
          <w:szCs w:val="28"/>
          <w:lang w:val="en-US"/>
        </w:rPr>
        <w:t>Bảng 3.1</w:t>
      </w:r>
      <w:r>
        <w:rPr>
          <w:rFonts w:ascii="Times New Roman" w:eastAsia="Times New Roman" w:hAnsi="Times New Roman"/>
          <w:bCs/>
          <w:i/>
          <w:color w:val="000000" w:themeColor="text1"/>
          <w:sz w:val="28"/>
          <w:szCs w:val="28"/>
          <w:lang w:val="en-US"/>
        </w:rPr>
        <w:t>2</w:t>
      </w:r>
      <w:r w:rsidRPr="00646538">
        <w:rPr>
          <w:rFonts w:ascii="Times New Roman" w:eastAsia="Times New Roman" w:hAnsi="Times New Roman"/>
          <w:bCs/>
          <w:i/>
          <w:color w:val="000000" w:themeColor="text1"/>
          <w:sz w:val="28"/>
          <w:szCs w:val="28"/>
          <w:lang w:val="en-US"/>
        </w:rPr>
        <w:t xml:space="preserve">. Bảng </w:t>
      </w:r>
      <w:r>
        <w:rPr>
          <w:rFonts w:ascii="Times New Roman" w:eastAsia="Times New Roman" w:hAnsi="Times New Roman"/>
          <w:bCs/>
          <w:i/>
          <w:color w:val="000000" w:themeColor="text1"/>
          <w:sz w:val="28"/>
          <w:szCs w:val="28"/>
          <w:lang w:val="en-US"/>
        </w:rPr>
        <w:t>Cart</w:t>
      </w:r>
      <w:bookmarkEnd w:id="751"/>
      <w:bookmarkEnd w:id="752"/>
      <w:bookmarkEnd w:id="753"/>
      <w:bookmarkEnd w:id="754"/>
      <w:bookmarkEnd w:id="755"/>
    </w:p>
    <w:p w14:paraId="31CB74B1" w14:textId="77777777" w:rsidR="00A736A7" w:rsidRDefault="00A736A7">
      <w:pPr>
        <w:rPr>
          <w:rFonts w:ascii="Times New Roman" w:eastAsia="Times New Roman" w:hAnsi="Times New Roman" w:cstheme="majorBidi"/>
          <w:b/>
          <w:bCs/>
          <w:sz w:val="28"/>
          <w:szCs w:val="28"/>
        </w:rPr>
      </w:pPr>
      <w:r>
        <w:rPr>
          <w:rFonts w:ascii="Times New Roman" w:eastAsia="Times New Roman" w:hAnsi="Times New Roman"/>
          <w:b/>
          <w:bCs/>
          <w:sz w:val="28"/>
          <w:szCs w:val="28"/>
        </w:rPr>
        <w:br w:type="page"/>
      </w:r>
    </w:p>
    <w:p w14:paraId="0D968949" w14:textId="0064DA62" w:rsidR="00931E53" w:rsidRDefault="00B77533" w:rsidP="00AD500C">
      <w:pPr>
        <w:pStyle w:val="Heading3"/>
        <w:rPr>
          <w:rFonts w:ascii="Times New Roman" w:eastAsia="Times New Roman" w:hAnsi="Times New Roman"/>
          <w:b/>
          <w:bCs/>
          <w:color w:val="auto"/>
          <w:sz w:val="28"/>
          <w:szCs w:val="28"/>
        </w:rPr>
      </w:pPr>
      <w:bookmarkStart w:id="756" w:name="_Toc71589323"/>
      <w:bookmarkStart w:id="757" w:name="_Toc71645376"/>
      <w:bookmarkStart w:id="758" w:name="_Toc71672367"/>
      <w:r>
        <w:rPr>
          <w:rFonts w:ascii="Times New Roman" w:eastAsia="Times New Roman" w:hAnsi="Times New Roman"/>
          <w:b/>
          <w:bCs/>
          <w:color w:val="auto"/>
          <w:sz w:val="28"/>
          <w:szCs w:val="28"/>
        </w:rPr>
        <w:lastRenderedPageBreak/>
        <w:t>3.4</w:t>
      </w:r>
      <w:r w:rsidR="00931E53" w:rsidRPr="00AD500C">
        <w:rPr>
          <w:rFonts w:ascii="Times New Roman" w:eastAsia="Times New Roman" w:hAnsi="Times New Roman"/>
          <w:b/>
          <w:bCs/>
          <w:color w:val="auto"/>
          <w:sz w:val="28"/>
          <w:szCs w:val="28"/>
        </w:rPr>
        <w:t xml:space="preserve">.2. </w:t>
      </w:r>
      <w:r w:rsidR="00614A37" w:rsidRPr="00AD500C">
        <w:rPr>
          <w:rFonts w:ascii="Times New Roman" w:eastAsia="Times New Roman" w:hAnsi="Times New Roman"/>
          <w:b/>
          <w:bCs/>
          <w:color w:val="auto"/>
          <w:sz w:val="28"/>
          <w:szCs w:val="28"/>
        </w:rPr>
        <w:t>Sơ</w:t>
      </w:r>
      <w:r w:rsidR="00D717E1" w:rsidRPr="00AD500C">
        <w:rPr>
          <w:rFonts w:ascii="Times New Roman" w:eastAsia="Times New Roman" w:hAnsi="Times New Roman"/>
          <w:b/>
          <w:bCs/>
          <w:color w:val="auto"/>
          <w:sz w:val="28"/>
          <w:szCs w:val="28"/>
        </w:rPr>
        <w:t xml:space="preserve"> đồ lớp đối tượng</w:t>
      </w:r>
      <w:bookmarkEnd w:id="756"/>
      <w:bookmarkEnd w:id="757"/>
      <w:bookmarkEnd w:id="758"/>
    </w:p>
    <w:p w14:paraId="6FFF284C" w14:textId="77777777" w:rsidR="00AD500C" w:rsidRPr="00AD500C" w:rsidRDefault="00AD500C" w:rsidP="00AD500C"/>
    <w:p w14:paraId="73C8BEF5" w14:textId="26790BAC" w:rsidR="008F09C2" w:rsidRPr="008F09C2" w:rsidRDefault="00676B2F" w:rsidP="008F09C2">
      <w:pPr>
        <w:jc w:val="center"/>
        <w:rPr>
          <w:rFonts w:ascii="Times New Roman" w:hAnsi="Times New Roman"/>
          <w:iCs/>
          <w:sz w:val="28"/>
        </w:rPr>
      </w:pPr>
      <w:r w:rsidRPr="00676B2F">
        <w:rPr>
          <w:rFonts w:ascii="Times New Roman" w:hAnsi="Times New Roman"/>
          <w:iCs/>
          <w:noProof/>
          <w:sz w:val="28"/>
          <w:lang w:val="en-US"/>
        </w:rPr>
        <w:drawing>
          <wp:inline distT="0" distB="0" distL="0" distR="0" wp14:anchorId="3924C9E4" wp14:editId="0E3D42E4">
            <wp:extent cx="5760681" cy="6003984"/>
            <wp:effectExtent l="0" t="0" r="0" b="0"/>
            <wp:docPr id="9" name="Picture 9" descr="C:\Users\Administrator\Downloads\egeddg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wnloads\egeddgdh.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0296" cy="6014005"/>
                    </a:xfrm>
                    <a:prstGeom prst="rect">
                      <a:avLst/>
                    </a:prstGeom>
                    <a:noFill/>
                    <a:ln>
                      <a:noFill/>
                    </a:ln>
                  </pic:spPr>
                </pic:pic>
              </a:graphicData>
            </a:graphic>
          </wp:inline>
        </w:drawing>
      </w:r>
    </w:p>
    <w:p w14:paraId="1F27E22E" w14:textId="44ACE262" w:rsidR="000355F0" w:rsidRPr="008F09C2" w:rsidRDefault="00C1375A" w:rsidP="00C1375A">
      <w:pPr>
        <w:pStyle w:val="ListParagraph"/>
        <w:jc w:val="center"/>
        <w:outlineLvl w:val="0"/>
        <w:rPr>
          <w:rFonts w:ascii="Times New Roman" w:hAnsi="Times New Roman"/>
          <w:i/>
          <w:sz w:val="28"/>
        </w:rPr>
      </w:pPr>
      <w:bookmarkStart w:id="759" w:name="_Toc71589324"/>
      <w:bookmarkStart w:id="760" w:name="_Toc71645377"/>
      <w:bookmarkStart w:id="761" w:name="_Toc71668615"/>
      <w:bookmarkStart w:id="762" w:name="_Toc71670942"/>
      <w:bookmarkStart w:id="763" w:name="_Toc71672368"/>
      <w:r>
        <w:rPr>
          <w:rFonts w:ascii="Times New Roman" w:hAnsi="Times New Roman"/>
          <w:i/>
          <w:sz w:val="28"/>
          <w:szCs w:val="26"/>
          <w:lang w:val="en-US"/>
        </w:rPr>
        <w:t xml:space="preserve">Sơ đồ </w:t>
      </w:r>
      <w:r w:rsidR="001D2384">
        <w:rPr>
          <w:rFonts w:ascii="Times New Roman" w:hAnsi="Times New Roman"/>
          <w:i/>
          <w:sz w:val="28"/>
        </w:rPr>
        <w:t>3.60</w:t>
      </w:r>
      <w:r w:rsidR="008F09C2">
        <w:rPr>
          <w:rFonts w:ascii="Times New Roman" w:hAnsi="Times New Roman"/>
          <w:i/>
          <w:sz w:val="28"/>
        </w:rPr>
        <w:t>. Sơ đồ lớp</w:t>
      </w:r>
      <w:r w:rsidR="00D717E1">
        <w:rPr>
          <w:rFonts w:ascii="Times New Roman" w:hAnsi="Times New Roman"/>
          <w:i/>
          <w:sz w:val="28"/>
        </w:rPr>
        <w:t xml:space="preserve"> đối tượng</w:t>
      </w:r>
      <w:bookmarkEnd w:id="759"/>
      <w:bookmarkEnd w:id="760"/>
      <w:bookmarkEnd w:id="761"/>
      <w:bookmarkEnd w:id="762"/>
      <w:bookmarkEnd w:id="763"/>
    </w:p>
    <w:bookmarkEnd w:id="278"/>
    <w:p w14:paraId="1C66319D" w14:textId="77777777" w:rsidR="00C34875" w:rsidRDefault="00C34875">
      <w:pPr>
        <w:rPr>
          <w:rFonts w:ascii="Times New Roman" w:hAnsi="Times New Roman"/>
          <w:b/>
          <w:sz w:val="28"/>
          <w:szCs w:val="28"/>
          <w:lang w:val="en-US" w:eastAsia="vi-VN"/>
        </w:rPr>
      </w:pPr>
      <w:r>
        <w:rPr>
          <w:rFonts w:ascii="Times New Roman" w:hAnsi="Times New Roman"/>
          <w:b/>
          <w:sz w:val="28"/>
          <w:szCs w:val="28"/>
          <w:lang w:val="en-US" w:eastAsia="vi-VN"/>
        </w:rPr>
        <w:br w:type="page"/>
      </w:r>
    </w:p>
    <w:p w14:paraId="5190A546" w14:textId="5C693E0F" w:rsidR="00C34875" w:rsidRPr="00A736A7" w:rsidRDefault="007A3CD8" w:rsidP="00B953D1">
      <w:pPr>
        <w:pStyle w:val="Heading1"/>
        <w:spacing w:line="360" w:lineRule="auto"/>
        <w:jc w:val="center"/>
        <w:rPr>
          <w:rFonts w:ascii="Times New Roman" w:hAnsi="Times New Roman"/>
          <w:b/>
          <w:color w:val="auto"/>
          <w:sz w:val="28"/>
          <w:szCs w:val="28"/>
          <w:lang w:val="en-US"/>
        </w:rPr>
      </w:pPr>
      <w:bookmarkStart w:id="764" w:name="_Toc71589325"/>
      <w:bookmarkStart w:id="765" w:name="_Toc71645378"/>
      <w:bookmarkStart w:id="766" w:name="_Toc71672369"/>
      <w:r w:rsidRPr="00A736A7">
        <w:rPr>
          <w:rFonts w:ascii="Times New Roman" w:hAnsi="Times New Roman"/>
          <w:b/>
          <w:color w:val="auto"/>
          <w:sz w:val="28"/>
          <w:szCs w:val="28"/>
          <w:lang w:val="en-US"/>
        </w:rPr>
        <w:lastRenderedPageBreak/>
        <w:t xml:space="preserve">CHƯƠNG </w:t>
      </w:r>
      <w:r w:rsidR="00C34875" w:rsidRPr="00A736A7">
        <w:rPr>
          <w:rFonts w:ascii="Times New Roman" w:hAnsi="Times New Roman"/>
          <w:b/>
          <w:color w:val="auto"/>
          <w:sz w:val="28"/>
          <w:szCs w:val="28"/>
        </w:rPr>
        <w:t>4</w:t>
      </w:r>
      <w:r w:rsidRPr="00A736A7">
        <w:rPr>
          <w:rFonts w:ascii="Times New Roman" w:hAnsi="Times New Roman"/>
          <w:b/>
          <w:color w:val="auto"/>
          <w:sz w:val="28"/>
          <w:szCs w:val="28"/>
          <w:lang w:val="en-US"/>
        </w:rPr>
        <w:t xml:space="preserve">. </w:t>
      </w:r>
      <w:r w:rsidR="00C34875" w:rsidRPr="00A736A7">
        <w:rPr>
          <w:rFonts w:ascii="Times New Roman" w:hAnsi="Times New Roman"/>
          <w:b/>
          <w:color w:val="auto"/>
          <w:sz w:val="28"/>
          <w:szCs w:val="28"/>
        </w:rPr>
        <w:t>XÂY DỰ</w:t>
      </w:r>
      <w:r w:rsidR="009C71B6" w:rsidRPr="00A736A7">
        <w:rPr>
          <w:rFonts w:ascii="Times New Roman" w:hAnsi="Times New Roman"/>
          <w:b/>
          <w:color w:val="auto"/>
          <w:sz w:val="28"/>
          <w:szCs w:val="28"/>
        </w:rPr>
        <w:t xml:space="preserve">NG </w:t>
      </w:r>
      <w:r w:rsidR="009C71B6" w:rsidRPr="00A736A7">
        <w:rPr>
          <w:rFonts w:ascii="Times New Roman" w:hAnsi="Times New Roman"/>
          <w:b/>
          <w:color w:val="auto"/>
          <w:sz w:val="28"/>
          <w:szCs w:val="28"/>
          <w:lang w:val="en-US"/>
        </w:rPr>
        <w:t>WEBSITE</w:t>
      </w:r>
      <w:r w:rsidR="003F624E" w:rsidRPr="00A736A7">
        <w:rPr>
          <w:rFonts w:ascii="Times New Roman" w:hAnsi="Times New Roman"/>
          <w:b/>
          <w:color w:val="auto"/>
          <w:sz w:val="28"/>
          <w:szCs w:val="28"/>
          <w:lang w:val="en-US"/>
        </w:rPr>
        <w:t xml:space="preserve"> VÀ DEMO</w:t>
      </w:r>
      <w:bookmarkEnd w:id="764"/>
      <w:bookmarkEnd w:id="765"/>
      <w:bookmarkEnd w:id="766"/>
    </w:p>
    <w:p w14:paraId="3FB995C1" w14:textId="757D00D1" w:rsidR="00A200BC" w:rsidRPr="00AD500C" w:rsidRDefault="002C4418" w:rsidP="00B953D1">
      <w:pPr>
        <w:pStyle w:val="Heading2"/>
      </w:pPr>
      <w:bookmarkStart w:id="767" w:name="_Toc71589326"/>
      <w:bookmarkStart w:id="768" w:name="_Toc71645379"/>
      <w:bookmarkStart w:id="769" w:name="_Toc71672370"/>
      <w:r w:rsidRPr="00AD500C">
        <w:t>4.1</w:t>
      </w:r>
      <w:r w:rsidR="00A200BC" w:rsidRPr="00AD500C">
        <w:t>. Xây dự</w:t>
      </w:r>
      <w:r w:rsidRPr="00AD500C">
        <w:t>ng website</w:t>
      </w:r>
      <w:bookmarkEnd w:id="767"/>
      <w:bookmarkEnd w:id="768"/>
      <w:bookmarkEnd w:id="769"/>
    </w:p>
    <w:p w14:paraId="4DB2DA10" w14:textId="42E17AC9" w:rsidR="00A200BC" w:rsidRPr="0078508D" w:rsidRDefault="00A200BC" w:rsidP="00EB4F76">
      <w:pPr>
        <w:spacing w:after="0" w:line="360" w:lineRule="auto"/>
        <w:ind w:firstLine="720"/>
        <w:jc w:val="both"/>
        <w:rPr>
          <w:rFonts w:ascii="Times New Roman" w:hAnsi="Times New Roman"/>
          <w:sz w:val="28"/>
          <w:szCs w:val="28"/>
        </w:rPr>
      </w:pPr>
      <w:r w:rsidRPr="008E59E7">
        <w:rPr>
          <w:rFonts w:ascii="Times New Roman" w:hAnsi="Times New Roman"/>
          <w:sz w:val="28"/>
          <w:szCs w:val="28"/>
        </w:rPr>
        <w:t>Website xây dự</w:t>
      </w:r>
      <w:r>
        <w:rPr>
          <w:rFonts w:ascii="Times New Roman" w:hAnsi="Times New Roman"/>
          <w:sz w:val="28"/>
          <w:szCs w:val="28"/>
        </w:rPr>
        <w:t xml:space="preserve">ng </w:t>
      </w:r>
      <w:r w:rsidRPr="008E59E7">
        <w:rPr>
          <w:rFonts w:ascii="Times New Roman" w:hAnsi="Times New Roman"/>
          <w:sz w:val="28"/>
          <w:szCs w:val="28"/>
        </w:rPr>
        <w:t>với phần  BackEnd  sử dụng framework Laravel có cấ</w:t>
      </w:r>
      <w:r w:rsidR="00EB4F76">
        <w:rPr>
          <w:rFonts w:ascii="Times New Roman" w:hAnsi="Times New Roman"/>
          <w:sz w:val="28"/>
          <w:szCs w:val="28"/>
        </w:rPr>
        <w:t>u trúc theo mô hình MVC (</w:t>
      </w:r>
      <w:r w:rsidRPr="008E59E7">
        <w:rPr>
          <w:rFonts w:ascii="Times New Roman" w:hAnsi="Times New Roman"/>
          <w:sz w:val="28"/>
          <w:szCs w:val="28"/>
        </w:rPr>
        <w:t>Model-View-Controller) và FrontEnd sử dụng framework Vue.js được tách riêng biệ</w:t>
      </w:r>
      <w:r>
        <w:rPr>
          <w:rFonts w:ascii="Times New Roman" w:hAnsi="Times New Roman"/>
          <w:sz w:val="28"/>
          <w:szCs w:val="28"/>
        </w:rPr>
        <w:t>t thành hai</w:t>
      </w:r>
      <w:r w:rsidRPr="008E59E7">
        <w:rPr>
          <w:rFonts w:ascii="Times New Roman" w:hAnsi="Times New Roman"/>
          <w:sz w:val="28"/>
          <w:szCs w:val="28"/>
        </w:rPr>
        <w:t xml:space="preserve"> project được giao tiếp với nhau qua việc sử dụ</w:t>
      </w:r>
      <w:r>
        <w:rPr>
          <w:rFonts w:ascii="Times New Roman" w:hAnsi="Times New Roman"/>
          <w:sz w:val="28"/>
          <w:szCs w:val="28"/>
        </w:rPr>
        <w:t>ng RESTful API.</w:t>
      </w:r>
    </w:p>
    <w:p w14:paraId="6164868E" w14:textId="38382906" w:rsidR="00A200BC" w:rsidRPr="00AD500C" w:rsidRDefault="002C4418" w:rsidP="00B953D1">
      <w:pPr>
        <w:pStyle w:val="Heading3"/>
        <w:spacing w:line="360" w:lineRule="auto"/>
        <w:rPr>
          <w:rFonts w:ascii="Times New Roman" w:eastAsia="NSimSun" w:hAnsi="Times New Roman"/>
          <w:b/>
          <w:iCs/>
          <w:color w:val="auto"/>
          <w:sz w:val="28"/>
          <w:szCs w:val="28"/>
          <w:shd w:val="clear" w:color="auto" w:fill="FFFFFF"/>
          <w:lang w:val="en-US"/>
        </w:rPr>
      </w:pPr>
      <w:bookmarkStart w:id="770" w:name="_Toc71589327"/>
      <w:bookmarkStart w:id="771" w:name="_Toc71645380"/>
      <w:bookmarkStart w:id="772" w:name="_Toc71672371"/>
      <w:r w:rsidRPr="00AD500C">
        <w:rPr>
          <w:rFonts w:ascii="Times New Roman" w:eastAsia="NSimSun" w:hAnsi="Times New Roman"/>
          <w:b/>
          <w:iCs/>
          <w:color w:val="auto"/>
          <w:sz w:val="28"/>
          <w:szCs w:val="28"/>
          <w:shd w:val="clear" w:color="auto" w:fill="FFFFFF"/>
          <w:lang w:val="en-US"/>
        </w:rPr>
        <w:t>4.1</w:t>
      </w:r>
      <w:r w:rsidR="00A200BC" w:rsidRPr="00AD500C">
        <w:rPr>
          <w:rFonts w:ascii="Times New Roman" w:eastAsia="NSimSun" w:hAnsi="Times New Roman"/>
          <w:b/>
          <w:iCs/>
          <w:color w:val="auto"/>
          <w:sz w:val="28"/>
          <w:szCs w:val="28"/>
          <w:shd w:val="clear" w:color="auto" w:fill="FFFFFF"/>
          <w:lang w:val="en-US"/>
        </w:rPr>
        <w:t>.1. Xây dựng project BackEnd</w:t>
      </w:r>
      <w:bookmarkEnd w:id="770"/>
      <w:bookmarkEnd w:id="771"/>
      <w:bookmarkEnd w:id="772"/>
    </w:p>
    <w:p w14:paraId="688AE141" w14:textId="30127D2D" w:rsidR="00A200BC" w:rsidRPr="00A736A7" w:rsidRDefault="002C4418"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t>4.1</w:t>
      </w:r>
      <w:r w:rsidR="00A200BC" w:rsidRPr="00A736A7">
        <w:rPr>
          <w:rFonts w:ascii="Times New Roman" w:eastAsia="NSimSun" w:hAnsi="Times New Roman"/>
          <w:b/>
          <w:i w:val="0"/>
          <w:iCs w:val="0"/>
          <w:color w:val="000000" w:themeColor="text1"/>
          <w:sz w:val="28"/>
          <w:szCs w:val="28"/>
          <w:shd w:val="clear" w:color="auto" w:fill="FFFFFF"/>
          <w:lang w:val="en-US"/>
        </w:rPr>
        <w:t>.1.1. Yêu cầu hệ thống để cài đặt Larave</w:t>
      </w:r>
      <w:r w:rsidR="00B953D1" w:rsidRPr="00A736A7">
        <w:rPr>
          <w:rFonts w:ascii="Times New Roman" w:eastAsia="NSimSun" w:hAnsi="Times New Roman"/>
          <w:b/>
          <w:i w:val="0"/>
          <w:iCs w:val="0"/>
          <w:color w:val="000000" w:themeColor="text1"/>
          <w:sz w:val="28"/>
          <w:szCs w:val="28"/>
          <w:shd w:val="clear" w:color="auto" w:fill="FFFFFF"/>
          <w:lang w:val="en-US"/>
        </w:rPr>
        <w:t>l</w:t>
      </w:r>
    </w:p>
    <w:p w14:paraId="32F07B7E" w14:textId="3B41007D" w:rsidR="00A200BC" w:rsidRPr="007724DF" w:rsidRDefault="00A200BC" w:rsidP="00A200BC">
      <w:pPr>
        <w:spacing w:line="360" w:lineRule="auto"/>
        <w:ind w:firstLine="720"/>
        <w:jc w:val="both"/>
        <w:rPr>
          <w:rFonts w:ascii="Times New Roman" w:eastAsia="NSimSun" w:hAnsi="Times New Roman"/>
          <w:iCs/>
          <w:sz w:val="28"/>
          <w:szCs w:val="28"/>
          <w:shd w:val="clear" w:color="auto" w:fill="FFFFFF"/>
          <w:lang w:val="en-US"/>
        </w:rPr>
      </w:pPr>
      <w:r w:rsidRPr="00504351">
        <w:rPr>
          <w:rFonts w:ascii="Times New Roman" w:eastAsia="NSimSun" w:hAnsi="Times New Roman"/>
          <w:iCs/>
          <w:sz w:val="28"/>
          <w:szCs w:val="28"/>
          <w:shd w:val="clear" w:color="auto" w:fill="FFFFFF"/>
          <w:lang w:val="en-US"/>
        </w:rPr>
        <w:t>Laravel framework có một vài yêu cầu về hệ thố</w:t>
      </w:r>
      <w:r w:rsidR="00B953D1">
        <w:rPr>
          <w:rFonts w:ascii="Times New Roman" w:eastAsia="NSimSun" w:hAnsi="Times New Roman"/>
          <w:iCs/>
          <w:sz w:val="28"/>
          <w:szCs w:val="28"/>
          <w:shd w:val="clear" w:color="auto" w:fill="FFFFFF"/>
          <w:lang w:val="en-US"/>
        </w:rPr>
        <w:t>ng, h</w:t>
      </w:r>
      <w:r w:rsidRPr="00504351">
        <w:rPr>
          <w:rFonts w:ascii="Times New Roman" w:eastAsia="NSimSun" w:hAnsi="Times New Roman"/>
          <w:iCs/>
          <w:sz w:val="28"/>
          <w:szCs w:val="28"/>
          <w:shd w:val="clear" w:color="auto" w:fill="FFFFFF"/>
          <w:lang w:val="en-US"/>
        </w:rPr>
        <w:t>iển nhiên là các yêu cầu này đã được đầy đủ trong Laravel Homestead</w:t>
      </w:r>
      <w:r>
        <w:rPr>
          <w:rFonts w:ascii="Times New Roman" w:eastAsia="NSimSun" w:hAnsi="Times New Roman"/>
          <w:iCs/>
          <w:sz w:val="28"/>
          <w:szCs w:val="28"/>
          <w:shd w:val="clear" w:color="auto" w:fill="FFFFFF"/>
          <w:lang w:val="en-US"/>
        </w:rPr>
        <w:t>. Trong project này chúng em sử dụng phần mềm Xampp cài đặt cho localhost để cài đặt và thử nghiệm các website trên máy tính.</w:t>
      </w:r>
    </w:p>
    <w:p w14:paraId="4EBE546F" w14:textId="77777777" w:rsidR="00A200BC" w:rsidRDefault="00A200BC" w:rsidP="00A200BC">
      <w:pPr>
        <w:pStyle w:val="ListParagraph"/>
        <w:numPr>
          <w:ilvl w:val="0"/>
          <w:numId w:val="70"/>
        </w:numPr>
        <w:spacing w:line="360" w:lineRule="auto"/>
        <w:jc w:val="both"/>
        <w:rPr>
          <w:rFonts w:ascii="Times New Roman" w:eastAsia="NSimSun" w:hAnsi="Times New Roman"/>
          <w:b/>
          <w:iCs/>
          <w:sz w:val="28"/>
          <w:szCs w:val="28"/>
          <w:shd w:val="clear" w:color="auto" w:fill="FFFFFF"/>
          <w:lang w:val="en-US"/>
        </w:rPr>
      </w:pPr>
      <w:r w:rsidRPr="00504351">
        <w:rPr>
          <w:rFonts w:ascii="Times New Roman" w:eastAsia="NSimSun" w:hAnsi="Times New Roman"/>
          <w:b/>
          <w:iCs/>
          <w:sz w:val="28"/>
          <w:szCs w:val="28"/>
          <w:shd w:val="clear" w:color="auto" w:fill="FFFFFF"/>
          <w:lang w:val="en-US"/>
        </w:rPr>
        <w:t>Cài đặt Composer</w:t>
      </w:r>
    </w:p>
    <w:p w14:paraId="76BA00FC" w14:textId="77777777" w:rsidR="00A200BC" w:rsidRPr="00504351" w:rsidRDefault="00A200BC" w:rsidP="00A200BC">
      <w:pPr>
        <w:pStyle w:val="ListParagraph"/>
        <w:spacing w:line="360" w:lineRule="auto"/>
        <w:ind w:firstLine="720"/>
        <w:jc w:val="both"/>
        <w:rPr>
          <w:rFonts w:ascii="Times New Roman" w:eastAsia="NSimSun" w:hAnsi="Times New Roman"/>
          <w:iCs/>
          <w:sz w:val="28"/>
          <w:szCs w:val="28"/>
          <w:shd w:val="clear" w:color="auto" w:fill="FFFFFF"/>
          <w:lang w:val="en-US"/>
        </w:rPr>
      </w:pPr>
      <w:r w:rsidRPr="00504351">
        <w:rPr>
          <w:rFonts w:ascii="Times New Roman" w:eastAsia="NSimSun" w:hAnsi="Times New Roman"/>
          <w:iCs/>
          <w:sz w:val="28"/>
          <w:szCs w:val="28"/>
          <w:shd w:val="clear" w:color="auto" w:fill="FFFFFF"/>
          <w:lang w:val="en-US"/>
        </w:rPr>
        <w:t xml:space="preserve">Laravel sử dụng Composer để quản lý các thư viện phụ thuộc. Vì vậy, trước khi sử dụng Laravel, cần đảm bảo rằng đã cài đặt </w:t>
      </w:r>
      <w:r>
        <w:rPr>
          <w:rFonts w:ascii="Times New Roman" w:eastAsia="NSimSun" w:hAnsi="Times New Roman"/>
          <w:iCs/>
          <w:sz w:val="28"/>
          <w:szCs w:val="28"/>
          <w:shd w:val="clear" w:color="auto" w:fill="FFFFFF"/>
          <w:lang w:val="en-US"/>
        </w:rPr>
        <w:t>composer trên máy thông qua website</w:t>
      </w:r>
      <w:r w:rsidRPr="00504351">
        <w:rPr>
          <w:rFonts w:ascii="Times New Roman" w:eastAsia="NSimSun" w:hAnsi="Times New Roman"/>
          <w:iCs/>
          <w:sz w:val="28"/>
          <w:szCs w:val="28"/>
          <w:shd w:val="clear" w:color="auto" w:fill="FFFFFF"/>
          <w:lang w:val="en-US"/>
        </w:rPr>
        <w:t xml:space="preserve"> </w:t>
      </w:r>
      <w:hyperlink r:id="rId121" w:history="1">
        <w:r w:rsidRPr="00B953D1">
          <w:rPr>
            <w:rStyle w:val="Hyperlink"/>
            <w:rFonts w:ascii="Times New Roman" w:eastAsia="NSimSun" w:hAnsi="Times New Roman"/>
            <w:iCs/>
            <w:color w:val="auto"/>
            <w:sz w:val="28"/>
            <w:szCs w:val="28"/>
            <w:shd w:val="clear" w:color="auto" w:fill="FFFFFF"/>
            <w:lang w:val="en-US"/>
          </w:rPr>
          <w:t>https://getcomposer.org</w:t>
        </w:r>
      </w:hyperlink>
      <w:r w:rsidRPr="007724DF">
        <w:rPr>
          <w:rFonts w:ascii="Times New Roman" w:eastAsia="NSimSun" w:hAnsi="Times New Roman"/>
          <w:iCs/>
          <w:sz w:val="28"/>
          <w:szCs w:val="28"/>
          <w:shd w:val="clear" w:color="auto" w:fill="FFFFFF"/>
          <w:lang w:val="en-US"/>
        </w:rPr>
        <w:t>.</w:t>
      </w:r>
    </w:p>
    <w:p w14:paraId="58C4BB82" w14:textId="77777777" w:rsidR="00A200BC" w:rsidRDefault="00A200BC" w:rsidP="00A200BC">
      <w:pPr>
        <w:pStyle w:val="ListParagraph"/>
        <w:numPr>
          <w:ilvl w:val="0"/>
          <w:numId w:val="70"/>
        </w:numPr>
        <w:spacing w:line="360" w:lineRule="auto"/>
        <w:jc w:val="both"/>
        <w:rPr>
          <w:rFonts w:ascii="Times New Roman" w:eastAsia="NSimSun" w:hAnsi="Times New Roman"/>
          <w:b/>
          <w:iCs/>
          <w:sz w:val="28"/>
          <w:szCs w:val="28"/>
          <w:shd w:val="clear" w:color="auto" w:fill="FFFFFF"/>
          <w:lang w:val="en-US"/>
        </w:rPr>
      </w:pPr>
      <w:r>
        <w:rPr>
          <w:rFonts w:ascii="Times New Roman" w:eastAsia="NSimSun" w:hAnsi="Times New Roman"/>
          <w:b/>
          <w:iCs/>
          <w:sz w:val="28"/>
          <w:szCs w:val="28"/>
          <w:shd w:val="clear" w:color="auto" w:fill="FFFFFF"/>
          <w:lang w:val="en-US"/>
        </w:rPr>
        <w:t>Cài đặt Laravel</w:t>
      </w:r>
    </w:p>
    <w:p w14:paraId="0E5A3CBA" w14:textId="5F4D6FF4" w:rsidR="00A200BC" w:rsidRDefault="00A200BC" w:rsidP="00B953D1">
      <w:pPr>
        <w:pStyle w:val="ListParagraph"/>
        <w:spacing w:line="360" w:lineRule="auto"/>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Di chuyển vào thư mục htdocs của Xampp, tại đây mở cửa sổ lệnh và gõ lệnh </w:t>
      </w:r>
      <w:r w:rsidR="00B953D1">
        <w:rPr>
          <w:rFonts w:ascii="Times New Roman" w:eastAsia="NSimSun" w:hAnsi="Times New Roman"/>
          <w:i/>
          <w:iCs/>
          <w:sz w:val="28"/>
          <w:szCs w:val="28"/>
          <w:shd w:val="clear" w:color="auto" w:fill="FFFFFF"/>
          <w:lang w:val="en-US"/>
        </w:rPr>
        <w:t xml:space="preserve">composer </w:t>
      </w:r>
      <w:r w:rsidRPr="007724DF">
        <w:rPr>
          <w:rFonts w:ascii="Times New Roman" w:eastAsia="NSimSun" w:hAnsi="Times New Roman"/>
          <w:i/>
          <w:iCs/>
          <w:sz w:val="28"/>
          <w:szCs w:val="28"/>
          <w:shd w:val="clear" w:color="auto" w:fill="FFFFFF"/>
          <w:lang w:val="en-US"/>
        </w:rPr>
        <w:t>create-project –</w:t>
      </w:r>
      <w:r>
        <w:rPr>
          <w:rFonts w:ascii="Times New Roman" w:eastAsia="NSimSun" w:hAnsi="Times New Roman"/>
          <w:i/>
          <w:iCs/>
          <w:sz w:val="28"/>
          <w:szCs w:val="28"/>
          <w:shd w:val="clear" w:color="auto" w:fill="FFFFFF"/>
          <w:lang w:val="en-US"/>
        </w:rPr>
        <w:t>prefer-dist laravel/</w:t>
      </w:r>
      <w:r w:rsidR="00B953D1">
        <w:rPr>
          <w:rFonts w:ascii="Times New Roman" w:eastAsia="NSimSun" w:hAnsi="Times New Roman"/>
          <w:i/>
          <w:iCs/>
          <w:sz w:val="28"/>
          <w:szCs w:val="28"/>
          <w:shd w:val="clear" w:color="auto" w:fill="FFFFFF"/>
          <w:lang w:val="en-US"/>
        </w:rPr>
        <w:t xml:space="preserve"> </w:t>
      </w:r>
      <w:r>
        <w:rPr>
          <w:rFonts w:ascii="Times New Roman" w:eastAsia="NSimSun" w:hAnsi="Times New Roman"/>
          <w:i/>
          <w:iCs/>
          <w:sz w:val="28"/>
          <w:szCs w:val="28"/>
          <w:shd w:val="clear" w:color="auto" w:fill="FFFFFF"/>
          <w:lang w:val="en-US"/>
        </w:rPr>
        <w:t>Shose</w:t>
      </w:r>
      <w:r w:rsidR="00B953D1">
        <w:rPr>
          <w:rFonts w:ascii="Times New Roman" w:eastAsia="NSimSun" w:hAnsi="Times New Roman"/>
          <w:i/>
          <w:iCs/>
          <w:sz w:val="28"/>
          <w:szCs w:val="28"/>
          <w:shd w:val="clear" w:color="auto" w:fill="FFFFFF"/>
          <w:lang w:val="en-US"/>
        </w:rPr>
        <w:t xml:space="preserve"> E-Commerce Website.</w:t>
      </w:r>
    </w:p>
    <w:p w14:paraId="5D973B59" w14:textId="36A8D177" w:rsidR="00D73101" w:rsidRPr="00A736A7" w:rsidRDefault="00D73101"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t>4.1.1.2. Xây dựng cơ sở dữ liệu:</w:t>
      </w:r>
    </w:p>
    <w:p w14:paraId="0DCC9D60" w14:textId="77777777" w:rsidR="00D73101" w:rsidRPr="00872F17" w:rsidRDefault="00D73101" w:rsidP="00D73101">
      <w:pPr>
        <w:spacing w:line="360" w:lineRule="auto"/>
        <w:ind w:firstLine="720"/>
        <w:jc w:val="both"/>
        <w:rPr>
          <w:rFonts w:ascii="Times New Roman" w:hAnsi="Times New Roman"/>
          <w:sz w:val="28"/>
          <w:szCs w:val="28"/>
        </w:rPr>
      </w:pPr>
      <w:r w:rsidRPr="00872F17">
        <w:rPr>
          <w:rFonts w:ascii="Times New Roman" w:hAnsi="Times New Roman"/>
          <w:sz w:val="28"/>
          <w:szCs w:val="28"/>
        </w:rPr>
        <w:t>Sử dụng Migration để định nghĩa cho các bảng CSDL, định nghĩa nội dung các bảng cũng như cập nhật thay đổi các bảng đó hoàn toàn bằng PHP. Ngoài ra có thể tạo bảng trực tiếp trên phpMyAdmin.</w:t>
      </w:r>
    </w:p>
    <w:p w14:paraId="7DBE2FC2" w14:textId="77777777" w:rsidR="00D73101" w:rsidRDefault="00D73101" w:rsidP="00D73101">
      <w:pPr>
        <w:spacing w:line="360" w:lineRule="auto"/>
        <w:jc w:val="both"/>
        <w:rPr>
          <w:rFonts w:ascii="Times New Roman" w:hAnsi="Times New Roman"/>
          <w:sz w:val="28"/>
          <w:szCs w:val="28"/>
        </w:rPr>
      </w:pPr>
      <w:r w:rsidRPr="00872F17">
        <w:rPr>
          <w:rFonts w:ascii="Times New Roman" w:hAnsi="Times New Roman"/>
          <w:i/>
          <w:iCs/>
          <w:sz w:val="28"/>
          <w:szCs w:val="28"/>
        </w:rPr>
        <w:t>* Yêu cầu:</w:t>
      </w:r>
      <w:r w:rsidRPr="00872F17">
        <w:rPr>
          <w:rFonts w:ascii="Times New Roman" w:hAnsi="Times New Roman"/>
          <w:sz w:val="28"/>
          <w:szCs w:val="28"/>
        </w:rPr>
        <w:t xml:space="preserve"> phải có kết nối với database.</w:t>
      </w:r>
    </w:p>
    <w:p w14:paraId="043B150C" w14:textId="77777777" w:rsidR="00D73101" w:rsidRDefault="00D73101" w:rsidP="00D73101">
      <w:pPr>
        <w:spacing w:line="360" w:lineRule="auto"/>
        <w:jc w:val="center"/>
        <w:rPr>
          <w:rFonts w:ascii="Times New Roman" w:hAnsi="Times New Roman"/>
          <w:sz w:val="28"/>
          <w:szCs w:val="28"/>
        </w:rPr>
      </w:pPr>
      <w:r w:rsidRPr="00D66745">
        <w:rPr>
          <w:rFonts w:ascii="Times New Roman" w:hAnsi="Times New Roman"/>
          <w:b/>
          <w:noProof/>
          <w:sz w:val="28"/>
          <w:szCs w:val="28"/>
          <w:lang w:val="en-US"/>
        </w:rPr>
        <w:lastRenderedPageBreak/>
        <w:drawing>
          <wp:inline distT="0" distB="0" distL="0" distR="0" wp14:anchorId="667010DB" wp14:editId="744390AD">
            <wp:extent cx="4982270" cy="36390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82270" cy="3639058"/>
                    </a:xfrm>
                    <a:prstGeom prst="rect">
                      <a:avLst/>
                    </a:prstGeom>
                  </pic:spPr>
                </pic:pic>
              </a:graphicData>
            </a:graphic>
          </wp:inline>
        </w:drawing>
      </w:r>
    </w:p>
    <w:p w14:paraId="69A332AA" w14:textId="539D7C32" w:rsidR="00D73101" w:rsidRPr="00A736A7" w:rsidRDefault="00A736A7" w:rsidP="00A736A7">
      <w:pPr>
        <w:pStyle w:val="Heading1"/>
        <w:spacing w:line="360" w:lineRule="auto"/>
        <w:jc w:val="center"/>
        <w:rPr>
          <w:rFonts w:ascii="Times New Roman" w:hAnsi="Times New Roman"/>
          <w:i/>
          <w:color w:val="000000" w:themeColor="text1"/>
          <w:sz w:val="28"/>
          <w:szCs w:val="28"/>
          <w:lang w:val="en-US"/>
        </w:rPr>
      </w:pPr>
      <w:bookmarkStart w:id="773" w:name="_Toc71589328"/>
      <w:bookmarkStart w:id="774" w:name="_Toc71668619"/>
      <w:bookmarkStart w:id="775" w:name="_Toc71670946"/>
      <w:bookmarkStart w:id="776" w:name="_Toc71672372"/>
      <w:r w:rsidRPr="00A736A7">
        <w:rPr>
          <w:rFonts w:ascii="Times New Roman" w:hAnsi="Times New Roman"/>
          <w:i/>
          <w:color w:val="000000" w:themeColor="text1"/>
          <w:sz w:val="28"/>
          <w:szCs w:val="28"/>
          <w:lang w:val="en-US"/>
        </w:rPr>
        <w:t>Hình 4.1</w:t>
      </w:r>
      <w:r w:rsidR="00D73101" w:rsidRPr="00A736A7">
        <w:rPr>
          <w:rFonts w:ascii="Times New Roman" w:hAnsi="Times New Roman"/>
          <w:i/>
          <w:color w:val="000000" w:themeColor="text1"/>
          <w:sz w:val="28"/>
          <w:szCs w:val="28"/>
          <w:lang w:val="en-US"/>
        </w:rPr>
        <w:t>. Cấu hình môi trường và kết nối cơ sở dữ liệu</w:t>
      </w:r>
      <w:bookmarkEnd w:id="773"/>
      <w:bookmarkEnd w:id="774"/>
      <w:bookmarkEnd w:id="775"/>
      <w:bookmarkEnd w:id="776"/>
    </w:p>
    <w:p w14:paraId="34DBA4A3" w14:textId="77777777" w:rsidR="00D73101" w:rsidRPr="00872F17" w:rsidRDefault="00D73101" w:rsidP="00D73101">
      <w:pPr>
        <w:spacing w:line="360" w:lineRule="auto"/>
        <w:ind w:firstLine="720"/>
        <w:jc w:val="both"/>
        <w:rPr>
          <w:rFonts w:ascii="Times New Roman" w:hAnsi="Times New Roman"/>
          <w:bCs/>
          <w:sz w:val="28"/>
          <w:szCs w:val="28"/>
        </w:rPr>
      </w:pPr>
      <w:r w:rsidRPr="00872F17">
        <w:rPr>
          <w:rFonts w:ascii="Times New Roman" w:hAnsi="Times New Roman"/>
          <w:sz w:val="28"/>
          <w:szCs w:val="28"/>
        </w:rPr>
        <w:t xml:space="preserve">Để tạo một migration ta sẽ sử dụng câu lệnh </w:t>
      </w:r>
      <w:r w:rsidRPr="00E74E81">
        <w:rPr>
          <w:rFonts w:ascii="Times New Roman" w:hAnsi="Times New Roman"/>
          <w:b/>
          <w:bCs/>
          <w:sz w:val="28"/>
          <w:szCs w:val="28"/>
        </w:rPr>
        <w:t>php artisan make:migration fileName.</w:t>
      </w:r>
    </w:p>
    <w:p w14:paraId="6947C4DF" w14:textId="77777777" w:rsidR="00D73101" w:rsidRPr="00872F17" w:rsidRDefault="00D73101" w:rsidP="00D73101">
      <w:pPr>
        <w:spacing w:line="360" w:lineRule="auto"/>
        <w:jc w:val="center"/>
        <w:rPr>
          <w:rFonts w:ascii="Times New Roman" w:hAnsi="Times New Roman"/>
          <w:sz w:val="28"/>
          <w:szCs w:val="28"/>
        </w:rPr>
      </w:pPr>
      <w:r w:rsidRPr="00872F17">
        <w:rPr>
          <w:rFonts w:ascii="Times New Roman" w:hAnsi="Times New Roman"/>
          <w:noProof/>
          <w:sz w:val="28"/>
          <w:szCs w:val="28"/>
          <w:lang w:val="en-US"/>
        </w:rPr>
        <w:drawing>
          <wp:inline distT="0" distB="0" distL="0" distR="0" wp14:anchorId="5F1224FF" wp14:editId="5622370F">
            <wp:extent cx="4528868" cy="683213"/>
            <wp:effectExtent l="0" t="0" r="508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69499" cy="704428"/>
                    </a:xfrm>
                    <a:prstGeom prst="rect">
                      <a:avLst/>
                    </a:prstGeom>
                  </pic:spPr>
                </pic:pic>
              </a:graphicData>
            </a:graphic>
          </wp:inline>
        </w:drawing>
      </w:r>
    </w:p>
    <w:p w14:paraId="0158A00B" w14:textId="198A5BE4" w:rsidR="00D73101" w:rsidRPr="00A736A7" w:rsidRDefault="00A736A7" w:rsidP="00A736A7">
      <w:pPr>
        <w:pStyle w:val="Heading1"/>
        <w:spacing w:line="360" w:lineRule="auto"/>
        <w:jc w:val="center"/>
        <w:rPr>
          <w:rFonts w:ascii="Times New Roman" w:hAnsi="Times New Roman"/>
          <w:i/>
          <w:color w:val="000000" w:themeColor="text1"/>
          <w:sz w:val="28"/>
          <w:szCs w:val="28"/>
        </w:rPr>
      </w:pPr>
      <w:bookmarkStart w:id="777" w:name="_Toc71589329"/>
      <w:bookmarkStart w:id="778" w:name="_Toc71668620"/>
      <w:bookmarkStart w:id="779" w:name="_Toc71670947"/>
      <w:bookmarkStart w:id="780" w:name="_Toc71672373"/>
      <w:r w:rsidRPr="00A736A7">
        <w:rPr>
          <w:rFonts w:ascii="Times New Roman" w:hAnsi="Times New Roman"/>
          <w:i/>
          <w:color w:val="000000" w:themeColor="text1"/>
          <w:sz w:val="28"/>
          <w:szCs w:val="28"/>
        </w:rPr>
        <w:t>Hình 4.2</w:t>
      </w:r>
      <w:r w:rsidR="00D73101" w:rsidRPr="00A736A7">
        <w:rPr>
          <w:rFonts w:ascii="Times New Roman" w:hAnsi="Times New Roman"/>
          <w:i/>
          <w:color w:val="000000" w:themeColor="text1"/>
          <w:sz w:val="28"/>
          <w:szCs w:val="28"/>
        </w:rPr>
        <w:t>. Mô phỏng lệnh tạo một migration</w:t>
      </w:r>
      <w:bookmarkEnd w:id="777"/>
      <w:bookmarkEnd w:id="778"/>
      <w:bookmarkEnd w:id="779"/>
      <w:bookmarkEnd w:id="780"/>
    </w:p>
    <w:p w14:paraId="4000713B" w14:textId="77777777" w:rsidR="00D73101" w:rsidRPr="00B953D1" w:rsidRDefault="00D73101" w:rsidP="00D73101">
      <w:pPr>
        <w:spacing w:line="360" w:lineRule="auto"/>
        <w:ind w:firstLine="720"/>
        <w:jc w:val="both"/>
        <w:rPr>
          <w:rFonts w:ascii="Times New Roman" w:hAnsi="Times New Roman"/>
          <w:sz w:val="28"/>
          <w:szCs w:val="28"/>
          <w:lang w:val="en-US"/>
        </w:rPr>
      </w:pPr>
      <w:r w:rsidRPr="00872F17">
        <w:rPr>
          <w:rFonts w:ascii="Times New Roman" w:hAnsi="Times New Roman"/>
          <w:sz w:val="28"/>
          <w:szCs w:val="28"/>
        </w:rPr>
        <w:t>File migration sau khi tạo sẽ được đặt trong thư mục database/migrations</w:t>
      </w:r>
      <w:r>
        <w:rPr>
          <w:rFonts w:ascii="Times New Roman" w:hAnsi="Times New Roman"/>
          <w:sz w:val="28"/>
          <w:szCs w:val="28"/>
          <w:lang w:val="en-US"/>
        </w:rPr>
        <w:t>.</w:t>
      </w:r>
    </w:p>
    <w:p w14:paraId="6C04B6DB" w14:textId="77777777" w:rsidR="00D73101" w:rsidRPr="00872F17" w:rsidRDefault="00D73101" w:rsidP="00D73101">
      <w:pPr>
        <w:spacing w:line="360" w:lineRule="auto"/>
        <w:jc w:val="center"/>
        <w:rPr>
          <w:rFonts w:ascii="Times New Roman" w:hAnsi="Times New Roman"/>
          <w:sz w:val="28"/>
          <w:szCs w:val="28"/>
        </w:rPr>
      </w:pPr>
      <w:r w:rsidRPr="00872F17">
        <w:rPr>
          <w:rFonts w:ascii="Times New Roman" w:hAnsi="Times New Roman"/>
          <w:noProof/>
          <w:sz w:val="28"/>
          <w:szCs w:val="28"/>
          <w:lang w:val="en-US"/>
        </w:rPr>
        <w:drawing>
          <wp:inline distT="0" distB="0" distL="0" distR="0" wp14:anchorId="79A70DEB" wp14:editId="72CA3E83">
            <wp:extent cx="1774184" cy="178566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10205" cy="1821922"/>
                    </a:xfrm>
                    <a:prstGeom prst="rect">
                      <a:avLst/>
                    </a:prstGeom>
                  </pic:spPr>
                </pic:pic>
              </a:graphicData>
            </a:graphic>
          </wp:inline>
        </w:drawing>
      </w:r>
    </w:p>
    <w:p w14:paraId="0BE7CD5F" w14:textId="7211F579" w:rsidR="00D73101" w:rsidRPr="00A736A7" w:rsidRDefault="00D73101" w:rsidP="00A736A7">
      <w:pPr>
        <w:pStyle w:val="Heading1"/>
        <w:spacing w:line="360" w:lineRule="auto"/>
        <w:jc w:val="center"/>
        <w:rPr>
          <w:rFonts w:ascii="Times New Roman" w:hAnsi="Times New Roman"/>
          <w:i/>
          <w:color w:val="000000" w:themeColor="text1"/>
          <w:sz w:val="28"/>
          <w:szCs w:val="28"/>
        </w:rPr>
      </w:pPr>
      <w:bookmarkStart w:id="781" w:name="_Toc71589330"/>
      <w:bookmarkStart w:id="782" w:name="_Toc71668621"/>
      <w:bookmarkStart w:id="783" w:name="_Toc71670948"/>
      <w:bookmarkStart w:id="784" w:name="_Toc71672374"/>
      <w:r w:rsidRPr="00A736A7">
        <w:rPr>
          <w:rFonts w:ascii="Times New Roman" w:hAnsi="Times New Roman"/>
          <w:i/>
          <w:color w:val="000000" w:themeColor="text1"/>
          <w:sz w:val="28"/>
          <w:szCs w:val="28"/>
        </w:rPr>
        <w:t>Hình 4.</w:t>
      </w:r>
      <w:r w:rsidR="00A736A7" w:rsidRPr="00A736A7">
        <w:rPr>
          <w:rFonts w:ascii="Times New Roman" w:hAnsi="Times New Roman"/>
          <w:i/>
          <w:color w:val="000000" w:themeColor="text1"/>
          <w:sz w:val="28"/>
          <w:szCs w:val="28"/>
        </w:rPr>
        <w:t>3</w:t>
      </w:r>
      <w:r w:rsidRPr="00A736A7">
        <w:rPr>
          <w:rFonts w:ascii="Times New Roman" w:hAnsi="Times New Roman"/>
          <w:i/>
          <w:color w:val="000000" w:themeColor="text1"/>
          <w:sz w:val="28"/>
          <w:szCs w:val="28"/>
        </w:rPr>
        <w:t>. Thư mục database/migration</w:t>
      </w:r>
      <w:bookmarkEnd w:id="781"/>
      <w:bookmarkEnd w:id="782"/>
      <w:bookmarkEnd w:id="783"/>
      <w:bookmarkEnd w:id="784"/>
    </w:p>
    <w:p w14:paraId="18B736AC" w14:textId="77777777" w:rsidR="00A736A7" w:rsidRDefault="00A736A7">
      <w:pPr>
        <w:rPr>
          <w:rFonts w:ascii="Times New Roman" w:hAnsi="Times New Roman"/>
          <w:sz w:val="28"/>
          <w:szCs w:val="28"/>
        </w:rPr>
      </w:pPr>
      <w:r>
        <w:rPr>
          <w:rFonts w:ascii="Times New Roman" w:hAnsi="Times New Roman"/>
          <w:sz w:val="28"/>
          <w:szCs w:val="28"/>
        </w:rPr>
        <w:br w:type="page"/>
      </w:r>
    </w:p>
    <w:p w14:paraId="56BE78DF" w14:textId="0968E8CA" w:rsidR="00D73101" w:rsidRPr="00872F17" w:rsidRDefault="00D73101" w:rsidP="00D73101">
      <w:pPr>
        <w:spacing w:line="360" w:lineRule="auto"/>
        <w:ind w:firstLine="720"/>
        <w:jc w:val="both"/>
        <w:rPr>
          <w:rFonts w:ascii="Times New Roman" w:hAnsi="Times New Roman"/>
          <w:sz w:val="28"/>
          <w:szCs w:val="28"/>
        </w:rPr>
      </w:pPr>
      <w:r w:rsidRPr="00872F17">
        <w:rPr>
          <w:rFonts w:ascii="Times New Roman" w:hAnsi="Times New Roman"/>
          <w:sz w:val="28"/>
          <w:szCs w:val="28"/>
        </w:rPr>
        <w:lastRenderedPageBreak/>
        <w:t>Để thêm các trường của bảng cho CSDL ta sẽ thêm vào </w:t>
      </w:r>
      <w:r w:rsidRPr="00872F17">
        <w:rPr>
          <w:rStyle w:val="HTMLCode"/>
          <w:rFonts w:ascii="Times New Roman" w:eastAsiaTheme="minorHAnsi" w:hAnsi="Times New Roman" w:cs="Times New Roman"/>
          <w:i/>
          <w:iCs/>
          <w:sz w:val="28"/>
          <w:szCs w:val="28"/>
          <w:shd w:val="clear" w:color="auto" w:fill="EEEEEE"/>
        </w:rPr>
        <w:t>function up()</w:t>
      </w:r>
      <w:r w:rsidRPr="00872F17">
        <w:rPr>
          <w:rFonts w:ascii="Times New Roman" w:hAnsi="Times New Roman"/>
          <w:sz w:val="28"/>
          <w:szCs w:val="28"/>
        </w:rPr>
        <w:t> trong file migration.</w:t>
      </w:r>
    </w:p>
    <w:p w14:paraId="642FE82A" w14:textId="77777777" w:rsidR="00D73101" w:rsidRPr="00E74E81" w:rsidRDefault="00D73101" w:rsidP="00D73101">
      <w:pPr>
        <w:spacing w:line="360" w:lineRule="auto"/>
        <w:jc w:val="center"/>
        <w:rPr>
          <w:rFonts w:ascii="Times New Roman" w:hAnsi="Times New Roman"/>
          <w:i/>
          <w:sz w:val="28"/>
          <w:szCs w:val="28"/>
        </w:rPr>
      </w:pPr>
      <w:r w:rsidRPr="00E74E81">
        <w:rPr>
          <w:rFonts w:ascii="Times New Roman" w:hAnsi="Times New Roman"/>
          <w:i/>
          <w:noProof/>
          <w:sz w:val="28"/>
          <w:szCs w:val="28"/>
          <w:lang w:val="en-US"/>
        </w:rPr>
        <w:drawing>
          <wp:inline distT="0" distB="0" distL="0" distR="0" wp14:anchorId="2BD2F458" wp14:editId="7767155C">
            <wp:extent cx="4339086" cy="326328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3995" cy="3266972"/>
                    </a:xfrm>
                    <a:prstGeom prst="rect">
                      <a:avLst/>
                    </a:prstGeom>
                  </pic:spPr>
                </pic:pic>
              </a:graphicData>
            </a:graphic>
          </wp:inline>
        </w:drawing>
      </w:r>
    </w:p>
    <w:p w14:paraId="1CEA7557" w14:textId="374924BB" w:rsidR="00D73101" w:rsidRPr="00A736A7" w:rsidRDefault="00A736A7" w:rsidP="00A736A7">
      <w:pPr>
        <w:pStyle w:val="Heading1"/>
        <w:spacing w:line="360" w:lineRule="auto"/>
        <w:jc w:val="center"/>
        <w:rPr>
          <w:rFonts w:ascii="Times New Roman" w:hAnsi="Times New Roman"/>
          <w:i/>
          <w:color w:val="000000" w:themeColor="text1"/>
          <w:sz w:val="28"/>
          <w:szCs w:val="28"/>
        </w:rPr>
      </w:pPr>
      <w:bookmarkStart w:id="785" w:name="_Toc71589331"/>
      <w:bookmarkStart w:id="786" w:name="_Toc71668622"/>
      <w:bookmarkStart w:id="787" w:name="_Toc71670949"/>
      <w:bookmarkStart w:id="788" w:name="_Toc71672375"/>
      <w:r w:rsidRPr="00A736A7">
        <w:rPr>
          <w:rFonts w:ascii="Times New Roman" w:hAnsi="Times New Roman"/>
          <w:i/>
          <w:color w:val="000000" w:themeColor="text1"/>
          <w:sz w:val="28"/>
          <w:szCs w:val="28"/>
        </w:rPr>
        <w:t>Hình 4.4</w:t>
      </w:r>
      <w:r w:rsidR="00D73101" w:rsidRPr="00A736A7">
        <w:rPr>
          <w:rFonts w:ascii="Times New Roman" w:hAnsi="Times New Roman"/>
          <w:i/>
          <w:color w:val="000000" w:themeColor="text1"/>
          <w:sz w:val="28"/>
          <w:szCs w:val="28"/>
        </w:rPr>
        <w:t>. Tạo các trường cho bảng category</w:t>
      </w:r>
      <w:bookmarkEnd w:id="785"/>
      <w:bookmarkEnd w:id="786"/>
      <w:bookmarkEnd w:id="787"/>
      <w:bookmarkEnd w:id="788"/>
    </w:p>
    <w:p w14:paraId="61582A79" w14:textId="7056349C" w:rsidR="00D73101" w:rsidRDefault="00D73101" w:rsidP="00D73101">
      <w:pPr>
        <w:rPr>
          <w:rFonts w:ascii="Times New Roman" w:hAnsi="Times New Roman"/>
          <w:b/>
          <w:bCs/>
          <w:sz w:val="28"/>
          <w:szCs w:val="28"/>
          <w:lang w:val="en-US"/>
        </w:rPr>
      </w:pPr>
      <w:r>
        <w:rPr>
          <w:rFonts w:ascii="Times New Roman" w:hAnsi="Times New Roman"/>
          <w:sz w:val="28"/>
          <w:szCs w:val="28"/>
          <w:lang w:val="en-US"/>
        </w:rPr>
        <w:t>Đ</w:t>
      </w:r>
      <w:r w:rsidRPr="00872F17">
        <w:rPr>
          <w:rFonts w:ascii="Times New Roman" w:hAnsi="Times New Roman"/>
          <w:sz w:val="28"/>
          <w:szCs w:val="28"/>
        </w:rPr>
        <w:t xml:space="preserve">ể tạo bảng trong CSDL thì chúng ta sẽ dùng câu lệnh: </w:t>
      </w:r>
      <w:r w:rsidRPr="00E74E81">
        <w:rPr>
          <w:rFonts w:ascii="Times New Roman" w:hAnsi="Times New Roman"/>
          <w:b/>
          <w:bCs/>
          <w:sz w:val="28"/>
          <w:szCs w:val="28"/>
        </w:rPr>
        <w:t>php artisan migration</w:t>
      </w:r>
      <w:r>
        <w:rPr>
          <w:rFonts w:ascii="Times New Roman" w:hAnsi="Times New Roman"/>
          <w:b/>
          <w:bCs/>
          <w:sz w:val="28"/>
          <w:szCs w:val="28"/>
          <w:lang w:val="en-US"/>
        </w:rPr>
        <w:t>.</w:t>
      </w:r>
    </w:p>
    <w:p w14:paraId="362D3A3C" w14:textId="77777777" w:rsidR="00D73101" w:rsidRPr="00D73101" w:rsidRDefault="00D73101" w:rsidP="00D73101">
      <w:pPr>
        <w:rPr>
          <w:rFonts w:ascii="Times New Roman" w:hAnsi="Times New Roman"/>
          <w:sz w:val="28"/>
          <w:szCs w:val="28"/>
          <w:lang w:val="en-US"/>
        </w:rPr>
      </w:pPr>
    </w:p>
    <w:p w14:paraId="0E625B65" w14:textId="77777777" w:rsidR="00D73101" w:rsidRPr="00E74E81" w:rsidRDefault="00D73101" w:rsidP="00D73101">
      <w:pPr>
        <w:spacing w:line="360" w:lineRule="auto"/>
        <w:jc w:val="center"/>
        <w:rPr>
          <w:rFonts w:ascii="Times New Roman" w:hAnsi="Times New Roman"/>
          <w:i/>
          <w:sz w:val="28"/>
          <w:szCs w:val="28"/>
        </w:rPr>
      </w:pPr>
      <w:r>
        <w:rPr>
          <w:noProof/>
          <w:lang w:val="en-US"/>
        </w:rPr>
        <w:drawing>
          <wp:inline distT="0" distB="0" distL="0" distR="0" wp14:anchorId="04048CA4" wp14:editId="3D942EAB">
            <wp:extent cx="5891841" cy="3131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00314" cy="3135688"/>
                    </a:xfrm>
                    <a:prstGeom prst="rect">
                      <a:avLst/>
                    </a:prstGeom>
                  </pic:spPr>
                </pic:pic>
              </a:graphicData>
            </a:graphic>
          </wp:inline>
        </w:drawing>
      </w:r>
    </w:p>
    <w:p w14:paraId="6E58F9B2" w14:textId="18FC094F" w:rsidR="00D73101" w:rsidRPr="00A736A7" w:rsidRDefault="00A736A7" w:rsidP="00A736A7">
      <w:pPr>
        <w:pStyle w:val="Heading1"/>
        <w:spacing w:line="360" w:lineRule="auto"/>
        <w:jc w:val="center"/>
        <w:rPr>
          <w:rFonts w:ascii="Times New Roman" w:hAnsi="Times New Roman"/>
          <w:i/>
          <w:color w:val="000000" w:themeColor="text1"/>
          <w:sz w:val="28"/>
          <w:szCs w:val="28"/>
        </w:rPr>
      </w:pPr>
      <w:bookmarkStart w:id="789" w:name="_Toc71589332"/>
      <w:bookmarkStart w:id="790" w:name="_Toc71668623"/>
      <w:bookmarkStart w:id="791" w:name="_Toc71670950"/>
      <w:bookmarkStart w:id="792" w:name="_Toc71672376"/>
      <w:r w:rsidRPr="00A736A7">
        <w:rPr>
          <w:rFonts w:ascii="Times New Roman" w:hAnsi="Times New Roman"/>
          <w:i/>
          <w:color w:val="000000" w:themeColor="text1"/>
          <w:sz w:val="28"/>
          <w:szCs w:val="28"/>
        </w:rPr>
        <w:t>Hình 4.5</w:t>
      </w:r>
      <w:r w:rsidR="00D73101" w:rsidRPr="00A736A7">
        <w:rPr>
          <w:rFonts w:ascii="Times New Roman" w:hAnsi="Times New Roman"/>
          <w:i/>
          <w:color w:val="000000" w:themeColor="text1"/>
          <w:sz w:val="28"/>
          <w:szCs w:val="28"/>
        </w:rPr>
        <w:t>. Diagram CSDL</w:t>
      </w:r>
      <w:bookmarkEnd w:id="789"/>
      <w:bookmarkEnd w:id="790"/>
      <w:bookmarkEnd w:id="791"/>
      <w:bookmarkEnd w:id="792"/>
    </w:p>
    <w:p w14:paraId="510CD7FF" w14:textId="77777777" w:rsidR="00A736A7" w:rsidRDefault="00A736A7">
      <w:pPr>
        <w:rPr>
          <w:rFonts w:ascii="Times New Roman" w:eastAsia="NSimSun" w:hAnsi="Times New Roman" w:cstheme="majorBidi"/>
          <w:b/>
          <w:color w:val="000000" w:themeColor="text1"/>
          <w:sz w:val="28"/>
          <w:szCs w:val="28"/>
          <w:shd w:val="clear" w:color="auto" w:fill="FFFFFF"/>
          <w:lang w:val="en-US"/>
        </w:rPr>
      </w:pPr>
      <w:r>
        <w:rPr>
          <w:rFonts w:ascii="Times New Roman" w:eastAsia="NSimSun" w:hAnsi="Times New Roman"/>
          <w:b/>
          <w:i/>
          <w:iCs/>
          <w:color w:val="000000" w:themeColor="text1"/>
          <w:sz w:val="28"/>
          <w:szCs w:val="28"/>
          <w:shd w:val="clear" w:color="auto" w:fill="FFFFFF"/>
          <w:lang w:val="en-US"/>
        </w:rPr>
        <w:br w:type="page"/>
      </w:r>
    </w:p>
    <w:p w14:paraId="72B068FD" w14:textId="0D9966E3" w:rsidR="00A200BC" w:rsidRPr="00A736A7" w:rsidRDefault="002C4418"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lastRenderedPageBreak/>
        <w:t>4.1</w:t>
      </w:r>
      <w:r w:rsidR="00D73101" w:rsidRPr="00A736A7">
        <w:rPr>
          <w:rFonts w:ascii="Times New Roman" w:eastAsia="NSimSun" w:hAnsi="Times New Roman"/>
          <w:b/>
          <w:i w:val="0"/>
          <w:iCs w:val="0"/>
          <w:color w:val="000000" w:themeColor="text1"/>
          <w:sz w:val="28"/>
          <w:szCs w:val="28"/>
          <w:shd w:val="clear" w:color="auto" w:fill="FFFFFF"/>
          <w:lang w:val="en-US"/>
        </w:rPr>
        <w:t>.1.3</w:t>
      </w:r>
      <w:r w:rsidR="00A200BC" w:rsidRPr="00A736A7">
        <w:rPr>
          <w:rFonts w:ascii="Times New Roman" w:eastAsia="NSimSun" w:hAnsi="Times New Roman"/>
          <w:b/>
          <w:i w:val="0"/>
          <w:iCs w:val="0"/>
          <w:color w:val="000000" w:themeColor="text1"/>
          <w:sz w:val="28"/>
          <w:szCs w:val="28"/>
          <w:shd w:val="clear" w:color="auto" w:fill="FFFFFF"/>
          <w:lang w:val="en-US"/>
        </w:rPr>
        <w:t>. Cấu trúc thư mục</w:t>
      </w:r>
    </w:p>
    <w:p w14:paraId="65D9D538" w14:textId="040A5746" w:rsidR="00A200BC" w:rsidRDefault="00A200BC" w:rsidP="00A200BC">
      <w:pPr>
        <w:spacing w:line="360" w:lineRule="auto"/>
        <w:jc w:val="center"/>
        <w:rPr>
          <w:rFonts w:ascii="Times New Roman" w:eastAsia="NSimSun" w:hAnsi="Times New Roman"/>
          <w:b/>
          <w:iCs/>
          <w:sz w:val="28"/>
          <w:szCs w:val="28"/>
          <w:shd w:val="clear" w:color="auto" w:fill="FFFFFF"/>
          <w:lang w:val="en-US"/>
        </w:rPr>
      </w:pPr>
      <w:r w:rsidRPr="00A200BC">
        <w:rPr>
          <w:rFonts w:ascii="Times New Roman" w:eastAsia="NSimSun" w:hAnsi="Times New Roman"/>
          <w:b/>
          <w:iCs/>
          <w:noProof/>
          <w:sz w:val="28"/>
          <w:szCs w:val="28"/>
          <w:shd w:val="clear" w:color="auto" w:fill="FFFFFF"/>
          <w:lang w:val="en-US"/>
        </w:rPr>
        <w:drawing>
          <wp:inline distT="0" distB="0" distL="0" distR="0" wp14:anchorId="55DFBD19" wp14:editId="03663BA2">
            <wp:extent cx="2010056" cy="545858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10056" cy="5458587"/>
                    </a:xfrm>
                    <a:prstGeom prst="rect">
                      <a:avLst/>
                    </a:prstGeom>
                  </pic:spPr>
                </pic:pic>
              </a:graphicData>
            </a:graphic>
          </wp:inline>
        </w:drawing>
      </w:r>
    </w:p>
    <w:p w14:paraId="1BC2CC5C" w14:textId="29F890A6" w:rsidR="00A200BC"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793" w:name="_Toc71589333"/>
      <w:bookmarkStart w:id="794" w:name="_Toc71668624"/>
      <w:bookmarkStart w:id="795" w:name="_Toc71670951"/>
      <w:bookmarkStart w:id="796" w:name="_Toc71672377"/>
      <w:r w:rsidRPr="00A736A7">
        <w:rPr>
          <w:rFonts w:ascii="Times New Roman" w:eastAsia="NSimSun" w:hAnsi="Times New Roman"/>
          <w:i/>
          <w:iCs/>
          <w:color w:val="000000" w:themeColor="text1"/>
          <w:sz w:val="28"/>
          <w:szCs w:val="28"/>
          <w:shd w:val="clear" w:color="auto" w:fill="FFFFFF"/>
          <w:lang w:val="en-US"/>
        </w:rPr>
        <w:t>Hình 4.6</w:t>
      </w:r>
      <w:r w:rsidR="00A200BC" w:rsidRPr="00A736A7">
        <w:rPr>
          <w:rFonts w:ascii="Times New Roman" w:eastAsia="NSimSun" w:hAnsi="Times New Roman"/>
          <w:i/>
          <w:iCs/>
          <w:color w:val="000000" w:themeColor="text1"/>
          <w:sz w:val="28"/>
          <w:szCs w:val="28"/>
          <w:shd w:val="clear" w:color="auto" w:fill="FFFFFF"/>
          <w:lang w:val="en-US"/>
        </w:rPr>
        <w:t>. Cấu trúc thư mục project</w:t>
      </w:r>
      <w:bookmarkEnd w:id="793"/>
      <w:bookmarkEnd w:id="794"/>
      <w:bookmarkEnd w:id="795"/>
      <w:bookmarkEnd w:id="796"/>
    </w:p>
    <w:p w14:paraId="7F6EDB1C" w14:textId="0FCA6632" w:rsidR="00A200BC" w:rsidRPr="000054B1" w:rsidRDefault="000054B1" w:rsidP="000054B1">
      <w:pPr>
        <w:pStyle w:val="ListParagraph"/>
        <w:numPr>
          <w:ilvl w:val="0"/>
          <w:numId w:val="71"/>
        </w:numPr>
        <w:spacing w:line="360" w:lineRule="auto"/>
        <w:rPr>
          <w:rFonts w:ascii="Times New Roman" w:eastAsia="NSimSun" w:hAnsi="Times New Roman"/>
          <w:iCs/>
          <w:sz w:val="28"/>
          <w:szCs w:val="28"/>
          <w:shd w:val="clear" w:color="auto" w:fill="FFFFFF"/>
          <w:lang w:val="en-US"/>
        </w:rPr>
      </w:pPr>
      <w:r w:rsidRPr="000054B1">
        <w:rPr>
          <w:rFonts w:ascii="Times New Roman" w:eastAsia="NSimSun" w:hAnsi="Times New Roman"/>
          <w:iCs/>
          <w:sz w:val="28"/>
          <w:szCs w:val="28"/>
          <w:shd w:val="clear" w:color="auto" w:fill="FFFFFF"/>
          <w:lang w:val="en-US"/>
        </w:rPr>
        <w:t>Xây dựng các route để gọi các api trong file</w:t>
      </w:r>
      <w:r w:rsidR="00A200BC" w:rsidRPr="000054B1">
        <w:rPr>
          <w:rFonts w:ascii="Times New Roman" w:eastAsia="NSimSun" w:hAnsi="Times New Roman"/>
          <w:iCs/>
          <w:sz w:val="28"/>
          <w:szCs w:val="28"/>
          <w:shd w:val="clear" w:color="auto" w:fill="FFFFFF"/>
          <w:lang w:val="en-US"/>
        </w:rPr>
        <w:t xml:space="preserve"> api.php</w:t>
      </w:r>
      <w:r w:rsidRPr="000054B1">
        <w:rPr>
          <w:rFonts w:ascii="Times New Roman" w:eastAsia="NSimSun" w:hAnsi="Times New Roman"/>
          <w:iCs/>
          <w:sz w:val="28"/>
          <w:szCs w:val="28"/>
          <w:shd w:val="clear" w:color="auto" w:fill="FFFFFF"/>
          <w:lang w:val="en-US"/>
        </w:rPr>
        <w:t xml:space="preserve"> nằm trong thư mục routes</w:t>
      </w:r>
      <w:r w:rsidR="00A200BC" w:rsidRPr="000054B1">
        <w:rPr>
          <w:rFonts w:ascii="Times New Roman" w:eastAsia="NSimSun" w:hAnsi="Times New Roman"/>
          <w:iCs/>
          <w:sz w:val="28"/>
          <w:szCs w:val="28"/>
          <w:shd w:val="clear" w:color="auto" w:fill="FFFFFF"/>
          <w:lang w:val="en-US"/>
        </w:rPr>
        <w:t>.</w:t>
      </w:r>
    </w:p>
    <w:p w14:paraId="6ABBF3F5" w14:textId="50EE38F0" w:rsidR="00A200BC" w:rsidRDefault="00A200BC" w:rsidP="00A200BC">
      <w:pPr>
        <w:spacing w:line="360" w:lineRule="auto"/>
        <w:jc w:val="center"/>
        <w:rPr>
          <w:rFonts w:ascii="Times New Roman" w:eastAsia="NSimSun" w:hAnsi="Times New Roman"/>
          <w:iCs/>
          <w:sz w:val="28"/>
          <w:szCs w:val="28"/>
          <w:shd w:val="clear" w:color="auto" w:fill="FFFFFF"/>
          <w:lang w:val="en-US"/>
        </w:rPr>
      </w:pPr>
      <w:r w:rsidRPr="00A200BC">
        <w:rPr>
          <w:rFonts w:ascii="Times New Roman" w:eastAsia="NSimSun" w:hAnsi="Times New Roman"/>
          <w:iCs/>
          <w:noProof/>
          <w:sz w:val="28"/>
          <w:szCs w:val="28"/>
          <w:shd w:val="clear" w:color="auto" w:fill="FFFFFF"/>
          <w:lang w:val="en-US"/>
        </w:rPr>
        <w:drawing>
          <wp:inline distT="0" distB="0" distL="0" distR="0" wp14:anchorId="76362A19" wp14:editId="56C9E8E3">
            <wp:extent cx="1216324" cy="120583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2363" cy="1211825"/>
                    </a:xfrm>
                    <a:prstGeom prst="rect">
                      <a:avLst/>
                    </a:prstGeom>
                  </pic:spPr>
                </pic:pic>
              </a:graphicData>
            </a:graphic>
          </wp:inline>
        </w:drawing>
      </w:r>
    </w:p>
    <w:p w14:paraId="5E0B292D" w14:textId="7BDA398E"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797" w:name="_Toc71589334"/>
      <w:bookmarkStart w:id="798" w:name="_Toc71668625"/>
      <w:bookmarkStart w:id="799" w:name="_Toc71670952"/>
      <w:bookmarkStart w:id="800" w:name="_Toc71672378"/>
      <w:r w:rsidRPr="00A736A7">
        <w:rPr>
          <w:rFonts w:ascii="Times New Roman" w:eastAsia="NSimSun" w:hAnsi="Times New Roman"/>
          <w:i/>
          <w:iCs/>
          <w:color w:val="000000" w:themeColor="text1"/>
          <w:sz w:val="28"/>
          <w:szCs w:val="28"/>
          <w:shd w:val="clear" w:color="auto" w:fill="FFFFFF"/>
          <w:lang w:val="en-US"/>
        </w:rPr>
        <w:t>Hình 4.7</w:t>
      </w:r>
      <w:r w:rsidR="000054B1" w:rsidRPr="00A736A7">
        <w:rPr>
          <w:rFonts w:ascii="Times New Roman" w:eastAsia="NSimSun" w:hAnsi="Times New Roman"/>
          <w:i/>
          <w:iCs/>
          <w:color w:val="000000" w:themeColor="text1"/>
          <w:sz w:val="28"/>
          <w:szCs w:val="28"/>
          <w:shd w:val="clear" w:color="auto" w:fill="FFFFFF"/>
          <w:lang w:val="en-US"/>
        </w:rPr>
        <w:t>. Thư mục routes</w:t>
      </w:r>
      <w:bookmarkEnd w:id="797"/>
      <w:bookmarkEnd w:id="798"/>
      <w:bookmarkEnd w:id="799"/>
      <w:bookmarkEnd w:id="800"/>
    </w:p>
    <w:p w14:paraId="34A0F285" w14:textId="77777777" w:rsidR="00A736A7" w:rsidRDefault="00A736A7">
      <w:pPr>
        <w:rPr>
          <w:rFonts w:ascii="Times New Roman" w:eastAsia="NSimSun" w:hAnsi="Times New Roman"/>
          <w:i/>
          <w:iCs/>
          <w:sz w:val="28"/>
          <w:szCs w:val="28"/>
          <w:shd w:val="clear" w:color="auto" w:fill="FFFFFF"/>
          <w:lang w:val="en-US"/>
        </w:rPr>
      </w:pPr>
      <w:r>
        <w:rPr>
          <w:rFonts w:ascii="Times New Roman" w:eastAsia="NSimSun" w:hAnsi="Times New Roman"/>
          <w:i/>
          <w:iCs/>
          <w:sz w:val="28"/>
          <w:szCs w:val="28"/>
          <w:shd w:val="clear" w:color="auto" w:fill="FFFFFF"/>
          <w:lang w:val="en-US"/>
        </w:rPr>
        <w:br w:type="page"/>
      </w:r>
    </w:p>
    <w:p w14:paraId="5736144A" w14:textId="137CC512" w:rsidR="000054B1" w:rsidRDefault="000054B1" w:rsidP="00A200BC">
      <w:pPr>
        <w:spacing w:line="360" w:lineRule="auto"/>
        <w:jc w:val="center"/>
        <w:rPr>
          <w:rFonts w:ascii="Times New Roman" w:eastAsia="NSimSun" w:hAnsi="Times New Roman"/>
          <w:i/>
          <w:iCs/>
          <w:sz w:val="28"/>
          <w:szCs w:val="28"/>
          <w:shd w:val="clear" w:color="auto" w:fill="FFFFFF"/>
          <w:lang w:val="en-US"/>
        </w:rPr>
      </w:pPr>
      <w:r w:rsidRPr="000054B1">
        <w:rPr>
          <w:rFonts w:ascii="Times New Roman" w:eastAsia="NSimSun" w:hAnsi="Times New Roman"/>
          <w:i/>
          <w:iCs/>
          <w:noProof/>
          <w:sz w:val="28"/>
          <w:szCs w:val="28"/>
          <w:shd w:val="clear" w:color="auto" w:fill="FFFFFF"/>
          <w:lang w:val="en-US"/>
        </w:rPr>
        <w:lastRenderedPageBreak/>
        <w:drawing>
          <wp:inline distT="0" distB="0" distL="0" distR="0" wp14:anchorId="086A3BE4" wp14:editId="3606B872">
            <wp:extent cx="4968815" cy="326160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76665" cy="3266760"/>
                    </a:xfrm>
                    <a:prstGeom prst="rect">
                      <a:avLst/>
                    </a:prstGeom>
                  </pic:spPr>
                </pic:pic>
              </a:graphicData>
            </a:graphic>
          </wp:inline>
        </w:drawing>
      </w:r>
    </w:p>
    <w:p w14:paraId="03ED7A86" w14:textId="4D5C5E38"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01" w:name="_Toc71589335"/>
      <w:bookmarkStart w:id="802" w:name="_Toc71668626"/>
      <w:bookmarkStart w:id="803" w:name="_Toc71670953"/>
      <w:bookmarkStart w:id="804" w:name="_Toc71672379"/>
      <w:r w:rsidRPr="00A736A7">
        <w:rPr>
          <w:rFonts w:ascii="Times New Roman" w:eastAsia="NSimSun" w:hAnsi="Times New Roman"/>
          <w:i/>
          <w:iCs/>
          <w:color w:val="000000" w:themeColor="text1"/>
          <w:sz w:val="28"/>
          <w:szCs w:val="28"/>
          <w:shd w:val="clear" w:color="auto" w:fill="FFFFFF"/>
          <w:lang w:val="en-US"/>
        </w:rPr>
        <w:t>Hình 4.8</w:t>
      </w:r>
      <w:r w:rsidR="000054B1" w:rsidRPr="00A736A7">
        <w:rPr>
          <w:rFonts w:ascii="Times New Roman" w:eastAsia="NSimSun" w:hAnsi="Times New Roman"/>
          <w:i/>
          <w:iCs/>
          <w:color w:val="000000" w:themeColor="text1"/>
          <w:sz w:val="28"/>
          <w:szCs w:val="28"/>
          <w:shd w:val="clear" w:color="auto" w:fill="FFFFFF"/>
          <w:lang w:val="en-US"/>
        </w:rPr>
        <w:t>. Một số route được xây dựng trong api</w:t>
      </w:r>
      <w:bookmarkEnd w:id="801"/>
      <w:bookmarkEnd w:id="802"/>
      <w:bookmarkEnd w:id="803"/>
      <w:bookmarkEnd w:id="804"/>
    </w:p>
    <w:p w14:paraId="7127F49F" w14:textId="506311B5" w:rsidR="000054B1" w:rsidRDefault="000054B1" w:rsidP="000054B1">
      <w:pPr>
        <w:pStyle w:val="ListParagraph"/>
        <w:numPr>
          <w:ilvl w:val="0"/>
          <w:numId w:val="72"/>
        </w:numPr>
        <w:spacing w:line="360" w:lineRule="auto"/>
        <w:jc w:val="both"/>
        <w:rPr>
          <w:rFonts w:ascii="Times New Roman" w:eastAsia="NSimSun" w:hAnsi="Times New Roman"/>
          <w:iCs/>
          <w:sz w:val="28"/>
          <w:szCs w:val="28"/>
          <w:shd w:val="clear" w:color="auto" w:fill="FFFFFF"/>
          <w:lang w:val="en-US"/>
        </w:rPr>
      </w:pPr>
      <w:r w:rsidRPr="000054B1">
        <w:rPr>
          <w:rFonts w:ascii="Times New Roman" w:eastAsia="NSimSun" w:hAnsi="Times New Roman"/>
          <w:iCs/>
          <w:sz w:val="28"/>
          <w:szCs w:val="28"/>
          <w:shd w:val="clear" w:color="auto" w:fill="FFFFFF"/>
          <w:lang w:val="en-US"/>
        </w:rPr>
        <w:t>Xây dựng các Controller</w:t>
      </w:r>
      <w:r>
        <w:rPr>
          <w:rFonts w:ascii="Times New Roman" w:eastAsia="NSimSun" w:hAnsi="Times New Roman"/>
          <w:iCs/>
          <w:sz w:val="28"/>
          <w:szCs w:val="28"/>
          <w:shd w:val="clear" w:color="auto" w:fill="FFFFFF"/>
          <w:lang w:val="en-US"/>
        </w:rPr>
        <w:t>s</w:t>
      </w:r>
    </w:p>
    <w:p w14:paraId="03AB2386" w14:textId="2614D370" w:rsidR="000054B1" w:rsidRPr="000054B1" w:rsidRDefault="000054B1" w:rsidP="002D55E6">
      <w:pPr>
        <w:pStyle w:val="ListParagraph"/>
        <w:spacing w:line="360" w:lineRule="auto"/>
        <w:ind w:firstLine="720"/>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Sử dụng lệnh </w:t>
      </w:r>
      <w:r w:rsidRPr="002D55E6">
        <w:rPr>
          <w:rFonts w:ascii="Times New Roman" w:eastAsia="NSimSun" w:hAnsi="Times New Roman"/>
          <w:i/>
          <w:iCs/>
          <w:sz w:val="28"/>
          <w:szCs w:val="28"/>
          <w:shd w:val="clear" w:color="auto" w:fill="FFFFFF"/>
          <w:lang w:val="en-US"/>
        </w:rPr>
        <w:t>php artisan make:controller</w:t>
      </w:r>
      <w:r w:rsidRPr="000054B1">
        <w:rPr>
          <w:rFonts w:ascii="Times New Roman" w:eastAsia="NSimSun" w:hAnsi="Times New Roman"/>
          <w:iCs/>
          <w:sz w:val="28"/>
          <w:szCs w:val="28"/>
          <w:shd w:val="clear" w:color="auto" w:fill="FFFFFF"/>
          <w:lang w:val="en-US"/>
        </w:rPr>
        <w:t xml:space="preserve"> </w:t>
      </w:r>
      <w:r w:rsidR="002D55E6">
        <w:rPr>
          <w:rFonts w:ascii="Times New Roman" w:eastAsia="NSimSun" w:hAnsi="Times New Roman"/>
          <w:iCs/>
          <w:sz w:val="28"/>
          <w:szCs w:val="28"/>
          <w:shd w:val="clear" w:color="auto" w:fill="FFFFFF"/>
          <w:lang w:val="en-US"/>
        </w:rPr>
        <w:t xml:space="preserve">mà laravel đã cung cấp sẵn </w:t>
      </w:r>
      <w:r w:rsidRPr="000054B1">
        <w:rPr>
          <w:rFonts w:ascii="Times New Roman" w:eastAsia="NSimSun" w:hAnsi="Times New Roman"/>
          <w:iCs/>
          <w:sz w:val="28"/>
          <w:szCs w:val="28"/>
          <w:shd w:val="clear" w:color="auto" w:fill="FFFFFF"/>
          <w:lang w:val="en-US"/>
        </w:rPr>
        <w:t>để tạ</w:t>
      </w:r>
      <w:r w:rsidR="002D55E6">
        <w:rPr>
          <w:rFonts w:ascii="Times New Roman" w:eastAsia="NSimSun" w:hAnsi="Times New Roman"/>
          <w:iCs/>
          <w:sz w:val="28"/>
          <w:szCs w:val="28"/>
          <w:shd w:val="clear" w:color="auto" w:fill="FFFFFF"/>
          <w:lang w:val="en-US"/>
        </w:rPr>
        <w:t xml:space="preserve">o </w:t>
      </w:r>
      <w:r w:rsidRPr="000054B1">
        <w:rPr>
          <w:rFonts w:ascii="Times New Roman" w:eastAsia="NSimSun" w:hAnsi="Times New Roman"/>
          <w:iCs/>
          <w:sz w:val="28"/>
          <w:szCs w:val="28"/>
          <w:shd w:val="clear" w:color="auto" w:fill="FFFFFF"/>
          <w:lang w:val="en-US"/>
        </w:rPr>
        <w:t>controller</w:t>
      </w:r>
      <w:r w:rsidR="002D55E6">
        <w:rPr>
          <w:rFonts w:ascii="Times New Roman" w:eastAsia="NSimSun" w:hAnsi="Times New Roman"/>
          <w:iCs/>
          <w:sz w:val="28"/>
          <w:szCs w:val="28"/>
          <w:shd w:val="clear" w:color="auto" w:fill="FFFFFF"/>
          <w:lang w:val="en-US"/>
        </w:rPr>
        <w:t>.</w:t>
      </w:r>
    </w:p>
    <w:p w14:paraId="45520F0B" w14:textId="7C5B89DA" w:rsidR="000054B1" w:rsidRDefault="000054B1" w:rsidP="000054B1">
      <w:pPr>
        <w:spacing w:line="360" w:lineRule="auto"/>
        <w:jc w:val="center"/>
        <w:rPr>
          <w:rFonts w:ascii="Times New Roman" w:eastAsia="NSimSun" w:hAnsi="Times New Roman"/>
          <w:iCs/>
          <w:sz w:val="28"/>
          <w:szCs w:val="28"/>
          <w:shd w:val="clear" w:color="auto" w:fill="FFFFFF"/>
          <w:lang w:val="en-US"/>
        </w:rPr>
      </w:pPr>
      <w:r w:rsidRPr="000054B1">
        <w:rPr>
          <w:rFonts w:ascii="Times New Roman" w:eastAsia="NSimSun" w:hAnsi="Times New Roman"/>
          <w:iCs/>
          <w:noProof/>
          <w:sz w:val="28"/>
          <w:szCs w:val="28"/>
          <w:shd w:val="clear" w:color="auto" w:fill="FFFFFF"/>
          <w:lang w:val="en-US"/>
        </w:rPr>
        <w:drawing>
          <wp:inline distT="0" distB="0" distL="0" distR="0" wp14:anchorId="3FB45CCB" wp14:editId="05589B1C">
            <wp:extent cx="5172797" cy="26673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797" cy="266737"/>
                    </a:xfrm>
                    <a:prstGeom prst="rect">
                      <a:avLst/>
                    </a:prstGeom>
                  </pic:spPr>
                </pic:pic>
              </a:graphicData>
            </a:graphic>
          </wp:inline>
        </w:drawing>
      </w:r>
    </w:p>
    <w:p w14:paraId="35F9A273" w14:textId="4641B086"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05" w:name="_Toc71589336"/>
      <w:bookmarkStart w:id="806" w:name="_Toc71668627"/>
      <w:bookmarkStart w:id="807" w:name="_Toc71670954"/>
      <w:bookmarkStart w:id="808" w:name="_Toc71672380"/>
      <w:r w:rsidRPr="00A736A7">
        <w:rPr>
          <w:rFonts w:ascii="Times New Roman" w:eastAsia="NSimSun" w:hAnsi="Times New Roman"/>
          <w:i/>
          <w:iCs/>
          <w:color w:val="000000" w:themeColor="text1"/>
          <w:sz w:val="28"/>
          <w:szCs w:val="28"/>
          <w:shd w:val="clear" w:color="auto" w:fill="FFFFFF"/>
          <w:lang w:val="en-US"/>
        </w:rPr>
        <w:t>Hình 4.9</w:t>
      </w:r>
      <w:r w:rsidR="002D55E6" w:rsidRPr="00A736A7">
        <w:rPr>
          <w:rFonts w:ascii="Times New Roman" w:eastAsia="NSimSun" w:hAnsi="Times New Roman"/>
          <w:i/>
          <w:iCs/>
          <w:color w:val="000000" w:themeColor="text1"/>
          <w:sz w:val="28"/>
          <w:szCs w:val="28"/>
          <w:shd w:val="clear" w:color="auto" w:fill="FFFFFF"/>
          <w:lang w:val="en-US"/>
        </w:rPr>
        <w:t>. Lệnh mô phỏng tạ</w:t>
      </w:r>
      <w:r w:rsidR="00B953D1" w:rsidRPr="00A736A7">
        <w:rPr>
          <w:rFonts w:ascii="Times New Roman" w:eastAsia="NSimSun" w:hAnsi="Times New Roman"/>
          <w:i/>
          <w:iCs/>
          <w:color w:val="000000" w:themeColor="text1"/>
          <w:sz w:val="28"/>
          <w:szCs w:val="28"/>
          <w:shd w:val="clear" w:color="auto" w:fill="FFFFFF"/>
          <w:lang w:val="en-US"/>
        </w:rPr>
        <w:t>o controller</w:t>
      </w:r>
      <w:bookmarkEnd w:id="805"/>
      <w:bookmarkEnd w:id="806"/>
      <w:bookmarkEnd w:id="807"/>
      <w:bookmarkEnd w:id="808"/>
    </w:p>
    <w:p w14:paraId="1FFCDCC5" w14:textId="58F8D94B" w:rsidR="000054B1" w:rsidRDefault="000054B1" w:rsidP="000054B1">
      <w:pPr>
        <w:spacing w:line="360" w:lineRule="auto"/>
        <w:jc w:val="center"/>
        <w:rPr>
          <w:rFonts w:ascii="Times New Roman" w:eastAsia="NSimSun" w:hAnsi="Times New Roman"/>
          <w:iCs/>
          <w:sz w:val="28"/>
          <w:szCs w:val="28"/>
          <w:shd w:val="clear" w:color="auto" w:fill="FFFFFF"/>
          <w:lang w:val="en-US"/>
        </w:rPr>
      </w:pPr>
      <w:r w:rsidRPr="000054B1">
        <w:rPr>
          <w:rFonts w:ascii="Times New Roman" w:eastAsia="NSimSun" w:hAnsi="Times New Roman"/>
          <w:iCs/>
          <w:noProof/>
          <w:sz w:val="28"/>
          <w:szCs w:val="28"/>
          <w:shd w:val="clear" w:color="auto" w:fill="FFFFFF"/>
          <w:lang w:val="en-US"/>
        </w:rPr>
        <w:drawing>
          <wp:inline distT="0" distB="0" distL="0" distR="0" wp14:anchorId="63807916" wp14:editId="3305B50C">
            <wp:extent cx="1656272" cy="265577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75318" cy="2686314"/>
                    </a:xfrm>
                    <a:prstGeom prst="rect">
                      <a:avLst/>
                    </a:prstGeom>
                  </pic:spPr>
                </pic:pic>
              </a:graphicData>
            </a:graphic>
          </wp:inline>
        </w:drawing>
      </w:r>
    </w:p>
    <w:p w14:paraId="5DB4FB25" w14:textId="47976585" w:rsidR="000054B1"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09" w:name="_Toc71589337"/>
      <w:bookmarkStart w:id="810" w:name="_Toc71668628"/>
      <w:bookmarkStart w:id="811" w:name="_Toc71670955"/>
      <w:bookmarkStart w:id="812" w:name="_Toc71672381"/>
      <w:r w:rsidRPr="00A736A7">
        <w:rPr>
          <w:rFonts w:ascii="Times New Roman" w:eastAsia="NSimSun" w:hAnsi="Times New Roman"/>
          <w:i/>
          <w:iCs/>
          <w:color w:val="000000" w:themeColor="text1"/>
          <w:sz w:val="28"/>
          <w:szCs w:val="28"/>
          <w:shd w:val="clear" w:color="auto" w:fill="FFFFFF"/>
          <w:lang w:val="en-US"/>
        </w:rPr>
        <w:t>Hình 4.10</w:t>
      </w:r>
      <w:r w:rsidR="000054B1" w:rsidRPr="00A736A7">
        <w:rPr>
          <w:rFonts w:ascii="Times New Roman" w:eastAsia="NSimSun" w:hAnsi="Times New Roman"/>
          <w:i/>
          <w:iCs/>
          <w:color w:val="000000" w:themeColor="text1"/>
          <w:sz w:val="28"/>
          <w:szCs w:val="28"/>
          <w:shd w:val="clear" w:color="auto" w:fill="FFFFFF"/>
          <w:lang w:val="en-US"/>
        </w:rPr>
        <w:t>. Thư mục Controllers/Api</w:t>
      </w:r>
      <w:bookmarkEnd w:id="809"/>
      <w:bookmarkEnd w:id="810"/>
      <w:bookmarkEnd w:id="811"/>
      <w:bookmarkEnd w:id="812"/>
    </w:p>
    <w:p w14:paraId="19B6B1B5" w14:textId="77777777" w:rsidR="00A736A7" w:rsidRDefault="00A736A7">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br w:type="page"/>
      </w:r>
    </w:p>
    <w:p w14:paraId="7E4D0925" w14:textId="3DBD140B" w:rsidR="002D55E6" w:rsidRDefault="002D55E6" w:rsidP="002D55E6">
      <w:pPr>
        <w:pStyle w:val="ListParagraph"/>
        <w:numPr>
          <w:ilvl w:val="0"/>
          <w:numId w:val="73"/>
        </w:numPr>
        <w:spacing w:line="360" w:lineRule="auto"/>
        <w:rPr>
          <w:rFonts w:ascii="Times New Roman" w:eastAsia="NSimSun" w:hAnsi="Times New Roman"/>
          <w:iCs/>
          <w:sz w:val="28"/>
          <w:szCs w:val="28"/>
          <w:shd w:val="clear" w:color="auto" w:fill="FFFFFF"/>
          <w:lang w:val="en-US"/>
        </w:rPr>
      </w:pPr>
      <w:r w:rsidRPr="002D55E6">
        <w:rPr>
          <w:rFonts w:ascii="Times New Roman" w:eastAsia="NSimSun" w:hAnsi="Times New Roman"/>
          <w:iCs/>
          <w:sz w:val="28"/>
          <w:szCs w:val="28"/>
          <w:shd w:val="clear" w:color="auto" w:fill="FFFFFF"/>
          <w:lang w:val="en-US"/>
        </w:rPr>
        <w:lastRenderedPageBreak/>
        <w:t>Xây dựng các Request</w:t>
      </w:r>
      <w:r w:rsidR="00BA44C2">
        <w:rPr>
          <w:rFonts w:ascii="Times New Roman" w:eastAsia="NSimSun" w:hAnsi="Times New Roman"/>
          <w:iCs/>
          <w:sz w:val="28"/>
          <w:szCs w:val="28"/>
          <w:shd w:val="clear" w:color="auto" w:fill="FFFFFF"/>
          <w:lang w:val="en-US"/>
        </w:rPr>
        <w:t>s</w:t>
      </w:r>
    </w:p>
    <w:p w14:paraId="7A77603C" w14:textId="6F449B25" w:rsidR="002D55E6" w:rsidRPr="000054B1" w:rsidRDefault="002D55E6" w:rsidP="002D55E6">
      <w:pPr>
        <w:pStyle w:val="ListParagraph"/>
        <w:spacing w:line="360" w:lineRule="auto"/>
        <w:ind w:firstLine="720"/>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Sử dụng lệnh </w:t>
      </w:r>
      <w:r>
        <w:rPr>
          <w:rFonts w:ascii="Times New Roman" w:eastAsia="NSimSun" w:hAnsi="Times New Roman"/>
          <w:i/>
          <w:iCs/>
          <w:sz w:val="28"/>
          <w:szCs w:val="28"/>
          <w:shd w:val="clear" w:color="auto" w:fill="FFFFFF"/>
          <w:lang w:val="en-US"/>
        </w:rPr>
        <w:t>php artisan make:request</w:t>
      </w:r>
      <w:r w:rsidRPr="000054B1">
        <w:rPr>
          <w:rFonts w:ascii="Times New Roman" w:eastAsia="NSimSun" w:hAnsi="Times New Roman"/>
          <w:iCs/>
          <w:sz w:val="28"/>
          <w:szCs w:val="28"/>
          <w:shd w:val="clear" w:color="auto" w:fill="FFFFFF"/>
          <w:lang w:val="en-US"/>
        </w:rPr>
        <w:t xml:space="preserve"> </w:t>
      </w:r>
      <w:r>
        <w:rPr>
          <w:rFonts w:ascii="Times New Roman" w:eastAsia="NSimSun" w:hAnsi="Times New Roman"/>
          <w:iCs/>
          <w:sz w:val="28"/>
          <w:szCs w:val="28"/>
          <w:shd w:val="clear" w:color="auto" w:fill="FFFFFF"/>
          <w:lang w:val="en-US"/>
        </w:rPr>
        <w:t xml:space="preserve">mà laravel đã cung cấp sẵn </w:t>
      </w:r>
      <w:r w:rsidRPr="000054B1">
        <w:rPr>
          <w:rFonts w:ascii="Times New Roman" w:eastAsia="NSimSun" w:hAnsi="Times New Roman"/>
          <w:iCs/>
          <w:sz w:val="28"/>
          <w:szCs w:val="28"/>
          <w:shd w:val="clear" w:color="auto" w:fill="FFFFFF"/>
          <w:lang w:val="en-US"/>
        </w:rPr>
        <w:t>để tạ</w:t>
      </w:r>
      <w:r>
        <w:rPr>
          <w:rFonts w:ascii="Times New Roman" w:eastAsia="NSimSun" w:hAnsi="Times New Roman"/>
          <w:iCs/>
          <w:sz w:val="28"/>
          <w:szCs w:val="28"/>
          <w:shd w:val="clear" w:color="auto" w:fill="FFFFFF"/>
          <w:lang w:val="en-US"/>
        </w:rPr>
        <w:t>o các request.</w:t>
      </w:r>
    </w:p>
    <w:p w14:paraId="50B3DDB3" w14:textId="763353D8" w:rsidR="002D55E6" w:rsidRPr="002D55E6" w:rsidRDefault="002D55E6" w:rsidP="002D55E6">
      <w:pPr>
        <w:pStyle w:val="ListParagraph"/>
        <w:spacing w:line="360" w:lineRule="auto"/>
        <w:jc w:val="center"/>
        <w:rPr>
          <w:rFonts w:ascii="Times New Roman" w:eastAsia="NSimSun" w:hAnsi="Times New Roman"/>
          <w:iCs/>
          <w:sz w:val="28"/>
          <w:szCs w:val="28"/>
          <w:shd w:val="clear" w:color="auto" w:fill="FFFFFF"/>
          <w:lang w:val="en-US"/>
        </w:rPr>
      </w:pPr>
      <w:r w:rsidRPr="002D55E6">
        <w:rPr>
          <w:noProof/>
          <w:shd w:val="clear" w:color="auto" w:fill="FFFFFF"/>
          <w:lang w:val="en-US"/>
        </w:rPr>
        <w:drawing>
          <wp:inline distT="0" distB="0" distL="0" distR="0" wp14:anchorId="08121FA9" wp14:editId="3A5551E3">
            <wp:extent cx="4467849" cy="31436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67849" cy="314369"/>
                    </a:xfrm>
                    <a:prstGeom prst="rect">
                      <a:avLst/>
                    </a:prstGeom>
                  </pic:spPr>
                </pic:pic>
              </a:graphicData>
            </a:graphic>
          </wp:inline>
        </w:drawing>
      </w:r>
    </w:p>
    <w:p w14:paraId="1F4CF844" w14:textId="710D885E" w:rsidR="002D55E6"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13" w:name="_Toc71589338"/>
      <w:bookmarkStart w:id="814" w:name="_Toc71668629"/>
      <w:bookmarkStart w:id="815" w:name="_Toc71670956"/>
      <w:bookmarkStart w:id="816" w:name="_Toc71672382"/>
      <w:r w:rsidRPr="00A736A7">
        <w:rPr>
          <w:rFonts w:ascii="Times New Roman" w:eastAsia="NSimSun" w:hAnsi="Times New Roman"/>
          <w:i/>
          <w:iCs/>
          <w:color w:val="000000" w:themeColor="text1"/>
          <w:sz w:val="28"/>
          <w:szCs w:val="28"/>
          <w:shd w:val="clear" w:color="auto" w:fill="FFFFFF"/>
          <w:lang w:val="en-US"/>
        </w:rPr>
        <w:t>Hình 4.11</w:t>
      </w:r>
      <w:r w:rsidR="002D55E6" w:rsidRPr="00A736A7">
        <w:rPr>
          <w:rFonts w:ascii="Times New Roman" w:eastAsia="NSimSun" w:hAnsi="Times New Roman"/>
          <w:i/>
          <w:iCs/>
          <w:color w:val="000000" w:themeColor="text1"/>
          <w:sz w:val="28"/>
          <w:szCs w:val="28"/>
          <w:shd w:val="clear" w:color="auto" w:fill="FFFFFF"/>
          <w:lang w:val="en-US"/>
        </w:rPr>
        <w:t>. Lệnh mô phỏng tạo request</w:t>
      </w:r>
      <w:bookmarkEnd w:id="813"/>
      <w:bookmarkEnd w:id="814"/>
      <w:bookmarkEnd w:id="815"/>
      <w:bookmarkEnd w:id="816"/>
    </w:p>
    <w:p w14:paraId="64D27FA2" w14:textId="3E11052D" w:rsidR="002D55E6" w:rsidRDefault="002D55E6" w:rsidP="002D55E6">
      <w:pPr>
        <w:pStyle w:val="ListParagraph"/>
        <w:spacing w:line="360" w:lineRule="auto"/>
        <w:jc w:val="center"/>
        <w:rPr>
          <w:rFonts w:ascii="Times New Roman" w:eastAsia="NSimSun" w:hAnsi="Times New Roman"/>
          <w:iCs/>
          <w:sz w:val="28"/>
          <w:szCs w:val="28"/>
          <w:shd w:val="clear" w:color="auto" w:fill="FFFFFF"/>
          <w:lang w:val="en-US"/>
        </w:rPr>
      </w:pPr>
      <w:r w:rsidRPr="002D55E6">
        <w:rPr>
          <w:rFonts w:ascii="Times New Roman" w:eastAsia="NSimSun" w:hAnsi="Times New Roman"/>
          <w:iCs/>
          <w:noProof/>
          <w:sz w:val="28"/>
          <w:szCs w:val="28"/>
          <w:shd w:val="clear" w:color="auto" w:fill="FFFFFF"/>
          <w:lang w:val="en-US"/>
        </w:rPr>
        <w:drawing>
          <wp:inline distT="0" distB="0" distL="0" distR="0" wp14:anchorId="38461166" wp14:editId="5EC1CAD5">
            <wp:extent cx="2502573" cy="3321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8068" cy="3328462"/>
                    </a:xfrm>
                    <a:prstGeom prst="rect">
                      <a:avLst/>
                    </a:prstGeom>
                  </pic:spPr>
                </pic:pic>
              </a:graphicData>
            </a:graphic>
          </wp:inline>
        </w:drawing>
      </w:r>
    </w:p>
    <w:p w14:paraId="2B2BDB60" w14:textId="3A007090" w:rsidR="002D55E6"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17" w:name="_Toc71589339"/>
      <w:bookmarkStart w:id="818" w:name="_Toc71668630"/>
      <w:bookmarkStart w:id="819" w:name="_Toc71670957"/>
      <w:bookmarkStart w:id="820" w:name="_Toc71672383"/>
      <w:r w:rsidRPr="00A736A7">
        <w:rPr>
          <w:rFonts w:ascii="Times New Roman" w:eastAsia="NSimSun" w:hAnsi="Times New Roman"/>
          <w:i/>
          <w:iCs/>
          <w:color w:val="000000" w:themeColor="text1"/>
          <w:sz w:val="28"/>
          <w:szCs w:val="28"/>
          <w:shd w:val="clear" w:color="auto" w:fill="FFFFFF"/>
          <w:lang w:val="en-US"/>
        </w:rPr>
        <w:t>Hình 4.12</w:t>
      </w:r>
      <w:r w:rsidR="002D55E6" w:rsidRPr="00A736A7">
        <w:rPr>
          <w:rFonts w:ascii="Times New Roman" w:eastAsia="NSimSun" w:hAnsi="Times New Roman"/>
          <w:i/>
          <w:iCs/>
          <w:color w:val="000000" w:themeColor="text1"/>
          <w:sz w:val="28"/>
          <w:szCs w:val="28"/>
          <w:shd w:val="clear" w:color="auto" w:fill="FFFFFF"/>
          <w:lang w:val="en-US"/>
        </w:rPr>
        <w:t>. Thư mục request</w:t>
      </w:r>
      <w:bookmarkEnd w:id="817"/>
      <w:bookmarkEnd w:id="818"/>
      <w:bookmarkEnd w:id="819"/>
      <w:bookmarkEnd w:id="820"/>
    </w:p>
    <w:p w14:paraId="2E00569B" w14:textId="61731800" w:rsidR="002D55E6" w:rsidRPr="00B953D1" w:rsidRDefault="002D55E6">
      <w:pPr>
        <w:pStyle w:val="ListParagraph"/>
        <w:numPr>
          <w:ilvl w:val="0"/>
          <w:numId w:val="75"/>
        </w:numPr>
        <w:spacing w:line="360" w:lineRule="auto"/>
        <w:jc w:val="both"/>
        <w:rPr>
          <w:rFonts w:ascii="Times New Roman" w:eastAsia="NSimSun" w:hAnsi="Times New Roman"/>
          <w:iCs/>
          <w:color w:val="000000" w:themeColor="text1"/>
          <w:sz w:val="28"/>
          <w:szCs w:val="28"/>
          <w:shd w:val="clear" w:color="auto" w:fill="FFFFFF"/>
          <w:lang w:val="en-US"/>
        </w:rPr>
        <w:pPrChange w:id="821" w:author="Admin" w:date="2021-04-27T00:42:00Z">
          <w:pPr>
            <w:pStyle w:val="ListParagraph"/>
            <w:spacing w:line="360" w:lineRule="auto"/>
            <w:ind w:left="0"/>
            <w:jc w:val="center"/>
          </w:pPr>
        </w:pPrChange>
      </w:pPr>
      <w:ins w:id="822" w:author="Admin" w:date="2021-04-27T00:42:00Z">
        <w:r w:rsidRPr="00B953D1">
          <w:rPr>
            <w:rFonts w:ascii="Times New Roman" w:eastAsia="NSimSun" w:hAnsi="Times New Roman"/>
            <w:iCs/>
            <w:color w:val="000000" w:themeColor="text1"/>
            <w:sz w:val="28"/>
            <w:szCs w:val="28"/>
            <w:shd w:val="clear" w:color="auto" w:fill="FFFFFF"/>
            <w:lang w:val="en-US"/>
          </w:rPr>
          <w:t>Xây dựng các Resources</w:t>
        </w:r>
      </w:ins>
    </w:p>
    <w:p w14:paraId="176C9F07" w14:textId="5299D584" w:rsidR="00BA44C2" w:rsidRDefault="00BA44C2" w:rsidP="00BA44C2">
      <w:pPr>
        <w:pStyle w:val="ListParagraph"/>
        <w:spacing w:line="360" w:lineRule="auto"/>
        <w:jc w:val="center"/>
        <w:rPr>
          <w:rFonts w:ascii="Times New Roman" w:eastAsia="NSimSun" w:hAnsi="Times New Roman"/>
          <w:iCs/>
          <w:sz w:val="28"/>
          <w:szCs w:val="28"/>
          <w:shd w:val="clear" w:color="auto" w:fill="FFFFFF"/>
          <w:lang w:val="en-US"/>
        </w:rPr>
      </w:pPr>
      <w:r w:rsidRPr="00BA44C2">
        <w:rPr>
          <w:rFonts w:ascii="Times New Roman" w:eastAsia="NSimSun" w:hAnsi="Times New Roman"/>
          <w:iCs/>
          <w:noProof/>
          <w:sz w:val="28"/>
          <w:szCs w:val="28"/>
          <w:shd w:val="clear" w:color="auto" w:fill="FFFFFF"/>
          <w:lang w:val="en-US"/>
        </w:rPr>
        <w:drawing>
          <wp:inline distT="0" distB="0" distL="0" distR="0" wp14:anchorId="40FCE10F" wp14:editId="30BCD0EF">
            <wp:extent cx="2463703" cy="293298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69739" cy="2940167"/>
                    </a:xfrm>
                    <a:prstGeom prst="rect">
                      <a:avLst/>
                    </a:prstGeom>
                  </pic:spPr>
                </pic:pic>
              </a:graphicData>
            </a:graphic>
          </wp:inline>
        </w:drawing>
      </w:r>
    </w:p>
    <w:p w14:paraId="5699C58C" w14:textId="750F9CA3" w:rsidR="00BA44C2"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23" w:name="_Toc71589340"/>
      <w:bookmarkStart w:id="824" w:name="_Toc71668631"/>
      <w:bookmarkStart w:id="825" w:name="_Toc71670958"/>
      <w:bookmarkStart w:id="826" w:name="_Toc71672384"/>
      <w:r w:rsidRPr="00A736A7">
        <w:rPr>
          <w:rFonts w:ascii="Times New Roman" w:eastAsia="NSimSun" w:hAnsi="Times New Roman"/>
          <w:i/>
          <w:iCs/>
          <w:color w:val="000000" w:themeColor="text1"/>
          <w:sz w:val="28"/>
          <w:szCs w:val="28"/>
          <w:shd w:val="clear" w:color="auto" w:fill="FFFFFF"/>
          <w:lang w:val="en-US"/>
        </w:rPr>
        <w:t>Hình 4.13</w:t>
      </w:r>
      <w:r w:rsidR="00BA44C2" w:rsidRPr="00A736A7">
        <w:rPr>
          <w:rFonts w:ascii="Times New Roman" w:eastAsia="NSimSun" w:hAnsi="Times New Roman"/>
          <w:i/>
          <w:iCs/>
          <w:color w:val="000000" w:themeColor="text1"/>
          <w:sz w:val="28"/>
          <w:szCs w:val="28"/>
          <w:shd w:val="clear" w:color="auto" w:fill="FFFFFF"/>
          <w:lang w:val="en-US"/>
        </w:rPr>
        <w:t>. Thư mục Resource</w:t>
      </w:r>
      <w:bookmarkEnd w:id="823"/>
      <w:bookmarkEnd w:id="824"/>
      <w:bookmarkEnd w:id="825"/>
      <w:bookmarkEnd w:id="826"/>
    </w:p>
    <w:p w14:paraId="61311634" w14:textId="19D06B35" w:rsidR="00DA4482" w:rsidRDefault="00DA4482" w:rsidP="00DA4482">
      <w:pPr>
        <w:pStyle w:val="ListParagraph"/>
        <w:numPr>
          <w:ilvl w:val="0"/>
          <w:numId w:val="77"/>
        </w:numPr>
        <w:spacing w:line="360" w:lineRule="auto"/>
        <w:rPr>
          <w:rFonts w:ascii="Times New Roman" w:eastAsia="NSimSun" w:hAnsi="Times New Roman"/>
          <w:iCs/>
          <w:sz w:val="28"/>
          <w:szCs w:val="28"/>
          <w:shd w:val="clear" w:color="auto" w:fill="FFFFFF"/>
          <w:lang w:val="en-US"/>
        </w:rPr>
      </w:pPr>
      <w:r w:rsidRPr="00DA4482">
        <w:rPr>
          <w:rFonts w:ascii="Times New Roman" w:eastAsia="NSimSun" w:hAnsi="Times New Roman"/>
          <w:iCs/>
          <w:sz w:val="28"/>
          <w:szCs w:val="28"/>
          <w:shd w:val="clear" w:color="auto" w:fill="FFFFFF"/>
          <w:lang w:val="en-US"/>
        </w:rPr>
        <w:lastRenderedPageBreak/>
        <w:t>Xây dựng Models</w:t>
      </w:r>
    </w:p>
    <w:p w14:paraId="6BAD9915" w14:textId="13F98818" w:rsidR="00DA4482" w:rsidRPr="00DA4482" w:rsidRDefault="00DA4482" w:rsidP="00DA4482">
      <w:pPr>
        <w:pStyle w:val="ListParagraph"/>
        <w:spacing w:line="360" w:lineRule="auto"/>
        <w:ind w:firstLine="720"/>
        <w:jc w:val="both"/>
        <w:rPr>
          <w:rFonts w:ascii="Times New Roman" w:eastAsia="NSimSun" w:hAnsi="Times New Roman"/>
          <w:i/>
          <w:iCs/>
          <w:sz w:val="28"/>
          <w:szCs w:val="28"/>
          <w:shd w:val="clear" w:color="auto" w:fill="FFFFFF"/>
          <w:lang w:val="en-US"/>
        </w:rPr>
      </w:pPr>
      <w:r>
        <w:rPr>
          <w:rFonts w:ascii="Times New Roman" w:eastAsia="NSimSun" w:hAnsi="Times New Roman"/>
          <w:iCs/>
          <w:sz w:val="28"/>
          <w:szCs w:val="28"/>
          <w:shd w:val="clear" w:color="auto" w:fill="FFFFFF"/>
          <w:lang w:val="en-US"/>
        </w:rPr>
        <w:t xml:space="preserve">Sử dụng lệnh </w:t>
      </w:r>
      <w:r>
        <w:rPr>
          <w:rFonts w:ascii="Times New Roman" w:eastAsia="NSimSun" w:hAnsi="Times New Roman"/>
          <w:i/>
          <w:iCs/>
          <w:sz w:val="28"/>
          <w:szCs w:val="28"/>
          <w:shd w:val="clear" w:color="auto" w:fill="FFFFFF"/>
          <w:lang w:val="en-US"/>
        </w:rPr>
        <w:t>php artisan make:models</w:t>
      </w:r>
      <w:r w:rsidRPr="000054B1">
        <w:rPr>
          <w:rFonts w:ascii="Times New Roman" w:eastAsia="NSimSun" w:hAnsi="Times New Roman"/>
          <w:iCs/>
          <w:sz w:val="28"/>
          <w:szCs w:val="28"/>
          <w:shd w:val="clear" w:color="auto" w:fill="FFFFFF"/>
          <w:lang w:val="en-US"/>
        </w:rPr>
        <w:t xml:space="preserve"> </w:t>
      </w:r>
      <w:r>
        <w:rPr>
          <w:rFonts w:ascii="Times New Roman" w:eastAsia="NSimSun" w:hAnsi="Times New Roman"/>
          <w:iCs/>
          <w:sz w:val="28"/>
          <w:szCs w:val="28"/>
          <w:shd w:val="clear" w:color="auto" w:fill="FFFFFF"/>
          <w:lang w:val="en-US"/>
        </w:rPr>
        <w:t xml:space="preserve">mà laravel đã cung cấp sẵn </w:t>
      </w:r>
      <w:r w:rsidRPr="000054B1">
        <w:rPr>
          <w:rFonts w:ascii="Times New Roman" w:eastAsia="NSimSun" w:hAnsi="Times New Roman"/>
          <w:iCs/>
          <w:sz w:val="28"/>
          <w:szCs w:val="28"/>
          <w:shd w:val="clear" w:color="auto" w:fill="FFFFFF"/>
          <w:lang w:val="en-US"/>
        </w:rPr>
        <w:t>để tạ</w:t>
      </w:r>
      <w:r>
        <w:rPr>
          <w:rFonts w:ascii="Times New Roman" w:eastAsia="NSimSun" w:hAnsi="Times New Roman"/>
          <w:iCs/>
          <w:sz w:val="28"/>
          <w:szCs w:val="28"/>
          <w:shd w:val="clear" w:color="auto" w:fill="FFFFFF"/>
          <w:lang w:val="en-US"/>
        </w:rPr>
        <w:t>o các file models.</w:t>
      </w:r>
    </w:p>
    <w:p w14:paraId="2D8F41A9" w14:textId="66E6BC36" w:rsidR="00DA4482" w:rsidRDefault="00DA4482" w:rsidP="00DA4482">
      <w:pPr>
        <w:pStyle w:val="ListParagraph"/>
        <w:spacing w:line="360" w:lineRule="auto"/>
        <w:jc w:val="center"/>
        <w:rPr>
          <w:rFonts w:ascii="Times New Roman" w:eastAsia="NSimSun" w:hAnsi="Times New Roman"/>
          <w:iCs/>
          <w:sz w:val="28"/>
          <w:szCs w:val="28"/>
          <w:shd w:val="clear" w:color="auto" w:fill="FFFFFF"/>
          <w:lang w:val="en-US"/>
        </w:rPr>
      </w:pPr>
      <w:r w:rsidRPr="00DA4482">
        <w:rPr>
          <w:rFonts w:ascii="Times New Roman" w:eastAsia="NSimSun" w:hAnsi="Times New Roman"/>
          <w:iCs/>
          <w:noProof/>
          <w:sz w:val="28"/>
          <w:szCs w:val="28"/>
          <w:shd w:val="clear" w:color="auto" w:fill="FFFFFF"/>
          <w:lang w:val="en-US"/>
        </w:rPr>
        <w:drawing>
          <wp:inline distT="0" distB="0" distL="0" distR="0" wp14:anchorId="7B7AB7FC" wp14:editId="2DF136CF">
            <wp:extent cx="3982006" cy="323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82006" cy="323895"/>
                    </a:xfrm>
                    <a:prstGeom prst="rect">
                      <a:avLst/>
                    </a:prstGeom>
                  </pic:spPr>
                </pic:pic>
              </a:graphicData>
            </a:graphic>
          </wp:inline>
        </w:drawing>
      </w:r>
    </w:p>
    <w:p w14:paraId="027E6A52" w14:textId="11419A99" w:rsidR="00DA4482"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27" w:name="_Toc71589341"/>
      <w:bookmarkStart w:id="828" w:name="_Toc71668632"/>
      <w:bookmarkStart w:id="829" w:name="_Toc71670959"/>
      <w:bookmarkStart w:id="830" w:name="_Toc71672385"/>
      <w:r w:rsidRPr="00A736A7">
        <w:rPr>
          <w:rFonts w:ascii="Times New Roman" w:eastAsia="NSimSun" w:hAnsi="Times New Roman"/>
          <w:i/>
          <w:iCs/>
          <w:color w:val="000000" w:themeColor="text1"/>
          <w:sz w:val="28"/>
          <w:szCs w:val="28"/>
          <w:shd w:val="clear" w:color="auto" w:fill="FFFFFF"/>
          <w:lang w:val="en-US"/>
        </w:rPr>
        <w:t>Hình 4.14</w:t>
      </w:r>
      <w:r w:rsidR="00DA4482" w:rsidRPr="00A736A7">
        <w:rPr>
          <w:rFonts w:ascii="Times New Roman" w:eastAsia="NSimSun" w:hAnsi="Times New Roman"/>
          <w:i/>
          <w:iCs/>
          <w:color w:val="000000" w:themeColor="text1"/>
          <w:sz w:val="28"/>
          <w:szCs w:val="28"/>
          <w:shd w:val="clear" w:color="auto" w:fill="FFFFFF"/>
          <w:lang w:val="en-US"/>
        </w:rPr>
        <w:t>. Lệnh mô phỏng tạo models</w:t>
      </w:r>
      <w:bookmarkEnd w:id="827"/>
      <w:bookmarkEnd w:id="828"/>
      <w:bookmarkEnd w:id="829"/>
      <w:bookmarkEnd w:id="830"/>
    </w:p>
    <w:p w14:paraId="66D8903F" w14:textId="3C938DD3" w:rsidR="00DA4482" w:rsidRDefault="00DA4482" w:rsidP="00DA4482">
      <w:pPr>
        <w:pStyle w:val="ListParagraph"/>
        <w:spacing w:line="360" w:lineRule="auto"/>
        <w:jc w:val="center"/>
        <w:rPr>
          <w:rFonts w:ascii="Times New Roman" w:eastAsia="NSimSun" w:hAnsi="Times New Roman"/>
          <w:iCs/>
          <w:sz w:val="28"/>
          <w:szCs w:val="28"/>
          <w:shd w:val="clear" w:color="auto" w:fill="FFFFFF"/>
          <w:lang w:val="en-US"/>
        </w:rPr>
      </w:pPr>
      <w:r w:rsidRPr="00DA4482">
        <w:rPr>
          <w:rFonts w:ascii="Times New Roman" w:eastAsia="NSimSun" w:hAnsi="Times New Roman"/>
          <w:iCs/>
          <w:noProof/>
          <w:sz w:val="28"/>
          <w:szCs w:val="28"/>
          <w:shd w:val="clear" w:color="auto" w:fill="FFFFFF"/>
          <w:lang w:val="en-US"/>
        </w:rPr>
        <w:drawing>
          <wp:inline distT="0" distB="0" distL="0" distR="0" wp14:anchorId="34DD150A" wp14:editId="10A5BACF">
            <wp:extent cx="2182483" cy="381321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5838" cy="3819075"/>
                    </a:xfrm>
                    <a:prstGeom prst="rect">
                      <a:avLst/>
                    </a:prstGeom>
                  </pic:spPr>
                </pic:pic>
              </a:graphicData>
            </a:graphic>
          </wp:inline>
        </w:drawing>
      </w:r>
    </w:p>
    <w:p w14:paraId="33157AA4" w14:textId="262A2210" w:rsidR="00DA4482" w:rsidRPr="00A736A7" w:rsidRDefault="00A736A7"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31" w:name="_Toc71589342"/>
      <w:bookmarkStart w:id="832" w:name="_Toc71668633"/>
      <w:bookmarkStart w:id="833" w:name="_Toc71670960"/>
      <w:bookmarkStart w:id="834" w:name="_Toc71672386"/>
      <w:r w:rsidRPr="00A736A7">
        <w:rPr>
          <w:rFonts w:ascii="Times New Roman" w:eastAsia="NSimSun" w:hAnsi="Times New Roman"/>
          <w:i/>
          <w:iCs/>
          <w:color w:val="000000" w:themeColor="text1"/>
          <w:sz w:val="28"/>
          <w:szCs w:val="28"/>
          <w:shd w:val="clear" w:color="auto" w:fill="FFFFFF"/>
          <w:lang w:val="en-US"/>
        </w:rPr>
        <w:t>Hình 4.15</w:t>
      </w:r>
      <w:r w:rsidR="00DA4482" w:rsidRPr="00A736A7">
        <w:rPr>
          <w:rFonts w:ascii="Times New Roman" w:eastAsia="NSimSun" w:hAnsi="Times New Roman"/>
          <w:i/>
          <w:iCs/>
          <w:color w:val="000000" w:themeColor="text1"/>
          <w:sz w:val="28"/>
          <w:szCs w:val="28"/>
          <w:shd w:val="clear" w:color="auto" w:fill="FFFFFF"/>
          <w:lang w:val="en-US"/>
        </w:rPr>
        <w:t>. Thư mục Models</w:t>
      </w:r>
      <w:bookmarkEnd w:id="831"/>
      <w:bookmarkEnd w:id="832"/>
      <w:bookmarkEnd w:id="833"/>
      <w:bookmarkEnd w:id="834"/>
    </w:p>
    <w:p w14:paraId="0B68CFF9" w14:textId="59E9033D" w:rsidR="00DA4482" w:rsidRPr="00DA4482" w:rsidRDefault="00DA4482" w:rsidP="00DA4482">
      <w:pPr>
        <w:pStyle w:val="ListParagraph"/>
        <w:numPr>
          <w:ilvl w:val="0"/>
          <w:numId w:val="78"/>
        </w:numPr>
        <w:spacing w:line="360" w:lineRule="auto"/>
        <w:rPr>
          <w:rFonts w:ascii="Times New Roman" w:eastAsia="NSimSun" w:hAnsi="Times New Roman"/>
          <w:iCs/>
          <w:sz w:val="28"/>
          <w:szCs w:val="28"/>
          <w:shd w:val="clear" w:color="auto" w:fill="FFFFFF"/>
          <w:lang w:val="en-US"/>
        </w:rPr>
      </w:pPr>
      <w:r w:rsidRPr="00DA4482">
        <w:rPr>
          <w:rFonts w:ascii="Times New Roman" w:eastAsia="NSimSun" w:hAnsi="Times New Roman"/>
          <w:iCs/>
          <w:sz w:val="28"/>
          <w:szCs w:val="28"/>
          <w:shd w:val="clear" w:color="auto" w:fill="FFFFFF"/>
          <w:lang w:val="en-US"/>
        </w:rPr>
        <w:t>Xây dự</w:t>
      </w:r>
      <w:r>
        <w:rPr>
          <w:rFonts w:ascii="Times New Roman" w:eastAsia="NSimSun" w:hAnsi="Times New Roman"/>
          <w:iCs/>
          <w:sz w:val="28"/>
          <w:szCs w:val="28"/>
          <w:shd w:val="clear" w:color="auto" w:fill="FFFFFF"/>
          <w:lang w:val="en-US"/>
        </w:rPr>
        <w:t>ng Repository để thực hiện truy vấn cơ sở dữ liệu</w:t>
      </w:r>
    </w:p>
    <w:p w14:paraId="15373034" w14:textId="5B2E2628" w:rsidR="00DA4482" w:rsidRDefault="00DA4482" w:rsidP="00DA4482">
      <w:pPr>
        <w:spacing w:line="360" w:lineRule="auto"/>
        <w:jc w:val="center"/>
        <w:rPr>
          <w:rFonts w:ascii="Times New Roman" w:eastAsia="NSimSun" w:hAnsi="Times New Roman"/>
          <w:iCs/>
          <w:sz w:val="28"/>
          <w:szCs w:val="28"/>
          <w:shd w:val="clear" w:color="auto" w:fill="FFFFFF"/>
          <w:lang w:val="en-US"/>
        </w:rPr>
      </w:pPr>
      <w:r w:rsidRPr="00DA4482">
        <w:rPr>
          <w:rFonts w:ascii="Times New Roman" w:eastAsia="NSimSun" w:hAnsi="Times New Roman"/>
          <w:iCs/>
          <w:noProof/>
          <w:sz w:val="28"/>
          <w:szCs w:val="28"/>
          <w:shd w:val="clear" w:color="auto" w:fill="FFFFFF"/>
          <w:lang w:val="en-US"/>
        </w:rPr>
        <w:drawing>
          <wp:inline distT="0" distB="0" distL="0" distR="0" wp14:anchorId="12BFED33" wp14:editId="040744EB">
            <wp:extent cx="2366935" cy="205308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5675" cy="2069342"/>
                    </a:xfrm>
                    <a:prstGeom prst="rect">
                      <a:avLst/>
                    </a:prstGeom>
                  </pic:spPr>
                </pic:pic>
              </a:graphicData>
            </a:graphic>
          </wp:inline>
        </w:drawing>
      </w:r>
    </w:p>
    <w:p w14:paraId="147AB50F" w14:textId="6E6EEA5F" w:rsidR="00DA4482" w:rsidRPr="00A736A7" w:rsidRDefault="00A736A7"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35" w:name="_Toc71589343"/>
      <w:bookmarkStart w:id="836" w:name="_Toc71668634"/>
      <w:bookmarkStart w:id="837" w:name="_Toc71670961"/>
      <w:bookmarkStart w:id="838" w:name="_Toc71672387"/>
      <w:r w:rsidRPr="00A736A7">
        <w:rPr>
          <w:rFonts w:ascii="Times New Roman" w:eastAsia="NSimSun" w:hAnsi="Times New Roman"/>
          <w:i/>
          <w:iCs/>
          <w:color w:val="000000" w:themeColor="text1"/>
          <w:sz w:val="28"/>
          <w:szCs w:val="28"/>
          <w:shd w:val="clear" w:color="auto" w:fill="FFFFFF"/>
          <w:lang w:val="en-US"/>
        </w:rPr>
        <w:t>Hình 4.16</w:t>
      </w:r>
      <w:r w:rsidR="00DA4482" w:rsidRPr="00A736A7">
        <w:rPr>
          <w:rFonts w:ascii="Times New Roman" w:eastAsia="NSimSun" w:hAnsi="Times New Roman"/>
          <w:i/>
          <w:iCs/>
          <w:color w:val="000000" w:themeColor="text1"/>
          <w:sz w:val="28"/>
          <w:szCs w:val="28"/>
          <w:shd w:val="clear" w:color="auto" w:fill="FFFFFF"/>
          <w:lang w:val="en-US"/>
        </w:rPr>
        <w:t>. Thư mục Repository</w:t>
      </w:r>
      <w:bookmarkEnd w:id="835"/>
      <w:bookmarkEnd w:id="836"/>
      <w:bookmarkEnd w:id="837"/>
      <w:bookmarkEnd w:id="838"/>
    </w:p>
    <w:p w14:paraId="1B26840B" w14:textId="77777777" w:rsidR="00A736A7" w:rsidRDefault="00A736A7">
      <w:pPr>
        <w:rPr>
          <w:rFonts w:ascii="Times New Roman" w:eastAsia="NSimSun" w:hAnsi="Times New Roman" w:cstheme="majorBidi"/>
          <w:b/>
          <w:iCs/>
          <w:color w:val="000000" w:themeColor="text1"/>
          <w:sz w:val="28"/>
          <w:szCs w:val="28"/>
          <w:shd w:val="clear" w:color="auto" w:fill="FFFFFF"/>
          <w:lang w:val="en-US"/>
        </w:rPr>
      </w:pPr>
      <w:r>
        <w:rPr>
          <w:rFonts w:ascii="Times New Roman" w:eastAsia="NSimSun" w:hAnsi="Times New Roman"/>
          <w:b/>
          <w:iCs/>
          <w:color w:val="000000" w:themeColor="text1"/>
          <w:sz w:val="28"/>
          <w:szCs w:val="28"/>
          <w:shd w:val="clear" w:color="auto" w:fill="FFFFFF"/>
          <w:lang w:val="en-US"/>
        </w:rPr>
        <w:br w:type="page"/>
      </w:r>
    </w:p>
    <w:p w14:paraId="57EAD8FE" w14:textId="4577ACA1" w:rsidR="00452707" w:rsidRPr="00B953D1" w:rsidRDefault="001D22AF" w:rsidP="00B953D1">
      <w:pPr>
        <w:pStyle w:val="Heading3"/>
        <w:spacing w:line="360" w:lineRule="auto"/>
        <w:rPr>
          <w:rFonts w:ascii="Times New Roman" w:eastAsia="NSimSun" w:hAnsi="Times New Roman"/>
          <w:b/>
          <w:iCs/>
          <w:color w:val="000000" w:themeColor="text1"/>
          <w:sz w:val="28"/>
          <w:szCs w:val="28"/>
          <w:shd w:val="clear" w:color="auto" w:fill="FFFFFF"/>
          <w:lang w:val="en-US"/>
        </w:rPr>
      </w:pPr>
      <w:bookmarkStart w:id="839" w:name="_Toc71589344"/>
      <w:bookmarkStart w:id="840" w:name="_Toc71645397"/>
      <w:bookmarkStart w:id="841" w:name="_Toc71672388"/>
      <w:r>
        <w:rPr>
          <w:rFonts w:ascii="Times New Roman" w:eastAsia="NSimSun" w:hAnsi="Times New Roman"/>
          <w:b/>
          <w:iCs/>
          <w:color w:val="000000" w:themeColor="text1"/>
          <w:sz w:val="28"/>
          <w:szCs w:val="28"/>
          <w:shd w:val="clear" w:color="auto" w:fill="FFFFFF"/>
          <w:lang w:val="en-US"/>
        </w:rPr>
        <w:lastRenderedPageBreak/>
        <w:t>4</w:t>
      </w:r>
      <w:r w:rsidR="00B953D1" w:rsidRPr="00B953D1">
        <w:rPr>
          <w:rFonts w:ascii="Times New Roman" w:eastAsia="NSimSun" w:hAnsi="Times New Roman"/>
          <w:b/>
          <w:iCs/>
          <w:color w:val="000000" w:themeColor="text1"/>
          <w:sz w:val="28"/>
          <w:szCs w:val="28"/>
          <w:shd w:val="clear" w:color="auto" w:fill="FFFFFF"/>
          <w:lang w:val="en-US"/>
        </w:rPr>
        <w:t xml:space="preserve">.1.2. </w:t>
      </w:r>
      <w:r w:rsidR="00A200BC" w:rsidRPr="00B953D1">
        <w:rPr>
          <w:rFonts w:ascii="Times New Roman" w:eastAsia="NSimSun" w:hAnsi="Times New Roman"/>
          <w:b/>
          <w:iCs/>
          <w:color w:val="000000" w:themeColor="text1"/>
          <w:sz w:val="28"/>
          <w:szCs w:val="28"/>
          <w:shd w:val="clear" w:color="auto" w:fill="FFFFFF"/>
          <w:lang w:val="en-US"/>
        </w:rPr>
        <w:t>Xây dựng project FrontEnd</w:t>
      </w:r>
      <w:bookmarkStart w:id="842" w:name="_Toc40819819"/>
      <w:bookmarkStart w:id="843" w:name="_Toc40213577"/>
      <w:bookmarkStart w:id="844" w:name="_Toc40213671"/>
      <w:bookmarkStart w:id="845" w:name="_Toc40213758"/>
      <w:bookmarkStart w:id="846" w:name="_Toc40213993"/>
      <w:bookmarkStart w:id="847" w:name="_Toc40214200"/>
      <w:bookmarkEnd w:id="839"/>
      <w:bookmarkEnd w:id="840"/>
      <w:bookmarkEnd w:id="841"/>
    </w:p>
    <w:p w14:paraId="1ED64B65" w14:textId="0717EE9C" w:rsidR="00633145" w:rsidRPr="00A736A7" w:rsidRDefault="006D46E2" w:rsidP="00A736A7">
      <w:pPr>
        <w:pStyle w:val="Heading4"/>
        <w:spacing w:line="360" w:lineRule="auto"/>
        <w:jc w:val="both"/>
        <w:rPr>
          <w:rFonts w:ascii="Times New Roman" w:eastAsia="NSimSun" w:hAnsi="Times New Roman"/>
          <w:b/>
          <w:i w:val="0"/>
          <w:iCs w:val="0"/>
          <w:color w:val="000000" w:themeColor="text1"/>
          <w:sz w:val="28"/>
          <w:szCs w:val="28"/>
          <w:shd w:val="clear" w:color="auto" w:fill="FFFFFF"/>
          <w:lang w:val="en-US"/>
        </w:rPr>
      </w:pPr>
      <w:r w:rsidRPr="00A736A7">
        <w:rPr>
          <w:rFonts w:ascii="Times New Roman" w:eastAsia="NSimSun" w:hAnsi="Times New Roman"/>
          <w:b/>
          <w:i w:val="0"/>
          <w:iCs w:val="0"/>
          <w:color w:val="000000" w:themeColor="text1"/>
          <w:sz w:val="28"/>
          <w:szCs w:val="28"/>
          <w:shd w:val="clear" w:color="auto" w:fill="FFFFFF"/>
          <w:lang w:val="en-US"/>
        </w:rPr>
        <w:t>4.1.2</w:t>
      </w:r>
      <w:r w:rsidR="00633145" w:rsidRPr="00A736A7">
        <w:rPr>
          <w:rFonts w:ascii="Times New Roman" w:eastAsia="NSimSun" w:hAnsi="Times New Roman"/>
          <w:b/>
          <w:i w:val="0"/>
          <w:iCs w:val="0"/>
          <w:color w:val="000000" w:themeColor="text1"/>
          <w:sz w:val="28"/>
          <w:szCs w:val="28"/>
          <w:shd w:val="clear" w:color="auto" w:fill="FFFFFF"/>
          <w:lang w:val="en-US"/>
        </w:rPr>
        <w:t>.1. Yêu cầu hệ thống và môi trường cài đặ</w:t>
      </w:r>
      <w:r w:rsidR="001D22AF" w:rsidRPr="00A736A7">
        <w:rPr>
          <w:rFonts w:ascii="Times New Roman" w:eastAsia="NSimSun" w:hAnsi="Times New Roman"/>
          <w:b/>
          <w:i w:val="0"/>
          <w:iCs w:val="0"/>
          <w:color w:val="000000" w:themeColor="text1"/>
          <w:sz w:val="28"/>
          <w:szCs w:val="28"/>
          <w:shd w:val="clear" w:color="auto" w:fill="FFFFFF"/>
          <w:lang w:val="en-US"/>
        </w:rPr>
        <w:t>t</w:t>
      </w:r>
    </w:p>
    <w:p w14:paraId="663D60D8" w14:textId="572167A4" w:rsidR="00633145" w:rsidRDefault="00633145" w:rsidP="001D22AF">
      <w:pPr>
        <w:spacing w:line="360" w:lineRule="auto"/>
        <w:ind w:firstLine="720"/>
        <w:jc w:val="both"/>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 xml:space="preserve">Để cài đặt được Vue.js </w:t>
      </w:r>
      <w:r w:rsidR="00770C4B">
        <w:rPr>
          <w:rFonts w:ascii="Times New Roman" w:eastAsia="NSimSun" w:hAnsi="Times New Roman"/>
          <w:iCs/>
          <w:sz w:val="28"/>
          <w:szCs w:val="28"/>
          <w:shd w:val="clear" w:color="auto" w:fill="FFFFFF"/>
          <w:lang w:val="en-US"/>
        </w:rPr>
        <w:t>và chạy được một project Vue.js thì chúng ta cần cài đặt một số thành phần để có thể sử dụng được Vue.js</w:t>
      </w:r>
    </w:p>
    <w:p w14:paraId="3791D100" w14:textId="2DC243DB" w:rsidR="00770C4B" w:rsidRDefault="00770C4B" w:rsidP="00770C4B">
      <w:pPr>
        <w:pStyle w:val="ListParagraph"/>
        <w:numPr>
          <w:ilvl w:val="0"/>
          <w:numId w:val="70"/>
        </w:numPr>
        <w:spacing w:line="360" w:lineRule="auto"/>
        <w:jc w:val="both"/>
        <w:rPr>
          <w:rFonts w:ascii="Times New Roman" w:eastAsia="NSimSun" w:hAnsi="Times New Roman"/>
          <w:b/>
          <w:iCs/>
          <w:sz w:val="28"/>
          <w:szCs w:val="28"/>
          <w:shd w:val="clear" w:color="auto" w:fill="FFFFFF"/>
          <w:lang w:val="en-US"/>
        </w:rPr>
      </w:pPr>
      <w:r w:rsidRPr="00770C4B">
        <w:rPr>
          <w:rFonts w:ascii="Times New Roman" w:eastAsia="NSimSun" w:hAnsi="Times New Roman"/>
          <w:b/>
          <w:iCs/>
          <w:sz w:val="28"/>
          <w:szCs w:val="28"/>
          <w:shd w:val="clear" w:color="auto" w:fill="FFFFFF"/>
          <w:lang w:val="en-US"/>
        </w:rPr>
        <w:t>Cài đặt Node.js</w:t>
      </w:r>
    </w:p>
    <w:p w14:paraId="10B20386" w14:textId="09E908C4" w:rsidR="00770C4B" w:rsidRPr="00770C4B" w:rsidRDefault="00770C4B" w:rsidP="00770C4B">
      <w:pPr>
        <w:spacing w:line="360" w:lineRule="auto"/>
        <w:ind w:left="360"/>
        <w:jc w:val="both"/>
        <w:rPr>
          <w:rFonts w:ascii="Times New Roman" w:eastAsia="NSimSun" w:hAnsi="Times New Roman"/>
          <w:iCs/>
          <w:sz w:val="28"/>
          <w:szCs w:val="28"/>
          <w:shd w:val="clear" w:color="auto" w:fill="FFFFFF"/>
          <w:lang w:val="en-US"/>
        </w:rPr>
      </w:pPr>
      <w:r w:rsidRPr="00770C4B">
        <w:rPr>
          <w:rFonts w:ascii="Times New Roman" w:eastAsia="NSimSun" w:hAnsi="Times New Roman"/>
          <w:iCs/>
          <w:sz w:val="28"/>
          <w:szCs w:val="28"/>
          <w:shd w:val="clear" w:color="auto" w:fill="FFFFFF"/>
          <w:lang w:val="en-US"/>
        </w:rPr>
        <w:t>Chúng ta vào trang chủ của Node.js và tiế</w:t>
      </w:r>
      <w:r w:rsidR="001D22AF">
        <w:rPr>
          <w:rFonts w:ascii="Times New Roman" w:eastAsia="NSimSun" w:hAnsi="Times New Roman"/>
          <w:iCs/>
          <w:sz w:val="28"/>
          <w:szCs w:val="28"/>
          <w:shd w:val="clear" w:color="auto" w:fill="FFFFFF"/>
          <w:lang w:val="en-US"/>
        </w:rPr>
        <w:t xml:space="preserve">n hàng download </w:t>
      </w:r>
      <w:hyperlink r:id="rId138" w:history="1">
        <w:r w:rsidR="00730084" w:rsidRPr="006D2540">
          <w:rPr>
            <w:rStyle w:val="Hyperlink"/>
            <w:rFonts w:ascii="Times New Roman" w:eastAsia="NSimSun" w:hAnsi="Times New Roman"/>
            <w:iCs/>
            <w:sz w:val="28"/>
            <w:szCs w:val="28"/>
            <w:shd w:val="clear" w:color="auto" w:fill="FFFFFF"/>
            <w:lang w:val="en-US"/>
          </w:rPr>
          <w:t>https://nodejs.org/</w:t>
        </w:r>
      </w:hyperlink>
      <w:r w:rsidR="001D22AF" w:rsidRPr="001D22AF">
        <w:rPr>
          <w:rFonts w:ascii="Times New Roman" w:eastAsia="NSimSun" w:hAnsi="Times New Roman"/>
          <w:iCs/>
          <w:sz w:val="28"/>
          <w:szCs w:val="28"/>
          <w:u w:val="single"/>
          <w:shd w:val="clear" w:color="auto" w:fill="FFFFFF"/>
          <w:lang w:val="en-US"/>
        </w:rPr>
        <w:t>.</w:t>
      </w:r>
      <w:r w:rsidR="00730084">
        <w:rPr>
          <w:rFonts w:ascii="Times New Roman" w:eastAsia="NSimSun" w:hAnsi="Times New Roman"/>
          <w:iCs/>
          <w:sz w:val="28"/>
          <w:szCs w:val="28"/>
          <w:u w:val="single"/>
          <w:shd w:val="clear" w:color="auto" w:fill="FFFFFF"/>
          <w:lang w:val="en-US"/>
        </w:rPr>
        <w:t xml:space="preserve"> [14]</w:t>
      </w:r>
      <w:r w:rsidR="00BA40F3">
        <w:rPr>
          <w:rFonts w:ascii="Times New Roman" w:eastAsia="NSimSun" w:hAnsi="Times New Roman"/>
          <w:iCs/>
          <w:sz w:val="28"/>
          <w:szCs w:val="28"/>
          <w:u w:val="single"/>
          <w:shd w:val="clear" w:color="auto" w:fill="FFFFFF"/>
          <w:lang w:val="en-US"/>
        </w:rPr>
        <w:t>, [16]</w:t>
      </w:r>
    </w:p>
    <w:p w14:paraId="52BB464A" w14:textId="6631A4FD" w:rsidR="00770C4B" w:rsidRPr="001D22AF" w:rsidRDefault="00770C4B" w:rsidP="001D22AF">
      <w:pPr>
        <w:spacing w:line="360" w:lineRule="auto"/>
        <w:jc w:val="center"/>
        <w:rPr>
          <w:rFonts w:ascii="Times New Roman" w:eastAsia="NSimSun" w:hAnsi="Times New Roman"/>
          <w:b/>
          <w:iCs/>
          <w:sz w:val="28"/>
          <w:szCs w:val="28"/>
          <w:shd w:val="clear" w:color="auto" w:fill="FFFFFF"/>
          <w:lang w:val="en-US"/>
        </w:rPr>
      </w:pPr>
      <w:r w:rsidRPr="00770C4B">
        <w:rPr>
          <w:noProof/>
          <w:shd w:val="clear" w:color="auto" w:fill="FFFFFF"/>
          <w:lang w:val="en-US"/>
        </w:rPr>
        <w:drawing>
          <wp:inline distT="0" distB="0" distL="0" distR="0" wp14:anchorId="02F017FA" wp14:editId="5DF84B50">
            <wp:extent cx="4623758" cy="2301176"/>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43603" cy="2311052"/>
                    </a:xfrm>
                    <a:prstGeom prst="rect">
                      <a:avLst/>
                    </a:prstGeom>
                  </pic:spPr>
                </pic:pic>
              </a:graphicData>
            </a:graphic>
          </wp:inline>
        </w:drawing>
      </w:r>
    </w:p>
    <w:p w14:paraId="19937E44" w14:textId="1F34D252" w:rsidR="00770C4B" w:rsidRPr="00A736A7" w:rsidRDefault="00770C4B"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48" w:name="_Toc71589345"/>
      <w:bookmarkStart w:id="849" w:name="_Toc71668636"/>
      <w:bookmarkStart w:id="850" w:name="_Toc71670963"/>
      <w:bookmarkStart w:id="851" w:name="_Toc71672389"/>
      <w:r w:rsidRPr="00A736A7">
        <w:rPr>
          <w:rFonts w:ascii="Times New Roman" w:eastAsia="NSimSun" w:hAnsi="Times New Roman"/>
          <w:i/>
          <w:iCs/>
          <w:color w:val="000000" w:themeColor="text1"/>
          <w:sz w:val="28"/>
          <w:szCs w:val="28"/>
          <w:shd w:val="clear" w:color="auto" w:fill="FFFFFF"/>
          <w:lang w:val="en-US"/>
        </w:rPr>
        <w:t>Hình 4.17. Lựa chọn phiên bản Node.js</w:t>
      </w:r>
      <w:bookmarkEnd w:id="848"/>
      <w:bookmarkEnd w:id="849"/>
      <w:bookmarkEnd w:id="850"/>
      <w:bookmarkEnd w:id="851"/>
    </w:p>
    <w:p w14:paraId="7AC2A1F7" w14:textId="1F3D2C23" w:rsidR="00770C4B" w:rsidRDefault="00770C4B" w:rsidP="00770C4B">
      <w:pPr>
        <w:pStyle w:val="ListParagraph"/>
        <w:spacing w:line="360" w:lineRule="auto"/>
        <w:rPr>
          <w:rFonts w:ascii="Times New Roman" w:eastAsia="NSimSun" w:hAnsi="Times New Roman"/>
          <w:iCs/>
          <w:sz w:val="28"/>
          <w:szCs w:val="28"/>
          <w:shd w:val="clear" w:color="auto" w:fill="FFFFFF"/>
          <w:lang w:val="en-US"/>
        </w:rPr>
      </w:pPr>
      <w:r w:rsidRPr="00770C4B">
        <w:rPr>
          <w:rFonts w:ascii="Times New Roman" w:eastAsia="NSimSun" w:hAnsi="Times New Roman"/>
          <w:iCs/>
          <w:sz w:val="28"/>
          <w:szCs w:val="28"/>
          <w:shd w:val="clear" w:color="auto" w:fill="FFFFFF"/>
          <w:lang w:val="en-US"/>
        </w:rPr>
        <w:t>Tải về và tiến hành cài đặ</w:t>
      </w:r>
      <w:r w:rsidR="001D22AF">
        <w:rPr>
          <w:rFonts w:ascii="Times New Roman" w:eastAsia="NSimSun" w:hAnsi="Times New Roman"/>
          <w:iCs/>
          <w:sz w:val="28"/>
          <w:szCs w:val="28"/>
          <w:shd w:val="clear" w:color="auto" w:fill="FFFFFF"/>
          <w:lang w:val="en-US"/>
        </w:rPr>
        <w:t>t.</w:t>
      </w:r>
    </w:p>
    <w:p w14:paraId="30B23761" w14:textId="3C42910D" w:rsidR="00770C4B" w:rsidRDefault="00770C4B" w:rsidP="00770C4B">
      <w:pPr>
        <w:pStyle w:val="ListParagraph"/>
        <w:spacing w:line="360" w:lineRule="auto"/>
        <w:jc w:val="center"/>
        <w:rPr>
          <w:rFonts w:ascii="Times New Roman" w:eastAsia="NSimSun" w:hAnsi="Times New Roman"/>
          <w:iCs/>
          <w:sz w:val="28"/>
          <w:szCs w:val="28"/>
          <w:shd w:val="clear" w:color="auto" w:fill="FFFFFF"/>
          <w:lang w:val="en-US"/>
        </w:rPr>
      </w:pPr>
      <w:r w:rsidRPr="00770C4B">
        <w:rPr>
          <w:rFonts w:ascii="Times New Roman" w:eastAsia="NSimSun" w:hAnsi="Times New Roman"/>
          <w:iCs/>
          <w:noProof/>
          <w:sz w:val="28"/>
          <w:szCs w:val="28"/>
          <w:shd w:val="clear" w:color="auto" w:fill="FFFFFF"/>
          <w:lang w:val="en-US"/>
        </w:rPr>
        <w:drawing>
          <wp:inline distT="0" distB="0" distL="0" distR="0" wp14:anchorId="0E23CAA4" wp14:editId="3A885804">
            <wp:extent cx="4770408" cy="321796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7458" cy="3249707"/>
                    </a:xfrm>
                    <a:prstGeom prst="rect">
                      <a:avLst/>
                    </a:prstGeom>
                  </pic:spPr>
                </pic:pic>
              </a:graphicData>
            </a:graphic>
          </wp:inline>
        </w:drawing>
      </w:r>
    </w:p>
    <w:p w14:paraId="60C37BF5" w14:textId="6CFE9C9F" w:rsidR="00770C4B" w:rsidRPr="00A736A7" w:rsidRDefault="00770C4B" w:rsidP="00A736A7">
      <w:pPr>
        <w:pStyle w:val="ListParagraph"/>
        <w:spacing w:line="360" w:lineRule="auto"/>
        <w:jc w:val="center"/>
        <w:outlineLvl w:val="0"/>
        <w:rPr>
          <w:rFonts w:ascii="Times New Roman" w:eastAsia="NSimSun" w:hAnsi="Times New Roman"/>
          <w:i/>
          <w:iCs/>
          <w:color w:val="000000" w:themeColor="text1"/>
          <w:sz w:val="28"/>
          <w:szCs w:val="28"/>
          <w:shd w:val="clear" w:color="auto" w:fill="FFFFFF"/>
          <w:lang w:val="en-US"/>
        </w:rPr>
      </w:pPr>
      <w:bookmarkStart w:id="852" w:name="_Toc70426228"/>
      <w:bookmarkStart w:id="853" w:name="_Toc71589346"/>
      <w:bookmarkStart w:id="854" w:name="_Toc71668637"/>
      <w:bookmarkStart w:id="855" w:name="_Toc71670964"/>
      <w:bookmarkStart w:id="856" w:name="_Toc71672390"/>
      <w:r w:rsidRPr="00A736A7">
        <w:rPr>
          <w:rFonts w:ascii="Times New Roman" w:eastAsia="NSimSun" w:hAnsi="Times New Roman"/>
          <w:i/>
          <w:iCs/>
          <w:color w:val="000000" w:themeColor="text1"/>
          <w:sz w:val="28"/>
          <w:szCs w:val="28"/>
          <w:shd w:val="clear" w:color="auto" w:fill="FFFFFF"/>
          <w:lang w:val="en-US"/>
        </w:rPr>
        <w:t>Hình 4.1</w:t>
      </w:r>
      <w:r w:rsidR="004B70B9" w:rsidRPr="00A736A7">
        <w:rPr>
          <w:rFonts w:ascii="Times New Roman" w:eastAsia="NSimSun" w:hAnsi="Times New Roman"/>
          <w:i/>
          <w:iCs/>
          <w:color w:val="000000" w:themeColor="text1"/>
          <w:sz w:val="28"/>
          <w:szCs w:val="28"/>
          <w:shd w:val="clear" w:color="auto" w:fill="FFFFFF"/>
          <w:lang w:val="en-US"/>
        </w:rPr>
        <w:t>8</w:t>
      </w:r>
      <w:r w:rsidRPr="00A736A7">
        <w:rPr>
          <w:rFonts w:ascii="Times New Roman" w:eastAsia="NSimSun" w:hAnsi="Times New Roman"/>
          <w:i/>
          <w:iCs/>
          <w:color w:val="000000" w:themeColor="text1"/>
          <w:sz w:val="28"/>
          <w:szCs w:val="28"/>
          <w:shd w:val="clear" w:color="auto" w:fill="FFFFFF"/>
          <w:lang w:val="en-US"/>
        </w:rPr>
        <w:t>. Cài đặt Node.js</w:t>
      </w:r>
      <w:bookmarkEnd w:id="852"/>
      <w:bookmarkEnd w:id="853"/>
      <w:bookmarkEnd w:id="854"/>
      <w:bookmarkEnd w:id="855"/>
      <w:bookmarkEnd w:id="856"/>
    </w:p>
    <w:p w14:paraId="2A38CD98" w14:textId="79CA268E" w:rsidR="00770C4B" w:rsidRPr="00770C4B" w:rsidRDefault="00770C4B" w:rsidP="001D22AF">
      <w:pPr>
        <w:pStyle w:val="ListParagraph"/>
        <w:numPr>
          <w:ilvl w:val="0"/>
          <w:numId w:val="70"/>
        </w:numPr>
        <w:spacing w:line="360" w:lineRule="auto"/>
        <w:rPr>
          <w:rFonts w:ascii="Times New Roman" w:eastAsia="NSimSun" w:hAnsi="Times New Roman"/>
          <w:b/>
          <w:iCs/>
          <w:sz w:val="28"/>
          <w:szCs w:val="28"/>
          <w:shd w:val="clear" w:color="auto" w:fill="FFFFFF"/>
          <w:lang w:val="en-US"/>
        </w:rPr>
      </w:pPr>
      <w:r w:rsidRPr="00770C4B">
        <w:rPr>
          <w:rFonts w:ascii="Times New Roman" w:eastAsia="NSimSun" w:hAnsi="Times New Roman"/>
          <w:b/>
          <w:iCs/>
          <w:sz w:val="28"/>
          <w:szCs w:val="28"/>
          <w:shd w:val="clear" w:color="auto" w:fill="FFFFFF"/>
          <w:lang w:val="en-US"/>
        </w:rPr>
        <w:lastRenderedPageBreak/>
        <w:t>Cài đặt Vue.js</w:t>
      </w:r>
    </w:p>
    <w:p w14:paraId="5B361556" w14:textId="39A163A3" w:rsidR="00770C4B" w:rsidRPr="001D22AF" w:rsidRDefault="001D22AF" w:rsidP="001D22AF">
      <w:pPr>
        <w:pStyle w:val="ListParagraph"/>
        <w:spacing w:line="360" w:lineRule="auto"/>
        <w:rPr>
          <w:rFonts w:ascii="Times New Roman" w:eastAsia="NSimSun" w:hAnsi="Times New Roman"/>
          <w:i/>
          <w:iCs/>
          <w:sz w:val="28"/>
          <w:szCs w:val="28"/>
          <w:shd w:val="clear" w:color="auto" w:fill="FFFFFF"/>
          <w:lang w:val="en-US"/>
        </w:rPr>
      </w:pPr>
      <w:r>
        <w:rPr>
          <w:rFonts w:ascii="Times New Roman" w:eastAsia="NSimSun" w:hAnsi="Times New Roman"/>
          <w:i/>
          <w:iCs/>
          <w:sz w:val="28"/>
          <w:szCs w:val="28"/>
          <w:shd w:val="clear" w:color="auto" w:fill="FFFFFF"/>
          <w:lang w:val="en-US"/>
        </w:rPr>
        <w:t>Một số cách</w:t>
      </w:r>
      <w:r w:rsidR="000773F7" w:rsidRPr="001D22AF">
        <w:rPr>
          <w:rFonts w:ascii="Times New Roman" w:eastAsia="NSimSun" w:hAnsi="Times New Roman"/>
          <w:i/>
          <w:iCs/>
          <w:sz w:val="28"/>
          <w:szCs w:val="28"/>
          <w:shd w:val="clear" w:color="auto" w:fill="FFFFFF"/>
          <w:lang w:val="en-US"/>
        </w:rPr>
        <w:t xml:space="preserve"> cài đặ</w:t>
      </w:r>
      <w:r w:rsidRPr="001D22AF">
        <w:rPr>
          <w:rFonts w:ascii="Times New Roman" w:eastAsia="NSimSun" w:hAnsi="Times New Roman"/>
          <w:i/>
          <w:iCs/>
          <w:sz w:val="28"/>
          <w:szCs w:val="28"/>
          <w:shd w:val="clear" w:color="auto" w:fill="FFFFFF"/>
          <w:lang w:val="en-US"/>
        </w:rPr>
        <w:t>t Vue.js.</w:t>
      </w:r>
    </w:p>
    <w:p w14:paraId="1C354D4C" w14:textId="6F021D4A" w:rsidR="000773F7" w:rsidRPr="001D22AF" w:rsidRDefault="000773F7" w:rsidP="001D22AF">
      <w:pPr>
        <w:pStyle w:val="ListParagraph"/>
        <w:numPr>
          <w:ilvl w:val="0"/>
          <w:numId w:val="103"/>
        </w:numPr>
        <w:spacing w:line="360" w:lineRule="auto"/>
        <w:rPr>
          <w:rFonts w:ascii="Times New Roman" w:eastAsia="NSimSun" w:hAnsi="Times New Roman"/>
          <w:iCs/>
          <w:sz w:val="28"/>
          <w:szCs w:val="28"/>
          <w:shd w:val="clear" w:color="auto" w:fill="FFFFFF"/>
          <w:lang w:val="en-US"/>
        </w:rPr>
      </w:pPr>
      <w:r w:rsidRPr="001D22AF">
        <w:rPr>
          <w:rFonts w:ascii="Times New Roman" w:eastAsia="NSimSun" w:hAnsi="Times New Roman"/>
          <w:b/>
          <w:iCs/>
          <w:sz w:val="28"/>
          <w:szCs w:val="28"/>
          <w:shd w:val="clear" w:color="auto" w:fill="FFFFFF"/>
          <w:lang w:val="en-US"/>
        </w:rPr>
        <w:t>Cách 1:</w:t>
      </w:r>
      <w:r w:rsidRPr="001D22AF">
        <w:rPr>
          <w:rFonts w:ascii="Times New Roman" w:eastAsia="NSimSun" w:hAnsi="Times New Roman"/>
          <w:iCs/>
          <w:sz w:val="28"/>
          <w:szCs w:val="28"/>
          <w:shd w:val="clear" w:color="auto" w:fill="FFFFFF"/>
          <w:lang w:val="en-US"/>
        </w:rPr>
        <w:t xml:space="preserve"> Sử dụng CND (Content delively Netwwork)</w:t>
      </w:r>
    </w:p>
    <w:p w14:paraId="3F2A8BDB" w14:textId="43AE5906" w:rsidR="000773F7" w:rsidRDefault="000773F7" w:rsidP="001D22AF">
      <w:pPr>
        <w:spacing w:line="360" w:lineRule="auto"/>
        <w:rPr>
          <w:rFonts w:ascii="Times New Roman" w:eastAsia="NSimSun" w:hAnsi="Times New Roman"/>
          <w:iCs/>
          <w:sz w:val="28"/>
          <w:szCs w:val="28"/>
          <w:shd w:val="clear" w:color="auto" w:fill="FFFFFF"/>
          <w:lang w:val="en-US"/>
        </w:rPr>
      </w:pPr>
      <w:r>
        <w:rPr>
          <w:rFonts w:ascii="Times New Roman" w:eastAsia="NSimSun" w:hAnsi="Times New Roman"/>
          <w:i/>
          <w:iCs/>
          <w:sz w:val="28"/>
          <w:szCs w:val="28"/>
          <w:shd w:val="clear" w:color="auto" w:fill="FFFFFF"/>
          <w:lang w:val="en-US"/>
        </w:rPr>
        <w:tab/>
      </w:r>
      <w:r>
        <w:rPr>
          <w:rFonts w:ascii="Times New Roman" w:eastAsia="NSimSun" w:hAnsi="Times New Roman"/>
          <w:iCs/>
          <w:sz w:val="28"/>
          <w:szCs w:val="28"/>
          <w:shd w:val="clear" w:color="auto" w:fill="FFFFFF"/>
          <w:lang w:val="en-US"/>
        </w:rPr>
        <w:t>Đây là cách nhanh gọn nhất, bạn chỉ cầ</w:t>
      </w:r>
      <w:r w:rsidR="001D22AF">
        <w:rPr>
          <w:rFonts w:ascii="Times New Roman" w:eastAsia="NSimSun" w:hAnsi="Times New Roman"/>
          <w:iCs/>
          <w:sz w:val="28"/>
          <w:szCs w:val="28"/>
          <w:shd w:val="clear" w:color="auto" w:fill="FFFFFF"/>
          <w:lang w:val="en-US"/>
        </w:rPr>
        <w:t>n thêm</w:t>
      </w:r>
      <w:r>
        <w:rPr>
          <w:rFonts w:ascii="Times New Roman" w:eastAsia="NSimSun" w:hAnsi="Times New Roman"/>
          <w:iCs/>
          <w:sz w:val="28"/>
          <w:szCs w:val="28"/>
          <w:shd w:val="clear" w:color="auto" w:fill="FFFFFF"/>
          <w:lang w:val="en-US"/>
        </w:rPr>
        <w:t xml:space="preserve"> đường link.</w:t>
      </w:r>
    </w:p>
    <w:p w14:paraId="3D452A32" w14:textId="2D742694" w:rsidR="000773F7" w:rsidRDefault="000773F7" w:rsidP="001D22AF">
      <w:pPr>
        <w:spacing w:line="360" w:lineRule="auto"/>
        <w:jc w:val="center"/>
        <w:rPr>
          <w:rFonts w:ascii="Times New Roman" w:eastAsia="NSimSun" w:hAnsi="Times New Roman"/>
          <w:iCs/>
          <w:sz w:val="28"/>
          <w:szCs w:val="28"/>
          <w:shd w:val="clear" w:color="auto" w:fill="FFFFFF"/>
          <w:lang w:val="en-US"/>
        </w:rPr>
      </w:pPr>
      <w:r w:rsidRPr="000773F7">
        <w:rPr>
          <w:rFonts w:ascii="Times New Roman" w:eastAsia="NSimSun" w:hAnsi="Times New Roman"/>
          <w:iCs/>
          <w:noProof/>
          <w:sz w:val="28"/>
          <w:szCs w:val="28"/>
          <w:shd w:val="clear" w:color="auto" w:fill="FFFFFF"/>
          <w:lang w:val="en-US"/>
        </w:rPr>
        <w:drawing>
          <wp:inline distT="0" distB="0" distL="0" distR="0" wp14:anchorId="708452DA" wp14:editId="19336481">
            <wp:extent cx="5760720" cy="405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405130"/>
                    </a:xfrm>
                    <a:prstGeom prst="rect">
                      <a:avLst/>
                    </a:prstGeom>
                  </pic:spPr>
                </pic:pic>
              </a:graphicData>
            </a:graphic>
          </wp:inline>
        </w:drawing>
      </w:r>
    </w:p>
    <w:p w14:paraId="000FD011" w14:textId="77777777" w:rsidR="001D22AF" w:rsidRDefault="000773F7" w:rsidP="001D22AF">
      <w:pPr>
        <w:pStyle w:val="ListParagraph"/>
        <w:numPr>
          <w:ilvl w:val="0"/>
          <w:numId w:val="102"/>
        </w:numPr>
        <w:spacing w:line="360" w:lineRule="auto"/>
        <w:rPr>
          <w:rFonts w:ascii="Times New Roman" w:eastAsia="NSimSun" w:hAnsi="Times New Roman"/>
          <w:iCs/>
          <w:sz w:val="28"/>
          <w:szCs w:val="28"/>
          <w:shd w:val="clear" w:color="auto" w:fill="FFFFFF"/>
          <w:lang w:val="en-US"/>
        </w:rPr>
      </w:pPr>
      <w:r w:rsidRPr="001D22AF">
        <w:rPr>
          <w:rFonts w:ascii="Times New Roman" w:eastAsia="NSimSun" w:hAnsi="Times New Roman"/>
          <w:b/>
          <w:iCs/>
          <w:sz w:val="28"/>
          <w:szCs w:val="28"/>
          <w:shd w:val="clear" w:color="auto" w:fill="FFFFFF"/>
          <w:lang w:val="en-US"/>
        </w:rPr>
        <w:t>Cách 2:</w:t>
      </w:r>
      <w:r w:rsidRPr="001D22AF">
        <w:rPr>
          <w:rFonts w:ascii="Times New Roman" w:eastAsia="NSimSun" w:hAnsi="Times New Roman"/>
          <w:iCs/>
          <w:sz w:val="28"/>
          <w:szCs w:val="28"/>
          <w:shd w:val="clear" w:color="auto" w:fill="FFFFFF"/>
          <w:lang w:val="en-US"/>
        </w:rPr>
        <w:t xml:space="preserve"> Dowload</w:t>
      </w:r>
    </w:p>
    <w:p w14:paraId="1566FC10" w14:textId="24B33013" w:rsidR="000773F7" w:rsidRPr="001D22AF" w:rsidRDefault="000773F7" w:rsidP="001D22AF">
      <w:pPr>
        <w:pStyle w:val="ListParagraph"/>
        <w:spacing w:line="360" w:lineRule="auto"/>
        <w:ind w:firstLine="720"/>
        <w:rPr>
          <w:rFonts w:ascii="Times New Roman" w:eastAsia="NSimSun" w:hAnsi="Times New Roman"/>
          <w:iCs/>
          <w:sz w:val="28"/>
          <w:szCs w:val="28"/>
          <w:shd w:val="clear" w:color="auto" w:fill="FFFFFF"/>
          <w:lang w:val="en-US"/>
        </w:rPr>
      </w:pPr>
      <w:r w:rsidRPr="001D22AF">
        <w:rPr>
          <w:rFonts w:ascii="Times New Roman" w:eastAsia="NSimSun" w:hAnsi="Times New Roman"/>
          <w:iCs/>
          <w:sz w:val="28"/>
          <w:szCs w:val="28"/>
          <w:shd w:val="clear" w:color="auto" w:fill="FFFFFF"/>
          <w:lang w:val="en-US"/>
        </w:rPr>
        <w:t>Đây là cách truyền thống, bạn lên trang chủ và tải file.js  về rồi thêm đường dẫn đế</w:t>
      </w:r>
      <w:r w:rsidR="001D22AF">
        <w:rPr>
          <w:rFonts w:ascii="Times New Roman" w:eastAsia="NSimSun" w:hAnsi="Times New Roman"/>
          <w:iCs/>
          <w:sz w:val="28"/>
          <w:szCs w:val="28"/>
          <w:shd w:val="clear" w:color="auto" w:fill="FFFFFF"/>
          <w:lang w:val="en-US"/>
        </w:rPr>
        <w:t>n file.js</w:t>
      </w:r>
      <w:r w:rsidRPr="001D22AF">
        <w:rPr>
          <w:rFonts w:ascii="Times New Roman" w:eastAsia="NSimSun" w:hAnsi="Times New Roman"/>
          <w:iCs/>
          <w:sz w:val="28"/>
          <w:szCs w:val="28"/>
          <w:shd w:val="clear" w:color="auto" w:fill="FFFFFF"/>
          <w:lang w:val="en-US"/>
        </w:rPr>
        <w:t>.</w:t>
      </w:r>
      <w:r w:rsidR="00730084">
        <w:rPr>
          <w:rFonts w:ascii="Times New Roman" w:eastAsia="NSimSun" w:hAnsi="Times New Roman"/>
          <w:iCs/>
          <w:sz w:val="28"/>
          <w:szCs w:val="28"/>
          <w:shd w:val="clear" w:color="auto" w:fill="FFFFFF"/>
          <w:lang w:val="en-US"/>
        </w:rPr>
        <w:t>[15]</w:t>
      </w:r>
    </w:p>
    <w:p w14:paraId="0EE63297" w14:textId="369AAD7C" w:rsidR="000773F7" w:rsidRDefault="000773F7" w:rsidP="001D22AF">
      <w:p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noProof/>
          <w:sz w:val="28"/>
          <w:szCs w:val="28"/>
          <w:shd w:val="clear" w:color="auto" w:fill="FFFFFF"/>
          <w:lang w:val="en-US"/>
        </w:rPr>
        <w:drawing>
          <wp:inline distT="0" distB="0" distL="0" distR="0" wp14:anchorId="024CD8E0" wp14:editId="21A4493F">
            <wp:extent cx="5760720" cy="501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501650"/>
                    </a:xfrm>
                    <a:prstGeom prst="rect">
                      <a:avLst/>
                    </a:prstGeom>
                  </pic:spPr>
                </pic:pic>
              </a:graphicData>
            </a:graphic>
          </wp:inline>
        </w:drawing>
      </w:r>
    </w:p>
    <w:p w14:paraId="66FE3F58" w14:textId="0CEB049D" w:rsidR="000773F7" w:rsidRPr="001D22AF" w:rsidRDefault="001D22AF" w:rsidP="001D22AF">
      <w:pPr>
        <w:spacing w:line="360" w:lineRule="auto"/>
        <w:rPr>
          <w:rFonts w:ascii="Times New Roman" w:eastAsia="NSimSun" w:hAnsi="Times New Roman"/>
          <w:i/>
          <w:iCs/>
          <w:sz w:val="28"/>
          <w:szCs w:val="28"/>
          <w:shd w:val="clear" w:color="auto" w:fill="FFFFFF"/>
          <w:lang w:val="en-US"/>
        </w:rPr>
      </w:pPr>
      <w:r>
        <w:rPr>
          <w:rFonts w:ascii="Times New Roman" w:eastAsia="NSimSun" w:hAnsi="Times New Roman"/>
          <w:i/>
          <w:iCs/>
          <w:sz w:val="28"/>
          <w:szCs w:val="28"/>
          <w:shd w:val="clear" w:color="auto" w:fill="FFFFFF"/>
          <w:lang w:val="en-US"/>
        </w:rPr>
        <w:t xml:space="preserve">Lưu ý: </w:t>
      </w:r>
      <w:r w:rsidR="000773F7" w:rsidRPr="001D22AF">
        <w:rPr>
          <w:rFonts w:ascii="Times New Roman" w:eastAsia="NSimSun" w:hAnsi="Times New Roman"/>
          <w:i/>
          <w:iCs/>
          <w:sz w:val="28"/>
          <w:szCs w:val="28"/>
          <w:shd w:val="clear" w:color="auto" w:fill="FFFFFF"/>
          <w:lang w:val="en-US"/>
        </w:rPr>
        <w:t>Khi sử dụng 2 cách này thì bạn cần chú ý rằng sẽ có 2 phiên bản, đó là phiên bản dành cho phát triển (đuôi .js) và phiên bản tối ưu dung lượng (đuôi .min.js).</w:t>
      </w:r>
    </w:p>
    <w:p w14:paraId="7DB47665" w14:textId="77777777" w:rsidR="001D22AF" w:rsidRDefault="000773F7" w:rsidP="001D22AF">
      <w:pPr>
        <w:pStyle w:val="ListParagraph"/>
        <w:numPr>
          <w:ilvl w:val="0"/>
          <w:numId w:val="104"/>
        </w:numPr>
        <w:spacing w:line="360" w:lineRule="auto"/>
        <w:rPr>
          <w:rFonts w:ascii="Times New Roman" w:eastAsia="NSimSun" w:hAnsi="Times New Roman"/>
          <w:iCs/>
          <w:sz w:val="28"/>
          <w:szCs w:val="28"/>
          <w:shd w:val="clear" w:color="auto" w:fill="FFFFFF"/>
          <w:lang w:val="en-US"/>
        </w:rPr>
      </w:pPr>
      <w:r w:rsidRPr="001D22AF">
        <w:rPr>
          <w:rFonts w:ascii="Times New Roman" w:eastAsia="NSimSun" w:hAnsi="Times New Roman"/>
          <w:b/>
          <w:iCs/>
          <w:sz w:val="28"/>
          <w:szCs w:val="28"/>
          <w:shd w:val="clear" w:color="auto" w:fill="FFFFFF"/>
          <w:lang w:val="en-US"/>
        </w:rPr>
        <w:t>Cách 3:</w:t>
      </w:r>
      <w:r w:rsidRPr="001D22AF">
        <w:rPr>
          <w:rFonts w:ascii="Times New Roman" w:eastAsia="NSimSun" w:hAnsi="Times New Roman"/>
          <w:iCs/>
          <w:sz w:val="28"/>
          <w:szCs w:val="28"/>
          <w:shd w:val="clear" w:color="auto" w:fill="FFFFFF"/>
          <w:lang w:val="en-US"/>
        </w:rPr>
        <w:t xml:space="preserve"> NPM (Node Package Manager)</w:t>
      </w:r>
    </w:p>
    <w:p w14:paraId="0937248D" w14:textId="38BB9FC6" w:rsidR="004960F1" w:rsidRDefault="000773F7" w:rsidP="001D22AF">
      <w:pPr>
        <w:pStyle w:val="ListParagraph"/>
        <w:spacing w:line="360" w:lineRule="auto"/>
        <w:ind w:firstLine="360"/>
        <w:rPr>
          <w:rFonts w:ascii="Times New Roman" w:eastAsia="NSimSun" w:hAnsi="Times New Roman"/>
          <w:iCs/>
          <w:sz w:val="28"/>
          <w:szCs w:val="28"/>
          <w:shd w:val="clear" w:color="auto" w:fill="FFFFFF"/>
          <w:lang w:val="en-US"/>
        </w:rPr>
      </w:pPr>
      <w:r w:rsidRPr="001D22AF">
        <w:rPr>
          <w:rFonts w:ascii="Times New Roman" w:eastAsia="NSimSun" w:hAnsi="Times New Roman"/>
          <w:iCs/>
          <w:sz w:val="28"/>
          <w:szCs w:val="28"/>
          <w:shd w:val="clear" w:color="auto" w:fill="FFFFFF"/>
          <w:lang w:val="en-US"/>
        </w:rPr>
        <w:t>Đây là công cụ tạo, quản lí các gói thư viện Javascript, tức là sẽ quả</w:t>
      </w:r>
      <w:r w:rsidR="001D22AF">
        <w:rPr>
          <w:rFonts w:ascii="Times New Roman" w:eastAsia="NSimSun" w:hAnsi="Times New Roman"/>
          <w:iCs/>
          <w:sz w:val="28"/>
          <w:szCs w:val="28"/>
          <w:shd w:val="clear" w:color="auto" w:fill="FFFFFF"/>
          <w:lang w:val="en-US"/>
        </w:rPr>
        <w:t>n</w:t>
      </w:r>
      <w:r w:rsidRPr="001D22AF">
        <w:rPr>
          <w:rFonts w:ascii="Times New Roman" w:eastAsia="NSimSun" w:hAnsi="Times New Roman"/>
          <w:iCs/>
          <w:sz w:val="28"/>
          <w:szCs w:val="28"/>
          <w:shd w:val="clear" w:color="auto" w:fill="FFFFFF"/>
          <w:lang w:val="en-US"/>
        </w:rPr>
        <w:t xml:space="preserve"> lí tự động, loại bỏ các thao tác thủ công như hai cách trên. Chúng ta chỉ cần khai báo những thư viện cần sử dụng vào file package.json, npm sẽ sự động tải chúng về giúp bạn mà không lo thiếu sót.</w:t>
      </w:r>
      <w:r w:rsidR="00BA40F3">
        <w:rPr>
          <w:rFonts w:ascii="Times New Roman" w:eastAsia="NSimSun" w:hAnsi="Times New Roman"/>
          <w:iCs/>
          <w:sz w:val="28"/>
          <w:szCs w:val="28"/>
          <w:shd w:val="clear" w:color="auto" w:fill="FFFFFF"/>
          <w:lang w:val="en-US"/>
        </w:rPr>
        <w:t>[15], [16]</w:t>
      </w:r>
    </w:p>
    <w:p w14:paraId="22A0A206" w14:textId="15F70C81" w:rsidR="000773F7" w:rsidRDefault="000773F7" w:rsidP="001D22AF">
      <w:pPr>
        <w:pStyle w:val="ListParagraph"/>
        <w:numPr>
          <w:ilvl w:val="0"/>
          <w:numId w:val="85"/>
        </w:num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sz w:val="28"/>
          <w:szCs w:val="28"/>
          <w:shd w:val="clear" w:color="auto" w:fill="FFFFFF"/>
          <w:lang w:val="en-US"/>
        </w:rPr>
        <w:t>Cài đặt Node kèm Npm</w:t>
      </w:r>
      <w:r>
        <w:rPr>
          <w:rFonts w:ascii="Times New Roman" w:eastAsia="NSimSun" w:hAnsi="Times New Roman"/>
          <w:iCs/>
          <w:sz w:val="28"/>
          <w:szCs w:val="28"/>
          <w:shd w:val="clear" w:color="auto" w:fill="FFFFFF"/>
          <w:lang w:val="en-US"/>
        </w:rPr>
        <w:t xml:space="preserve"> (Chúng ta đã cài đặt ở phần trên)</w:t>
      </w:r>
    </w:p>
    <w:p w14:paraId="41A763F7" w14:textId="47274341" w:rsidR="000773F7" w:rsidRDefault="000773F7" w:rsidP="001D22AF">
      <w:pPr>
        <w:pStyle w:val="ListParagraph"/>
        <w:numPr>
          <w:ilvl w:val="0"/>
          <w:numId w:val="85"/>
        </w:numPr>
        <w:spacing w:line="360" w:lineRule="auto"/>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Cài đặt Vue bằng npm:</w:t>
      </w:r>
    </w:p>
    <w:p w14:paraId="484BE516" w14:textId="3BB11B09" w:rsidR="000773F7" w:rsidRDefault="000773F7" w:rsidP="001D22AF">
      <w:pPr>
        <w:pStyle w:val="ListParagraph"/>
        <w:numPr>
          <w:ilvl w:val="1"/>
          <w:numId w:val="85"/>
        </w:num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sz w:val="28"/>
          <w:szCs w:val="28"/>
          <w:shd w:val="clear" w:color="auto" w:fill="FFFFFF"/>
          <w:lang w:val="en-US"/>
        </w:rPr>
        <w:t xml:space="preserve">Sử dụng câu lệnh </w:t>
      </w:r>
      <w:r w:rsidRPr="00E05101">
        <w:rPr>
          <w:rFonts w:ascii="Times New Roman" w:eastAsia="NSimSun" w:hAnsi="Times New Roman"/>
          <w:b/>
          <w:iCs/>
          <w:sz w:val="28"/>
          <w:szCs w:val="28"/>
          <w:shd w:val="clear" w:color="auto" w:fill="FFFFFF"/>
          <w:lang w:val="en-US"/>
        </w:rPr>
        <w:t>$ npm install vue</w:t>
      </w:r>
      <w:r>
        <w:rPr>
          <w:rFonts w:ascii="Times New Roman" w:eastAsia="NSimSun" w:hAnsi="Times New Roman"/>
          <w:iCs/>
          <w:sz w:val="28"/>
          <w:szCs w:val="28"/>
          <w:shd w:val="clear" w:color="auto" w:fill="FFFFFF"/>
          <w:lang w:val="en-US"/>
        </w:rPr>
        <w:t>.</w:t>
      </w:r>
    </w:p>
    <w:p w14:paraId="2342F86D" w14:textId="0036D4C6" w:rsidR="00E05101" w:rsidRDefault="000773F7" w:rsidP="001D22AF">
      <w:pPr>
        <w:pStyle w:val="ListParagraph"/>
        <w:numPr>
          <w:ilvl w:val="1"/>
          <w:numId w:val="85"/>
        </w:numPr>
        <w:spacing w:line="360" w:lineRule="auto"/>
        <w:rPr>
          <w:rFonts w:ascii="Times New Roman" w:eastAsia="NSimSun" w:hAnsi="Times New Roman"/>
          <w:iCs/>
          <w:sz w:val="28"/>
          <w:szCs w:val="28"/>
          <w:shd w:val="clear" w:color="auto" w:fill="FFFFFF"/>
          <w:lang w:val="en-US"/>
        </w:rPr>
      </w:pPr>
      <w:r w:rsidRPr="000773F7">
        <w:rPr>
          <w:rFonts w:ascii="Times New Roman" w:eastAsia="NSimSun" w:hAnsi="Times New Roman"/>
          <w:iCs/>
          <w:sz w:val="28"/>
          <w:szCs w:val="28"/>
          <w:shd w:val="clear" w:color="auto" w:fill="FFFFFF"/>
          <w:lang w:val="en-US"/>
        </w:rPr>
        <w:t>Khi đã làm quen, bạn nên cài đặt thêm Vue-CLI (</w:t>
      </w:r>
      <w:r w:rsidRPr="00E05101">
        <w:rPr>
          <w:rFonts w:ascii="Times New Roman" w:eastAsia="NSimSun" w:hAnsi="Times New Roman"/>
          <w:b/>
          <w:iCs/>
          <w:sz w:val="28"/>
          <w:szCs w:val="28"/>
          <w:shd w:val="clear" w:color="auto" w:fill="FFFFFF"/>
          <w:lang w:val="en-US"/>
        </w:rPr>
        <w:t>Command Line Interface</w:t>
      </w:r>
      <w:r w:rsidRPr="000773F7">
        <w:rPr>
          <w:rFonts w:ascii="Times New Roman" w:eastAsia="NSimSun" w:hAnsi="Times New Roman"/>
          <w:iCs/>
          <w:sz w:val="28"/>
          <w:szCs w:val="28"/>
          <w:shd w:val="clear" w:color="auto" w:fill="FFFFFF"/>
          <w:lang w:val="en-US"/>
        </w:rPr>
        <w:t>) giúp nhanh chóng khởi tạo nền tảng cho các ứng dụng.</w:t>
      </w:r>
    </w:p>
    <w:p w14:paraId="528D576B" w14:textId="3BF07B6A" w:rsidR="001D22AF" w:rsidRPr="001D22AF" w:rsidRDefault="001D22AF" w:rsidP="001D22AF">
      <w:pPr>
        <w:spacing w:line="360" w:lineRule="auto"/>
        <w:rPr>
          <w:rFonts w:ascii="Times New Roman" w:eastAsia="NSimSun" w:hAnsi="Times New Roman"/>
          <w:iCs/>
          <w:sz w:val="28"/>
          <w:szCs w:val="28"/>
          <w:shd w:val="clear" w:color="auto" w:fill="FFFFFF"/>
          <w:lang w:val="en-US"/>
        </w:rPr>
      </w:pPr>
      <w:r w:rsidRPr="00E05101">
        <w:rPr>
          <w:noProof/>
          <w:shd w:val="clear" w:color="auto" w:fill="FFFFFF"/>
          <w:lang w:val="en-US"/>
        </w:rPr>
        <w:lastRenderedPageBreak/>
        <w:drawing>
          <wp:anchor distT="0" distB="0" distL="114300" distR="114300" simplePos="0" relativeHeight="251703296" behindDoc="0" locked="0" layoutInCell="1" allowOverlap="1" wp14:anchorId="59B50014" wp14:editId="4799EA19">
            <wp:simplePos x="0" y="0"/>
            <wp:positionH relativeFrom="margin">
              <wp:posOffset>413589</wp:posOffset>
            </wp:positionH>
            <wp:positionV relativeFrom="paragraph">
              <wp:posOffset>145907</wp:posOffset>
            </wp:positionV>
            <wp:extent cx="5036820" cy="112649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036820" cy="1126490"/>
                    </a:xfrm>
                    <a:prstGeom prst="rect">
                      <a:avLst/>
                    </a:prstGeom>
                  </pic:spPr>
                </pic:pic>
              </a:graphicData>
            </a:graphic>
            <wp14:sizeRelH relativeFrom="margin">
              <wp14:pctWidth>0</wp14:pctWidth>
            </wp14:sizeRelH>
          </wp:anchor>
        </w:drawing>
      </w:r>
    </w:p>
    <w:p w14:paraId="33AEEE50" w14:textId="64195C22" w:rsidR="00E05101" w:rsidRDefault="00E05101" w:rsidP="001D22AF">
      <w:pPr>
        <w:spacing w:line="360" w:lineRule="auto"/>
        <w:jc w:val="both"/>
        <w:rPr>
          <w:rFonts w:ascii="Times New Roman" w:eastAsia="NSimSun" w:hAnsi="Times New Roman"/>
          <w:b/>
          <w:iCs/>
          <w:sz w:val="28"/>
          <w:szCs w:val="28"/>
          <w:shd w:val="clear" w:color="auto" w:fill="FFFFFF"/>
          <w:lang w:val="en-US"/>
        </w:rPr>
      </w:pPr>
    </w:p>
    <w:p w14:paraId="3E62CD8D" w14:textId="69A99141" w:rsidR="00E05101" w:rsidRDefault="00E05101" w:rsidP="001D22AF">
      <w:pPr>
        <w:spacing w:line="360" w:lineRule="auto"/>
        <w:jc w:val="both"/>
        <w:rPr>
          <w:rFonts w:ascii="Times New Roman" w:eastAsia="NSimSun" w:hAnsi="Times New Roman"/>
          <w:b/>
          <w:iCs/>
          <w:sz w:val="28"/>
          <w:szCs w:val="28"/>
          <w:shd w:val="clear" w:color="auto" w:fill="FFFFFF"/>
          <w:lang w:val="en-US"/>
        </w:rPr>
      </w:pPr>
    </w:p>
    <w:p w14:paraId="3C5EE868" w14:textId="3B1F1AB4" w:rsidR="00E05101" w:rsidRDefault="00E05101" w:rsidP="00DA4482">
      <w:pPr>
        <w:spacing w:line="360" w:lineRule="auto"/>
        <w:jc w:val="both"/>
        <w:rPr>
          <w:rFonts w:ascii="Times New Roman" w:eastAsia="NSimSun" w:hAnsi="Times New Roman"/>
          <w:b/>
          <w:iCs/>
          <w:sz w:val="28"/>
          <w:szCs w:val="28"/>
          <w:shd w:val="clear" w:color="auto" w:fill="FFFFFF"/>
          <w:lang w:val="en-US"/>
        </w:rPr>
      </w:pPr>
    </w:p>
    <w:p w14:paraId="5BC5708C" w14:textId="6BC7804A" w:rsidR="00E05101" w:rsidRDefault="004960F1" w:rsidP="001D22AF">
      <w:pPr>
        <w:spacing w:line="360" w:lineRule="auto"/>
        <w:ind w:firstLine="360"/>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Sau khi cài đặt xong chúng ta dùng lệnh “npm run serve” (có thể là “npm run dev” tùy vào tùy chỉnh của chúng ta ở trong package.json) để khởi chạy chương trình đầu tiên của chúng ta:</w:t>
      </w:r>
    </w:p>
    <w:p w14:paraId="185AD9FF" w14:textId="41C98A7B" w:rsidR="004960F1" w:rsidRDefault="004960F1" w:rsidP="001D22AF">
      <w:pPr>
        <w:spacing w:line="360" w:lineRule="auto"/>
        <w:ind w:firstLine="360"/>
        <w:jc w:val="center"/>
        <w:rPr>
          <w:rFonts w:ascii="Times New Roman" w:eastAsia="NSimSun" w:hAnsi="Times New Roman"/>
          <w:iCs/>
          <w:sz w:val="28"/>
          <w:szCs w:val="28"/>
          <w:shd w:val="clear" w:color="auto" w:fill="FFFFFF"/>
          <w:lang w:val="en-US"/>
        </w:rPr>
      </w:pPr>
      <w:r w:rsidRPr="004960F1">
        <w:rPr>
          <w:rFonts w:ascii="Times New Roman" w:eastAsia="NSimSun" w:hAnsi="Times New Roman"/>
          <w:iCs/>
          <w:noProof/>
          <w:sz w:val="28"/>
          <w:szCs w:val="28"/>
          <w:shd w:val="clear" w:color="auto" w:fill="FFFFFF"/>
          <w:lang w:val="en-US"/>
        </w:rPr>
        <w:drawing>
          <wp:inline distT="0" distB="0" distL="0" distR="0" wp14:anchorId="62BA92F3" wp14:editId="2AA45E14">
            <wp:extent cx="3238952" cy="141942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38952" cy="1419423"/>
                    </a:xfrm>
                    <a:prstGeom prst="rect">
                      <a:avLst/>
                    </a:prstGeom>
                  </pic:spPr>
                </pic:pic>
              </a:graphicData>
            </a:graphic>
          </wp:inline>
        </w:drawing>
      </w:r>
    </w:p>
    <w:p w14:paraId="3CCED820" w14:textId="6A8348A5" w:rsidR="004960F1" w:rsidRPr="00A736A7" w:rsidRDefault="004960F1"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57" w:name="_Toc70426229"/>
      <w:bookmarkStart w:id="858" w:name="_Toc71589347"/>
      <w:bookmarkStart w:id="859" w:name="_Toc71668638"/>
      <w:bookmarkStart w:id="860" w:name="_Toc71670965"/>
      <w:bookmarkStart w:id="861" w:name="_Toc71672391"/>
      <w:r w:rsidRPr="00A736A7">
        <w:rPr>
          <w:rFonts w:ascii="Times New Roman" w:eastAsia="NSimSun" w:hAnsi="Times New Roman"/>
          <w:i/>
          <w:iCs/>
          <w:color w:val="000000" w:themeColor="text1"/>
          <w:sz w:val="28"/>
          <w:szCs w:val="28"/>
          <w:shd w:val="clear" w:color="auto" w:fill="FFFFFF"/>
          <w:lang w:val="en-US"/>
        </w:rPr>
        <w:t>Hình 4.1</w:t>
      </w:r>
      <w:r w:rsidR="004B70B9" w:rsidRPr="00A736A7">
        <w:rPr>
          <w:rFonts w:ascii="Times New Roman" w:eastAsia="NSimSun" w:hAnsi="Times New Roman"/>
          <w:i/>
          <w:iCs/>
          <w:color w:val="000000" w:themeColor="text1"/>
          <w:sz w:val="28"/>
          <w:szCs w:val="28"/>
          <w:shd w:val="clear" w:color="auto" w:fill="FFFFFF"/>
          <w:lang w:val="en-US"/>
        </w:rPr>
        <w:t>9</w:t>
      </w:r>
      <w:r w:rsidR="00320CC2">
        <w:rPr>
          <w:rFonts w:ascii="Times New Roman" w:eastAsia="NSimSun" w:hAnsi="Times New Roman"/>
          <w:i/>
          <w:iCs/>
          <w:color w:val="000000" w:themeColor="text1"/>
          <w:sz w:val="28"/>
          <w:szCs w:val="28"/>
          <w:shd w:val="clear" w:color="auto" w:fill="FFFFFF"/>
          <w:lang w:val="en-US"/>
        </w:rPr>
        <w:t>. C</w:t>
      </w:r>
      <w:r w:rsidRPr="00A736A7">
        <w:rPr>
          <w:rFonts w:ascii="Times New Roman" w:eastAsia="NSimSun" w:hAnsi="Times New Roman"/>
          <w:i/>
          <w:iCs/>
          <w:color w:val="000000" w:themeColor="text1"/>
          <w:sz w:val="28"/>
          <w:szCs w:val="28"/>
          <w:shd w:val="clear" w:color="auto" w:fill="FFFFFF"/>
          <w:lang w:val="en-US"/>
        </w:rPr>
        <w:t>âu lệnh khởi chạy chương trình</w:t>
      </w:r>
      <w:bookmarkEnd w:id="857"/>
      <w:bookmarkEnd w:id="858"/>
      <w:bookmarkEnd w:id="859"/>
      <w:bookmarkEnd w:id="860"/>
      <w:bookmarkEnd w:id="861"/>
    </w:p>
    <w:p w14:paraId="278E505A" w14:textId="18E9D9C7" w:rsidR="00E05101" w:rsidRPr="00A736A7" w:rsidRDefault="001D22AF" w:rsidP="00A736A7">
      <w:pPr>
        <w:pStyle w:val="Heading4"/>
        <w:spacing w:line="360" w:lineRule="auto"/>
        <w:jc w:val="both"/>
        <w:rPr>
          <w:rFonts w:ascii="Times New Roman" w:eastAsia="NSimSun" w:hAnsi="Times New Roman"/>
          <w:b/>
          <w:i w:val="0"/>
          <w:iCs w:val="0"/>
          <w:sz w:val="28"/>
          <w:szCs w:val="28"/>
          <w:highlight w:val="lightGray"/>
          <w:lang w:val="en-US"/>
        </w:rPr>
      </w:pPr>
      <w:r w:rsidRPr="00A736A7">
        <w:rPr>
          <w:rFonts w:ascii="Times New Roman" w:eastAsia="NSimSun" w:hAnsi="Times New Roman"/>
          <w:b/>
          <w:i w:val="0"/>
          <w:iCs w:val="0"/>
          <w:color w:val="000000" w:themeColor="text1"/>
          <w:sz w:val="28"/>
          <w:szCs w:val="28"/>
          <w:shd w:val="clear" w:color="auto" w:fill="FFFFFF"/>
          <w:lang w:val="en-US"/>
        </w:rPr>
        <w:t xml:space="preserve">4.1.2.2. </w:t>
      </w:r>
      <w:r w:rsidR="006D46E2" w:rsidRPr="00A736A7">
        <w:rPr>
          <w:rFonts w:ascii="Times New Roman" w:eastAsia="NSimSun" w:hAnsi="Times New Roman"/>
          <w:b/>
          <w:i w:val="0"/>
          <w:iCs w:val="0"/>
          <w:color w:val="000000" w:themeColor="text1"/>
          <w:sz w:val="28"/>
          <w:szCs w:val="28"/>
          <w:shd w:val="clear" w:color="auto" w:fill="FFFFFF"/>
          <w:lang w:val="en-US"/>
        </w:rPr>
        <w:t>Cấu trúc thư mực project</w:t>
      </w:r>
    </w:p>
    <w:p w14:paraId="3D7D7140" w14:textId="7C0A2F08" w:rsidR="006D46E2" w:rsidRDefault="006D46E2" w:rsidP="00E05101">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tab/>
        <w:t>Khi khởi chạy, cổng mặc định là 8080.</w:t>
      </w:r>
    </w:p>
    <w:p w14:paraId="5F1A07A0" w14:textId="040765F1" w:rsidR="00E05101" w:rsidRDefault="00E05101" w:rsidP="00E05101">
      <w:pPr>
        <w:jc w:val="center"/>
        <w:rPr>
          <w:rFonts w:ascii="Times New Roman" w:eastAsia="NSimSun" w:hAnsi="Times New Roman"/>
          <w:iCs/>
          <w:sz w:val="28"/>
          <w:szCs w:val="28"/>
          <w:shd w:val="clear" w:color="auto" w:fill="FFFFFF"/>
          <w:lang w:val="en-US"/>
        </w:rPr>
      </w:pPr>
      <w:r w:rsidRPr="00E05101">
        <w:rPr>
          <w:rFonts w:ascii="Times New Roman" w:eastAsia="NSimSun" w:hAnsi="Times New Roman"/>
          <w:iCs/>
          <w:noProof/>
          <w:sz w:val="28"/>
          <w:szCs w:val="28"/>
          <w:shd w:val="clear" w:color="auto" w:fill="FFFFFF"/>
          <w:lang w:val="en-US"/>
        </w:rPr>
        <w:drawing>
          <wp:inline distT="0" distB="0" distL="0" distR="0" wp14:anchorId="12D1BE51" wp14:editId="03A1341B">
            <wp:extent cx="2180116" cy="31313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02174" cy="3163070"/>
                    </a:xfrm>
                    <a:prstGeom prst="rect">
                      <a:avLst/>
                    </a:prstGeom>
                  </pic:spPr>
                </pic:pic>
              </a:graphicData>
            </a:graphic>
          </wp:inline>
        </w:drawing>
      </w:r>
    </w:p>
    <w:p w14:paraId="2ADE71FE" w14:textId="479D8CF1" w:rsidR="00E05101" w:rsidRPr="00A736A7" w:rsidRDefault="004960F1"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62" w:name="_Toc70426230"/>
      <w:bookmarkStart w:id="863" w:name="_Toc71589348"/>
      <w:bookmarkStart w:id="864" w:name="_Toc71668639"/>
      <w:bookmarkStart w:id="865" w:name="_Toc71670966"/>
      <w:bookmarkStart w:id="866" w:name="_Toc71672392"/>
      <w:r w:rsidRPr="00A736A7">
        <w:rPr>
          <w:rFonts w:ascii="Times New Roman" w:eastAsia="NSimSun" w:hAnsi="Times New Roman"/>
          <w:i/>
          <w:iCs/>
          <w:color w:val="000000" w:themeColor="text1"/>
          <w:sz w:val="28"/>
          <w:szCs w:val="28"/>
          <w:shd w:val="clear" w:color="auto" w:fill="FFFFFF"/>
          <w:lang w:val="en-US"/>
        </w:rPr>
        <w:t>Hình 4.</w:t>
      </w:r>
      <w:r w:rsidR="004B70B9" w:rsidRPr="00A736A7">
        <w:rPr>
          <w:rFonts w:ascii="Times New Roman" w:eastAsia="NSimSun" w:hAnsi="Times New Roman"/>
          <w:i/>
          <w:iCs/>
          <w:color w:val="000000" w:themeColor="text1"/>
          <w:sz w:val="28"/>
          <w:szCs w:val="28"/>
          <w:shd w:val="clear" w:color="auto" w:fill="FFFFFF"/>
          <w:lang w:val="en-US"/>
        </w:rPr>
        <w:t>20</w:t>
      </w:r>
      <w:r w:rsidR="00E05101" w:rsidRPr="00A736A7">
        <w:rPr>
          <w:rFonts w:ascii="Times New Roman" w:eastAsia="NSimSun" w:hAnsi="Times New Roman"/>
          <w:i/>
          <w:iCs/>
          <w:color w:val="000000" w:themeColor="text1"/>
          <w:sz w:val="28"/>
          <w:szCs w:val="28"/>
          <w:shd w:val="clear" w:color="auto" w:fill="FFFFFF"/>
          <w:lang w:val="en-US"/>
        </w:rPr>
        <w:t>. Cấu trúc thư mục của Vue.js</w:t>
      </w:r>
      <w:bookmarkEnd w:id="862"/>
      <w:bookmarkEnd w:id="863"/>
      <w:bookmarkEnd w:id="864"/>
      <w:bookmarkEnd w:id="865"/>
      <w:bookmarkEnd w:id="866"/>
    </w:p>
    <w:p w14:paraId="5DB802CC" w14:textId="77777777" w:rsidR="006D46E2" w:rsidRDefault="006D46E2">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br w:type="page"/>
      </w:r>
    </w:p>
    <w:p w14:paraId="0BD1C3DB" w14:textId="04861BCB" w:rsidR="00E05101" w:rsidRDefault="006D46E2" w:rsidP="00E05101">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lastRenderedPageBreak/>
        <w:t>File router.js dùng để điều hướng các component của project</w:t>
      </w:r>
      <w:r w:rsidR="0099697C">
        <w:rPr>
          <w:rFonts w:ascii="Times New Roman" w:eastAsia="NSimSun" w:hAnsi="Times New Roman"/>
          <w:iCs/>
          <w:sz w:val="28"/>
          <w:szCs w:val="28"/>
          <w:shd w:val="clear" w:color="auto" w:fill="FFFFFF"/>
          <w:lang w:val="en-US"/>
        </w:rPr>
        <w:t>.</w:t>
      </w:r>
    </w:p>
    <w:p w14:paraId="6F93087B" w14:textId="13D853A0" w:rsidR="006D46E2" w:rsidRDefault="0099697C" w:rsidP="0099697C">
      <w:pPr>
        <w:jc w:val="center"/>
        <w:rPr>
          <w:rFonts w:ascii="Times New Roman" w:eastAsia="NSimSun" w:hAnsi="Times New Roman"/>
          <w:iCs/>
          <w:sz w:val="28"/>
          <w:szCs w:val="28"/>
          <w:shd w:val="clear" w:color="auto" w:fill="FFFFFF"/>
          <w:lang w:val="en-US"/>
        </w:rPr>
      </w:pPr>
      <w:r w:rsidRPr="0099697C">
        <w:rPr>
          <w:rFonts w:ascii="Times New Roman" w:eastAsia="NSimSun" w:hAnsi="Times New Roman"/>
          <w:iCs/>
          <w:noProof/>
          <w:sz w:val="28"/>
          <w:szCs w:val="28"/>
          <w:shd w:val="clear" w:color="auto" w:fill="FFFFFF"/>
          <w:lang w:val="en-US"/>
        </w:rPr>
        <w:drawing>
          <wp:inline distT="0" distB="0" distL="0" distR="0" wp14:anchorId="6D0CCED4" wp14:editId="2F5B9B94">
            <wp:extent cx="3445095" cy="800531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71379" cy="8066388"/>
                    </a:xfrm>
                    <a:prstGeom prst="rect">
                      <a:avLst/>
                    </a:prstGeom>
                  </pic:spPr>
                </pic:pic>
              </a:graphicData>
            </a:graphic>
          </wp:inline>
        </w:drawing>
      </w:r>
    </w:p>
    <w:p w14:paraId="16E9B77B" w14:textId="3DBB8ABA" w:rsidR="0099697C" w:rsidRPr="00A736A7" w:rsidRDefault="00D7318E" w:rsidP="00A736A7">
      <w:pPr>
        <w:pStyle w:val="Heading1"/>
        <w:spacing w:line="360" w:lineRule="auto"/>
        <w:jc w:val="center"/>
        <w:rPr>
          <w:rFonts w:ascii="Times New Roman" w:eastAsia="NSimSun" w:hAnsi="Times New Roman"/>
          <w:i/>
          <w:iCs/>
          <w:color w:val="auto"/>
          <w:sz w:val="28"/>
          <w:szCs w:val="28"/>
          <w:shd w:val="clear" w:color="auto" w:fill="FFFFFF"/>
          <w:lang w:val="en-US"/>
        </w:rPr>
      </w:pPr>
      <w:bookmarkStart w:id="867" w:name="_Toc70426231"/>
      <w:bookmarkStart w:id="868" w:name="_Toc71589349"/>
      <w:bookmarkStart w:id="869" w:name="_Toc71668640"/>
      <w:bookmarkStart w:id="870" w:name="_Toc71670967"/>
      <w:bookmarkStart w:id="871" w:name="_Toc71672393"/>
      <w:r w:rsidRPr="00A736A7">
        <w:rPr>
          <w:rFonts w:ascii="Times New Roman" w:eastAsia="NSimSun" w:hAnsi="Times New Roman"/>
          <w:i/>
          <w:iCs/>
          <w:color w:val="000000" w:themeColor="text1"/>
          <w:sz w:val="28"/>
          <w:szCs w:val="28"/>
          <w:shd w:val="clear" w:color="auto" w:fill="FFFFFF"/>
          <w:lang w:val="en-US"/>
        </w:rPr>
        <w:t>Hình 4.2</w:t>
      </w:r>
      <w:r w:rsidR="004B70B9" w:rsidRPr="00A736A7">
        <w:rPr>
          <w:rFonts w:ascii="Times New Roman" w:eastAsia="NSimSun" w:hAnsi="Times New Roman"/>
          <w:i/>
          <w:iCs/>
          <w:color w:val="000000" w:themeColor="text1"/>
          <w:sz w:val="28"/>
          <w:szCs w:val="28"/>
          <w:shd w:val="clear" w:color="auto" w:fill="FFFFFF"/>
          <w:lang w:val="en-US"/>
        </w:rPr>
        <w:t>1</w:t>
      </w:r>
      <w:r w:rsidR="0099697C" w:rsidRPr="00A736A7">
        <w:rPr>
          <w:rFonts w:ascii="Times New Roman" w:eastAsia="NSimSun" w:hAnsi="Times New Roman"/>
          <w:i/>
          <w:iCs/>
          <w:color w:val="000000" w:themeColor="text1"/>
          <w:sz w:val="28"/>
          <w:szCs w:val="28"/>
          <w:shd w:val="clear" w:color="auto" w:fill="FFFFFF"/>
          <w:lang w:val="en-US"/>
        </w:rPr>
        <w:t>. Router của project</w:t>
      </w:r>
      <w:bookmarkEnd w:id="867"/>
      <w:bookmarkEnd w:id="868"/>
      <w:bookmarkEnd w:id="869"/>
      <w:bookmarkEnd w:id="870"/>
      <w:bookmarkEnd w:id="871"/>
    </w:p>
    <w:p w14:paraId="375DA2B9" w14:textId="77777777" w:rsidR="004B70B9" w:rsidRPr="004B70B9" w:rsidRDefault="004B70B9" w:rsidP="004B70B9">
      <w:pPr>
        <w:rPr>
          <w:lang w:val="en-US"/>
        </w:rPr>
      </w:pPr>
    </w:p>
    <w:p w14:paraId="728272DD" w14:textId="463A9E3E" w:rsidR="0099697C" w:rsidRDefault="0099697C" w:rsidP="0099697C">
      <w:pPr>
        <w:rPr>
          <w:rFonts w:ascii="Times New Roman" w:eastAsia="NSimSun" w:hAnsi="Times New Roman"/>
          <w:iCs/>
          <w:sz w:val="28"/>
          <w:szCs w:val="28"/>
          <w:shd w:val="clear" w:color="auto" w:fill="FFFFFF"/>
          <w:lang w:val="en-US"/>
        </w:rPr>
      </w:pPr>
      <w:r w:rsidRPr="0099697C">
        <w:rPr>
          <w:rFonts w:ascii="Times New Roman" w:eastAsia="NSimSun" w:hAnsi="Times New Roman"/>
          <w:iCs/>
          <w:sz w:val="28"/>
          <w:szCs w:val="28"/>
          <w:shd w:val="clear" w:color="auto" w:fill="FFFFFF"/>
          <w:lang w:val="en-US"/>
        </w:rPr>
        <w:lastRenderedPageBreak/>
        <w:t>Các component của project:</w:t>
      </w:r>
    </w:p>
    <w:p w14:paraId="51D57E39" w14:textId="5FF4C389" w:rsidR="0099697C" w:rsidRDefault="0099697C" w:rsidP="0099697C">
      <w:pPr>
        <w:jc w:val="center"/>
        <w:rPr>
          <w:rFonts w:ascii="Times New Roman" w:eastAsia="NSimSun" w:hAnsi="Times New Roman"/>
          <w:iCs/>
          <w:sz w:val="28"/>
          <w:szCs w:val="28"/>
          <w:shd w:val="clear" w:color="auto" w:fill="FFFFFF"/>
          <w:lang w:val="en-US"/>
        </w:rPr>
      </w:pPr>
      <w:r w:rsidRPr="0099697C">
        <w:rPr>
          <w:rFonts w:ascii="Times New Roman" w:eastAsia="NSimSun" w:hAnsi="Times New Roman"/>
          <w:iCs/>
          <w:noProof/>
          <w:sz w:val="28"/>
          <w:szCs w:val="28"/>
          <w:shd w:val="clear" w:color="auto" w:fill="FFFFFF"/>
          <w:lang w:val="en-US"/>
        </w:rPr>
        <w:drawing>
          <wp:inline distT="0" distB="0" distL="0" distR="0" wp14:anchorId="60FCB21B" wp14:editId="5949B170">
            <wp:extent cx="2981741" cy="69542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81741" cy="6954220"/>
                    </a:xfrm>
                    <a:prstGeom prst="rect">
                      <a:avLst/>
                    </a:prstGeom>
                  </pic:spPr>
                </pic:pic>
              </a:graphicData>
            </a:graphic>
          </wp:inline>
        </w:drawing>
      </w:r>
    </w:p>
    <w:p w14:paraId="761BA452" w14:textId="7DD8183F" w:rsidR="00D7318E" w:rsidRPr="00A736A7" w:rsidRDefault="00D7318E" w:rsidP="00A736A7">
      <w:pPr>
        <w:pStyle w:val="Heading1"/>
        <w:spacing w:line="360" w:lineRule="auto"/>
        <w:jc w:val="center"/>
        <w:rPr>
          <w:rFonts w:ascii="Times New Roman" w:eastAsia="NSimSun" w:hAnsi="Times New Roman"/>
          <w:i/>
          <w:iCs/>
          <w:color w:val="auto"/>
          <w:sz w:val="28"/>
          <w:szCs w:val="28"/>
          <w:shd w:val="clear" w:color="auto" w:fill="FFFFFF"/>
          <w:lang w:val="en-US"/>
        </w:rPr>
      </w:pPr>
      <w:bookmarkStart w:id="872" w:name="_Toc70426232"/>
      <w:bookmarkStart w:id="873" w:name="_Toc71589350"/>
      <w:bookmarkStart w:id="874" w:name="_Toc71668641"/>
      <w:bookmarkStart w:id="875" w:name="_Toc71670968"/>
      <w:bookmarkStart w:id="876" w:name="_Toc71672394"/>
      <w:r w:rsidRPr="00A736A7">
        <w:rPr>
          <w:rFonts w:ascii="Times New Roman" w:eastAsia="NSimSun" w:hAnsi="Times New Roman"/>
          <w:i/>
          <w:iCs/>
          <w:color w:val="000000" w:themeColor="text1"/>
          <w:sz w:val="28"/>
          <w:szCs w:val="28"/>
          <w:shd w:val="clear" w:color="auto" w:fill="FFFFFF"/>
          <w:lang w:val="en-US"/>
        </w:rPr>
        <w:t>Hình 4.2</w:t>
      </w:r>
      <w:r w:rsidR="004B70B9" w:rsidRPr="00A736A7">
        <w:rPr>
          <w:rFonts w:ascii="Times New Roman" w:eastAsia="NSimSun" w:hAnsi="Times New Roman"/>
          <w:i/>
          <w:iCs/>
          <w:color w:val="000000" w:themeColor="text1"/>
          <w:sz w:val="28"/>
          <w:szCs w:val="28"/>
          <w:shd w:val="clear" w:color="auto" w:fill="FFFFFF"/>
          <w:lang w:val="en-US"/>
        </w:rPr>
        <w:t>2</w:t>
      </w:r>
      <w:r w:rsidR="00320CC2">
        <w:rPr>
          <w:rFonts w:ascii="Times New Roman" w:eastAsia="NSimSun" w:hAnsi="Times New Roman"/>
          <w:i/>
          <w:iCs/>
          <w:color w:val="000000" w:themeColor="text1"/>
          <w:sz w:val="28"/>
          <w:szCs w:val="28"/>
          <w:shd w:val="clear" w:color="auto" w:fill="FFFFFF"/>
          <w:lang w:val="en-US"/>
        </w:rPr>
        <w:t>. C</w:t>
      </w:r>
      <w:r w:rsidRPr="00A736A7">
        <w:rPr>
          <w:rFonts w:ascii="Times New Roman" w:eastAsia="NSimSun" w:hAnsi="Times New Roman"/>
          <w:i/>
          <w:iCs/>
          <w:color w:val="000000" w:themeColor="text1"/>
          <w:sz w:val="28"/>
          <w:szCs w:val="28"/>
          <w:shd w:val="clear" w:color="auto" w:fill="FFFFFF"/>
          <w:lang w:val="en-US"/>
        </w:rPr>
        <w:t>ác component của project</w:t>
      </w:r>
      <w:bookmarkEnd w:id="872"/>
      <w:bookmarkEnd w:id="873"/>
      <w:bookmarkEnd w:id="874"/>
      <w:bookmarkEnd w:id="875"/>
      <w:bookmarkEnd w:id="876"/>
    </w:p>
    <w:p w14:paraId="4BFE4EA3" w14:textId="77777777" w:rsidR="00D7318E" w:rsidRDefault="00D7318E" w:rsidP="0099697C">
      <w:pPr>
        <w:jc w:val="center"/>
        <w:rPr>
          <w:rFonts w:ascii="Times New Roman" w:eastAsia="NSimSun" w:hAnsi="Times New Roman"/>
          <w:iCs/>
          <w:sz w:val="28"/>
          <w:szCs w:val="28"/>
          <w:shd w:val="clear" w:color="auto" w:fill="FFFFFF"/>
          <w:lang w:val="en-US"/>
        </w:rPr>
      </w:pPr>
    </w:p>
    <w:p w14:paraId="1DD67F5D" w14:textId="77777777" w:rsidR="00D7318E" w:rsidRDefault="00D7318E">
      <w:pPr>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br w:type="page"/>
      </w:r>
    </w:p>
    <w:p w14:paraId="52667713" w14:textId="419D72CF" w:rsidR="004960F1" w:rsidRDefault="004960F1" w:rsidP="004B70B9">
      <w:pPr>
        <w:ind w:firstLine="720"/>
        <w:rPr>
          <w:rFonts w:ascii="Times New Roman" w:eastAsia="NSimSun" w:hAnsi="Times New Roman"/>
          <w:iCs/>
          <w:sz w:val="28"/>
          <w:szCs w:val="28"/>
          <w:shd w:val="clear" w:color="auto" w:fill="FFFFFF"/>
          <w:lang w:val="en-US"/>
        </w:rPr>
      </w:pPr>
      <w:r>
        <w:rPr>
          <w:rFonts w:ascii="Times New Roman" w:eastAsia="NSimSun" w:hAnsi="Times New Roman"/>
          <w:iCs/>
          <w:sz w:val="28"/>
          <w:szCs w:val="28"/>
          <w:shd w:val="clear" w:color="auto" w:fill="FFFFFF"/>
          <w:lang w:val="en-US"/>
        </w:rPr>
        <w:lastRenderedPageBreak/>
        <w:t>File main.js là file chứa các root Vue instance của chúng ta:</w:t>
      </w:r>
      <w:r w:rsidR="00D7318E">
        <w:rPr>
          <w:rFonts w:ascii="Times New Roman" w:eastAsia="NSimSun" w:hAnsi="Times New Roman"/>
          <w:iCs/>
          <w:sz w:val="28"/>
          <w:szCs w:val="28"/>
          <w:shd w:val="clear" w:color="auto" w:fill="FFFFFF"/>
          <w:lang w:val="en-US"/>
        </w:rPr>
        <w:t xml:space="preserve"> </w:t>
      </w:r>
      <w:r w:rsidR="00D7318E" w:rsidRPr="00D7318E">
        <w:rPr>
          <w:rFonts w:ascii="Times New Roman" w:eastAsia="NSimSun" w:hAnsi="Times New Roman"/>
          <w:i/>
          <w:iCs/>
          <w:sz w:val="28"/>
          <w:szCs w:val="28"/>
          <w:shd w:val="clear" w:color="auto" w:fill="FFFFFF"/>
          <w:lang w:val="en-US"/>
        </w:rPr>
        <w:t>src/main.js</w:t>
      </w:r>
    </w:p>
    <w:p w14:paraId="75D0E07D" w14:textId="79F2F36A" w:rsidR="00D7318E" w:rsidRPr="0099697C" w:rsidRDefault="00D7318E" w:rsidP="004960F1">
      <w:pPr>
        <w:rPr>
          <w:rFonts w:ascii="Times New Roman" w:eastAsia="NSimSun" w:hAnsi="Times New Roman"/>
          <w:iCs/>
          <w:sz w:val="28"/>
          <w:szCs w:val="28"/>
          <w:shd w:val="clear" w:color="auto" w:fill="FFFFFF"/>
          <w:lang w:val="en-US"/>
        </w:rPr>
      </w:pPr>
      <w:r w:rsidRPr="00D7318E">
        <w:rPr>
          <w:rFonts w:ascii="Times New Roman" w:eastAsia="NSimSun" w:hAnsi="Times New Roman"/>
          <w:iCs/>
          <w:noProof/>
          <w:sz w:val="28"/>
          <w:szCs w:val="28"/>
          <w:shd w:val="clear" w:color="auto" w:fill="FFFFFF"/>
          <w:lang w:val="en-US"/>
        </w:rPr>
        <w:drawing>
          <wp:inline distT="0" distB="0" distL="0" distR="0" wp14:anchorId="78711F11" wp14:editId="629AD9FA">
            <wp:extent cx="5760720" cy="69329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932930"/>
                    </a:xfrm>
                    <a:prstGeom prst="rect">
                      <a:avLst/>
                    </a:prstGeom>
                  </pic:spPr>
                </pic:pic>
              </a:graphicData>
            </a:graphic>
          </wp:inline>
        </w:drawing>
      </w:r>
    </w:p>
    <w:p w14:paraId="774A7BD5" w14:textId="4854F55F" w:rsidR="00D7318E" w:rsidRPr="00A736A7" w:rsidRDefault="00D7318E" w:rsidP="00A736A7">
      <w:pPr>
        <w:pStyle w:val="Heading1"/>
        <w:spacing w:line="360" w:lineRule="auto"/>
        <w:jc w:val="center"/>
        <w:rPr>
          <w:rFonts w:ascii="Times New Roman" w:eastAsia="NSimSun" w:hAnsi="Times New Roman"/>
          <w:i/>
          <w:iCs/>
          <w:color w:val="000000" w:themeColor="text1"/>
          <w:sz w:val="28"/>
          <w:szCs w:val="28"/>
          <w:shd w:val="clear" w:color="auto" w:fill="FFFFFF"/>
          <w:lang w:val="en-US"/>
        </w:rPr>
      </w:pPr>
      <w:bookmarkStart w:id="877" w:name="_Toc70426233"/>
      <w:bookmarkStart w:id="878" w:name="_Toc71589351"/>
      <w:bookmarkStart w:id="879" w:name="_Toc71668642"/>
      <w:bookmarkStart w:id="880" w:name="_Toc71670969"/>
      <w:bookmarkStart w:id="881" w:name="_Toc71672395"/>
      <w:r w:rsidRPr="00A736A7">
        <w:rPr>
          <w:rFonts w:ascii="Times New Roman" w:eastAsia="NSimSun" w:hAnsi="Times New Roman"/>
          <w:i/>
          <w:iCs/>
          <w:color w:val="000000" w:themeColor="text1"/>
          <w:sz w:val="28"/>
          <w:szCs w:val="28"/>
          <w:shd w:val="clear" w:color="auto" w:fill="FFFFFF"/>
          <w:lang w:val="en-US"/>
        </w:rPr>
        <w:t>Hình 4.2</w:t>
      </w:r>
      <w:r w:rsidR="004B70B9" w:rsidRPr="00A736A7">
        <w:rPr>
          <w:rFonts w:ascii="Times New Roman" w:eastAsia="NSimSun" w:hAnsi="Times New Roman"/>
          <w:i/>
          <w:iCs/>
          <w:color w:val="000000" w:themeColor="text1"/>
          <w:sz w:val="28"/>
          <w:szCs w:val="28"/>
          <w:shd w:val="clear" w:color="auto" w:fill="FFFFFF"/>
          <w:lang w:val="en-US"/>
        </w:rPr>
        <w:t>3</w:t>
      </w:r>
      <w:r w:rsidR="00320CC2">
        <w:rPr>
          <w:rFonts w:ascii="Times New Roman" w:eastAsia="NSimSun" w:hAnsi="Times New Roman"/>
          <w:i/>
          <w:iCs/>
          <w:color w:val="000000" w:themeColor="text1"/>
          <w:sz w:val="28"/>
          <w:szCs w:val="28"/>
          <w:shd w:val="clear" w:color="auto" w:fill="FFFFFF"/>
          <w:lang w:val="en-US"/>
        </w:rPr>
        <w:t>. F</w:t>
      </w:r>
      <w:r w:rsidRPr="00A736A7">
        <w:rPr>
          <w:rFonts w:ascii="Times New Roman" w:eastAsia="NSimSun" w:hAnsi="Times New Roman"/>
          <w:i/>
          <w:iCs/>
          <w:color w:val="000000" w:themeColor="text1"/>
          <w:sz w:val="28"/>
          <w:szCs w:val="28"/>
          <w:shd w:val="clear" w:color="auto" w:fill="FFFFFF"/>
          <w:lang w:val="en-US"/>
        </w:rPr>
        <w:t>ile main.js</w:t>
      </w:r>
      <w:bookmarkEnd w:id="877"/>
      <w:bookmarkEnd w:id="878"/>
      <w:bookmarkEnd w:id="879"/>
      <w:bookmarkEnd w:id="880"/>
      <w:bookmarkEnd w:id="881"/>
    </w:p>
    <w:p w14:paraId="33503858" w14:textId="77777777" w:rsidR="00E05101" w:rsidRDefault="00E05101" w:rsidP="00DA4482">
      <w:pPr>
        <w:spacing w:line="360" w:lineRule="auto"/>
        <w:jc w:val="both"/>
        <w:rPr>
          <w:rFonts w:ascii="Times New Roman" w:eastAsia="NSimSun" w:hAnsi="Times New Roman"/>
          <w:b/>
          <w:iCs/>
          <w:sz w:val="28"/>
          <w:szCs w:val="28"/>
          <w:shd w:val="clear" w:color="auto" w:fill="FFFFFF"/>
          <w:lang w:val="en-US"/>
        </w:rPr>
      </w:pPr>
    </w:p>
    <w:p w14:paraId="6AF5EFDA" w14:textId="77777777" w:rsidR="001A29A8" w:rsidRDefault="001A29A8">
      <w:pPr>
        <w:rPr>
          <w:rFonts w:ascii="Times New Roman" w:eastAsia="NSimSun" w:hAnsi="Times New Roman"/>
          <w:b/>
          <w:iCs/>
          <w:sz w:val="28"/>
          <w:szCs w:val="28"/>
          <w:shd w:val="clear" w:color="auto" w:fill="FFFFFF"/>
          <w:lang w:val="en-US"/>
        </w:rPr>
      </w:pPr>
      <w:r>
        <w:rPr>
          <w:rFonts w:ascii="Times New Roman" w:eastAsia="NSimSun" w:hAnsi="Times New Roman"/>
          <w:b/>
          <w:iCs/>
          <w:sz w:val="28"/>
          <w:szCs w:val="28"/>
          <w:shd w:val="clear" w:color="auto" w:fill="FFFFFF"/>
          <w:lang w:val="en-US"/>
        </w:rPr>
        <w:br w:type="page"/>
      </w:r>
    </w:p>
    <w:p w14:paraId="59112F9E" w14:textId="5CFEF399" w:rsidR="001A29A8" w:rsidRPr="001D22AF" w:rsidRDefault="001D22AF" w:rsidP="001D22AF">
      <w:pPr>
        <w:spacing w:line="360" w:lineRule="auto"/>
        <w:jc w:val="both"/>
        <w:outlineLvl w:val="1"/>
        <w:rPr>
          <w:rFonts w:ascii="Times New Roman" w:eastAsia="NSimSun" w:hAnsi="Times New Roman"/>
          <w:b/>
          <w:iCs/>
          <w:sz w:val="28"/>
          <w:szCs w:val="28"/>
          <w:shd w:val="clear" w:color="auto" w:fill="FFFFFF"/>
          <w:lang w:val="en-US"/>
        </w:rPr>
      </w:pPr>
      <w:bookmarkStart w:id="882" w:name="_Toc71589352"/>
      <w:bookmarkStart w:id="883" w:name="_Toc71645405"/>
      <w:bookmarkStart w:id="884" w:name="_Toc71672396"/>
      <w:r>
        <w:rPr>
          <w:rFonts w:ascii="Times New Roman" w:eastAsia="NSimSun" w:hAnsi="Times New Roman"/>
          <w:b/>
          <w:iCs/>
          <w:sz w:val="28"/>
          <w:szCs w:val="28"/>
          <w:shd w:val="clear" w:color="auto" w:fill="FFFFFF"/>
          <w:lang w:val="en-US"/>
        </w:rPr>
        <w:lastRenderedPageBreak/>
        <w:t xml:space="preserve">4.2. </w:t>
      </w:r>
      <w:r w:rsidR="00452707" w:rsidRPr="001D22AF">
        <w:rPr>
          <w:rFonts w:ascii="Times New Roman" w:eastAsia="NSimSun" w:hAnsi="Times New Roman"/>
          <w:b/>
          <w:iCs/>
          <w:sz w:val="28"/>
          <w:szCs w:val="28"/>
          <w:shd w:val="clear" w:color="auto" w:fill="FFFFFF"/>
          <w:lang w:val="en-US"/>
        </w:rPr>
        <w:t>Demo website</w:t>
      </w:r>
      <w:bookmarkEnd w:id="882"/>
      <w:bookmarkEnd w:id="883"/>
      <w:bookmarkEnd w:id="884"/>
    </w:p>
    <w:p w14:paraId="4D82C537" w14:textId="0AFDE739" w:rsidR="001A29A8" w:rsidRDefault="00F963FA" w:rsidP="001A29A8">
      <w:pPr>
        <w:spacing w:line="360" w:lineRule="auto"/>
        <w:jc w:val="center"/>
        <w:rPr>
          <w:rFonts w:ascii="Times New Roman" w:eastAsia="NSimSun" w:hAnsi="Times New Roman"/>
          <w:iCs/>
          <w:sz w:val="28"/>
          <w:szCs w:val="28"/>
          <w:shd w:val="clear" w:color="auto" w:fill="FFFFFF"/>
        </w:rPr>
      </w:pPr>
      <w:r w:rsidRPr="0033291B">
        <w:rPr>
          <w:rFonts w:ascii="Times New Roman" w:eastAsia="NSimSun" w:hAnsi="Times New Roman"/>
          <w:iCs/>
          <w:noProof/>
          <w:sz w:val="28"/>
          <w:szCs w:val="28"/>
          <w:shd w:val="clear" w:color="auto" w:fill="FFFFFF"/>
          <w:lang w:val="en-US"/>
        </w:rPr>
        <w:drawing>
          <wp:inline distT="0" distB="0" distL="0" distR="0" wp14:anchorId="499C1C85" wp14:editId="5295A9B5">
            <wp:extent cx="5760720" cy="30003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00375"/>
                    </a:xfrm>
                    <a:prstGeom prst="rect">
                      <a:avLst/>
                    </a:prstGeom>
                  </pic:spPr>
                </pic:pic>
              </a:graphicData>
            </a:graphic>
          </wp:inline>
        </w:drawing>
      </w:r>
    </w:p>
    <w:p w14:paraId="38DEFE88" w14:textId="3C1A2BD0" w:rsidR="00925E86" w:rsidRPr="008C0A24" w:rsidRDefault="00925E86" w:rsidP="008C0A24">
      <w:pPr>
        <w:pStyle w:val="Heading1"/>
        <w:jc w:val="center"/>
        <w:rPr>
          <w:rFonts w:ascii="Times New Roman" w:eastAsia="NSimSun" w:hAnsi="Times New Roman" w:cs="Times New Roman"/>
          <w:i/>
          <w:color w:val="auto"/>
          <w:sz w:val="28"/>
          <w:szCs w:val="28"/>
          <w:shd w:val="clear" w:color="auto" w:fill="FFFFFF"/>
          <w:lang w:val="en-US"/>
        </w:rPr>
      </w:pPr>
      <w:bookmarkStart w:id="885" w:name="_Toc70426235"/>
      <w:bookmarkStart w:id="886" w:name="_Toc71589353"/>
      <w:bookmarkStart w:id="887" w:name="_Toc71668644"/>
      <w:bookmarkStart w:id="888" w:name="_Toc71670971"/>
      <w:bookmarkStart w:id="889" w:name="_Toc71672397"/>
      <w:r w:rsidRPr="008C0A24">
        <w:rPr>
          <w:rFonts w:ascii="Times New Roman" w:eastAsia="NSimSun" w:hAnsi="Times New Roman" w:cs="Times New Roman"/>
          <w:i/>
          <w:color w:val="auto"/>
          <w:sz w:val="28"/>
          <w:szCs w:val="28"/>
          <w:shd w:val="clear" w:color="auto" w:fill="FFFFFF"/>
          <w:lang w:val="en-US"/>
        </w:rPr>
        <w:t>Hình 4.2</w:t>
      </w:r>
      <w:r w:rsidR="004B70B9" w:rsidRPr="008C0A24">
        <w:rPr>
          <w:rFonts w:ascii="Times New Roman" w:eastAsia="NSimSun" w:hAnsi="Times New Roman" w:cs="Times New Roman"/>
          <w:i/>
          <w:color w:val="auto"/>
          <w:sz w:val="28"/>
          <w:szCs w:val="28"/>
          <w:shd w:val="clear" w:color="auto" w:fill="FFFFFF"/>
          <w:lang w:val="en-US"/>
        </w:rPr>
        <w:t>4</w:t>
      </w:r>
      <w:r w:rsidRPr="008C0A24">
        <w:rPr>
          <w:rFonts w:ascii="Times New Roman" w:eastAsia="NSimSun" w:hAnsi="Times New Roman" w:cs="Times New Roman"/>
          <w:i/>
          <w:color w:val="auto"/>
          <w:sz w:val="28"/>
          <w:szCs w:val="28"/>
          <w:shd w:val="clear" w:color="auto" w:fill="FFFFFF"/>
          <w:lang w:val="en-US"/>
        </w:rPr>
        <w:t>. Trang Dashboard</w:t>
      </w:r>
      <w:bookmarkEnd w:id="885"/>
      <w:bookmarkEnd w:id="886"/>
      <w:bookmarkEnd w:id="887"/>
      <w:bookmarkEnd w:id="888"/>
      <w:bookmarkEnd w:id="889"/>
    </w:p>
    <w:p w14:paraId="03C26B24" w14:textId="77777777" w:rsidR="00925E86" w:rsidRPr="00925E86" w:rsidRDefault="00925E86" w:rsidP="00925E86">
      <w:pPr>
        <w:rPr>
          <w:lang w:val="en-US"/>
        </w:rPr>
      </w:pPr>
    </w:p>
    <w:p w14:paraId="27F1972F" w14:textId="7456B852" w:rsidR="001A29A8" w:rsidRDefault="001A29A8" w:rsidP="001A29A8">
      <w:pPr>
        <w:spacing w:line="360" w:lineRule="auto"/>
        <w:jc w:val="center"/>
        <w:rPr>
          <w:rFonts w:ascii="Times New Roman" w:eastAsia="NSimSun" w:hAnsi="Times New Roman"/>
          <w:iCs/>
          <w:sz w:val="28"/>
          <w:szCs w:val="28"/>
          <w:shd w:val="clear" w:color="auto" w:fill="FFFFFF"/>
        </w:rPr>
      </w:pPr>
      <w:r w:rsidRPr="001A29A8">
        <w:rPr>
          <w:rFonts w:ascii="Times New Roman" w:eastAsia="NSimSun" w:hAnsi="Times New Roman"/>
          <w:iCs/>
          <w:noProof/>
          <w:sz w:val="28"/>
          <w:szCs w:val="28"/>
          <w:shd w:val="clear" w:color="auto" w:fill="FFFFFF"/>
          <w:lang w:val="en-US"/>
        </w:rPr>
        <w:drawing>
          <wp:inline distT="0" distB="0" distL="0" distR="0" wp14:anchorId="2C18ADC2" wp14:editId="3888BDC7">
            <wp:extent cx="5760720" cy="27292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729230"/>
                    </a:xfrm>
                    <a:prstGeom prst="rect">
                      <a:avLst/>
                    </a:prstGeom>
                  </pic:spPr>
                </pic:pic>
              </a:graphicData>
            </a:graphic>
          </wp:inline>
        </w:drawing>
      </w:r>
    </w:p>
    <w:p w14:paraId="58EAAD3F" w14:textId="1716513D" w:rsidR="00925E86" w:rsidRDefault="00925E86" w:rsidP="008C0A24">
      <w:pPr>
        <w:pStyle w:val="Heading1"/>
        <w:jc w:val="center"/>
        <w:rPr>
          <w:rFonts w:ascii="Times New Roman" w:eastAsia="NSimSun" w:hAnsi="Times New Roman"/>
          <w:i/>
          <w:color w:val="auto"/>
          <w:sz w:val="28"/>
          <w:szCs w:val="28"/>
          <w:shd w:val="clear" w:color="auto" w:fill="FFFFFF"/>
          <w:lang w:val="en-US"/>
        </w:rPr>
      </w:pPr>
      <w:bookmarkStart w:id="890" w:name="_Toc70426236"/>
      <w:bookmarkStart w:id="891" w:name="_Toc71589354"/>
      <w:bookmarkStart w:id="892" w:name="_Toc71668645"/>
      <w:bookmarkStart w:id="893" w:name="_Toc71670972"/>
      <w:bookmarkStart w:id="894" w:name="_Toc71672398"/>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w:t>
      </w:r>
      <w:r w:rsidR="004B70B9">
        <w:rPr>
          <w:rFonts w:ascii="Times New Roman" w:eastAsia="NSimSun" w:hAnsi="Times New Roman"/>
          <w:i/>
          <w:color w:val="auto"/>
          <w:sz w:val="28"/>
          <w:szCs w:val="28"/>
          <w:shd w:val="clear" w:color="auto" w:fill="FFFFFF"/>
          <w:lang w:val="en-US"/>
        </w:rPr>
        <w:t>5</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Product</w:t>
      </w:r>
      <w:bookmarkEnd w:id="890"/>
      <w:bookmarkEnd w:id="891"/>
      <w:bookmarkEnd w:id="892"/>
      <w:bookmarkEnd w:id="893"/>
      <w:bookmarkEnd w:id="894"/>
    </w:p>
    <w:p w14:paraId="3DEA19C0" w14:textId="77777777" w:rsidR="00925E86" w:rsidRDefault="00925E86" w:rsidP="001A29A8">
      <w:pPr>
        <w:spacing w:line="360" w:lineRule="auto"/>
        <w:jc w:val="center"/>
        <w:rPr>
          <w:rFonts w:ascii="Times New Roman" w:eastAsia="NSimSun" w:hAnsi="Times New Roman"/>
          <w:iCs/>
          <w:sz w:val="28"/>
          <w:szCs w:val="28"/>
          <w:shd w:val="clear" w:color="auto" w:fill="FFFFFF"/>
        </w:rPr>
      </w:pPr>
    </w:p>
    <w:p w14:paraId="77CE97B1" w14:textId="747157A2" w:rsidR="001A29A8" w:rsidRDefault="001A29A8" w:rsidP="001A29A8">
      <w:pPr>
        <w:spacing w:line="360" w:lineRule="auto"/>
        <w:jc w:val="center"/>
        <w:rPr>
          <w:rFonts w:ascii="Times New Roman" w:eastAsia="NSimSun" w:hAnsi="Times New Roman"/>
          <w:iCs/>
          <w:sz w:val="28"/>
          <w:szCs w:val="28"/>
          <w:shd w:val="clear" w:color="auto" w:fill="FFFFFF"/>
        </w:rPr>
      </w:pPr>
      <w:r w:rsidRPr="001A29A8">
        <w:rPr>
          <w:rFonts w:ascii="Times New Roman" w:eastAsia="NSimSun" w:hAnsi="Times New Roman"/>
          <w:iCs/>
          <w:noProof/>
          <w:sz w:val="28"/>
          <w:szCs w:val="28"/>
          <w:shd w:val="clear" w:color="auto" w:fill="FFFFFF"/>
          <w:lang w:val="en-US"/>
        </w:rPr>
        <w:lastRenderedPageBreak/>
        <w:drawing>
          <wp:inline distT="0" distB="0" distL="0" distR="0" wp14:anchorId="46014D83" wp14:editId="58513F93">
            <wp:extent cx="5760720" cy="2694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694940"/>
                    </a:xfrm>
                    <a:prstGeom prst="rect">
                      <a:avLst/>
                    </a:prstGeom>
                  </pic:spPr>
                </pic:pic>
              </a:graphicData>
            </a:graphic>
          </wp:inline>
        </w:drawing>
      </w:r>
    </w:p>
    <w:p w14:paraId="0336A698" w14:textId="3C141313"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895" w:name="_Toc70426237"/>
      <w:bookmarkStart w:id="896" w:name="_Toc71589355"/>
      <w:bookmarkStart w:id="897" w:name="_Toc71668646"/>
      <w:bookmarkStart w:id="898" w:name="_Toc71670973"/>
      <w:bookmarkStart w:id="899" w:name="_Toc71672399"/>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26</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Bill</w:t>
      </w:r>
      <w:bookmarkEnd w:id="895"/>
      <w:bookmarkEnd w:id="896"/>
      <w:bookmarkEnd w:id="897"/>
      <w:bookmarkEnd w:id="898"/>
      <w:bookmarkEnd w:id="899"/>
    </w:p>
    <w:p w14:paraId="3B3BE115"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26198314" w14:textId="27803A5A" w:rsidR="001A29A8" w:rsidRDefault="00F963FA" w:rsidP="001A29A8">
      <w:pPr>
        <w:spacing w:line="360" w:lineRule="auto"/>
        <w:jc w:val="center"/>
        <w:rPr>
          <w:rFonts w:ascii="Times New Roman" w:eastAsia="NSimSun" w:hAnsi="Times New Roman"/>
          <w:iCs/>
          <w:sz w:val="28"/>
          <w:szCs w:val="28"/>
          <w:shd w:val="clear" w:color="auto" w:fill="FFFFFF"/>
        </w:rPr>
      </w:pPr>
      <w:r w:rsidRPr="0033291B">
        <w:rPr>
          <w:rFonts w:ascii="Times New Roman" w:eastAsia="NSimSun" w:hAnsi="Times New Roman"/>
          <w:iCs/>
          <w:noProof/>
          <w:sz w:val="28"/>
          <w:szCs w:val="28"/>
          <w:shd w:val="clear" w:color="auto" w:fill="FFFFFF"/>
          <w:lang w:val="en-US"/>
        </w:rPr>
        <w:drawing>
          <wp:inline distT="0" distB="0" distL="0" distR="0" wp14:anchorId="7D4B65AF" wp14:editId="73B3CD85">
            <wp:extent cx="5760720" cy="30060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3006090"/>
                    </a:xfrm>
                    <a:prstGeom prst="rect">
                      <a:avLst/>
                    </a:prstGeom>
                  </pic:spPr>
                </pic:pic>
              </a:graphicData>
            </a:graphic>
          </wp:inline>
        </w:drawing>
      </w:r>
    </w:p>
    <w:p w14:paraId="009E277D" w14:textId="6C8EFCA9"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00" w:name="_Toc70426238"/>
      <w:bookmarkStart w:id="901" w:name="_Toc71589356"/>
      <w:bookmarkStart w:id="902" w:name="_Toc71668647"/>
      <w:bookmarkStart w:id="903" w:name="_Toc71670974"/>
      <w:bookmarkStart w:id="904" w:name="_Toc71672400"/>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27</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Supplier</w:t>
      </w:r>
      <w:bookmarkEnd w:id="900"/>
      <w:bookmarkEnd w:id="901"/>
      <w:bookmarkEnd w:id="902"/>
      <w:bookmarkEnd w:id="903"/>
      <w:bookmarkEnd w:id="904"/>
    </w:p>
    <w:p w14:paraId="07130B1E"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6F75B657" w14:textId="33A59A5D" w:rsidR="001A29A8" w:rsidRDefault="001A29A8" w:rsidP="001A29A8">
      <w:pPr>
        <w:spacing w:line="360" w:lineRule="auto"/>
        <w:jc w:val="center"/>
        <w:rPr>
          <w:rFonts w:ascii="Times New Roman" w:eastAsia="NSimSun" w:hAnsi="Times New Roman"/>
          <w:iCs/>
          <w:sz w:val="28"/>
          <w:szCs w:val="28"/>
          <w:shd w:val="clear" w:color="auto" w:fill="FFFFFF"/>
        </w:rPr>
      </w:pPr>
      <w:r w:rsidRPr="001A29A8">
        <w:rPr>
          <w:rFonts w:ascii="Times New Roman" w:eastAsia="NSimSun" w:hAnsi="Times New Roman"/>
          <w:iCs/>
          <w:noProof/>
          <w:sz w:val="28"/>
          <w:szCs w:val="28"/>
          <w:shd w:val="clear" w:color="auto" w:fill="FFFFFF"/>
          <w:lang w:val="en-US"/>
        </w:rPr>
        <w:lastRenderedPageBreak/>
        <w:drawing>
          <wp:inline distT="0" distB="0" distL="0" distR="0" wp14:anchorId="57109B49" wp14:editId="37B472B6">
            <wp:extent cx="5760720" cy="2836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836545"/>
                    </a:xfrm>
                    <a:prstGeom prst="rect">
                      <a:avLst/>
                    </a:prstGeom>
                  </pic:spPr>
                </pic:pic>
              </a:graphicData>
            </a:graphic>
          </wp:inline>
        </w:drawing>
      </w:r>
    </w:p>
    <w:p w14:paraId="222EA927" w14:textId="78FC7EF7"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05" w:name="_Toc70426239"/>
      <w:bookmarkStart w:id="906" w:name="_Toc71589357"/>
      <w:bookmarkStart w:id="907" w:name="_Toc71668648"/>
      <w:bookmarkStart w:id="908" w:name="_Toc71670975"/>
      <w:bookmarkStart w:id="909" w:name="_Toc71672401"/>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28</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User</w:t>
      </w:r>
      <w:bookmarkEnd w:id="905"/>
      <w:bookmarkEnd w:id="906"/>
      <w:bookmarkEnd w:id="907"/>
      <w:bookmarkEnd w:id="908"/>
      <w:bookmarkEnd w:id="909"/>
    </w:p>
    <w:p w14:paraId="731FB34E"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4C6A598C" w14:textId="45316213" w:rsidR="001A29A8" w:rsidRDefault="00F963FA" w:rsidP="001A29A8">
      <w:pPr>
        <w:spacing w:line="360" w:lineRule="auto"/>
        <w:jc w:val="center"/>
        <w:rPr>
          <w:rFonts w:ascii="Times New Roman" w:eastAsia="NSimSun" w:hAnsi="Times New Roman"/>
          <w:iCs/>
          <w:sz w:val="28"/>
          <w:szCs w:val="28"/>
          <w:shd w:val="clear" w:color="auto" w:fill="FFFFFF"/>
        </w:rPr>
      </w:pPr>
      <w:r w:rsidRPr="00A65CAA">
        <w:rPr>
          <w:rFonts w:ascii="Times New Roman" w:eastAsia="NSimSun" w:hAnsi="Times New Roman"/>
          <w:iCs/>
          <w:noProof/>
          <w:sz w:val="28"/>
          <w:szCs w:val="28"/>
          <w:shd w:val="clear" w:color="auto" w:fill="FFFFFF"/>
          <w:lang w:val="en-US"/>
        </w:rPr>
        <w:drawing>
          <wp:inline distT="0" distB="0" distL="0" distR="0" wp14:anchorId="128C5151" wp14:editId="12D2B954">
            <wp:extent cx="5760720" cy="30473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047365"/>
                    </a:xfrm>
                    <a:prstGeom prst="rect">
                      <a:avLst/>
                    </a:prstGeom>
                  </pic:spPr>
                </pic:pic>
              </a:graphicData>
            </a:graphic>
          </wp:inline>
        </w:drawing>
      </w:r>
    </w:p>
    <w:p w14:paraId="6F790E9B" w14:textId="4E7DB0C0"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10" w:name="_Toc70426240"/>
      <w:bookmarkStart w:id="911" w:name="_Toc71589358"/>
      <w:bookmarkStart w:id="912" w:name="_Toc71668649"/>
      <w:bookmarkStart w:id="913" w:name="_Toc71670976"/>
      <w:bookmarkStart w:id="914" w:name="_Toc71672402"/>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29</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liên hệ</w:t>
      </w:r>
      <w:bookmarkEnd w:id="910"/>
      <w:bookmarkEnd w:id="911"/>
      <w:bookmarkEnd w:id="912"/>
      <w:bookmarkEnd w:id="913"/>
      <w:bookmarkEnd w:id="914"/>
    </w:p>
    <w:p w14:paraId="09251A92" w14:textId="77777777" w:rsidR="004B70B9" w:rsidRDefault="004B70B9" w:rsidP="001A29A8">
      <w:pPr>
        <w:spacing w:line="360" w:lineRule="auto"/>
        <w:jc w:val="center"/>
        <w:rPr>
          <w:rFonts w:ascii="Times New Roman" w:eastAsia="NSimSun" w:hAnsi="Times New Roman"/>
          <w:iCs/>
          <w:sz w:val="28"/>
          <w:szCs w:val="28"/>
          <w:shd w:val="clear" w:color="auto" w:fill="FFFFFF"/>
        </w:rPr>
      </w:pPr>
    </w:p>
    <w:p w14:paraId="2BDACADC" w14:textId="54C8BCF8" w:rsidR="004B70B9" w:rsidRDefault="00F963FA" w:rsidP="001A29A8">
      <w:pPr>
        <w:spacing w:line="360" w:lineRule="auto"/>
        <w:jc w:val="center"/>
        <w:rPr>
          <w:rFonts w:ascii="Times New Roman" w:eastAsia="NSimSun" w:hAnsi="Times New Roman"/>
          <w:iCs/>
          <w:sz w:val="28"/>
          <w:szCs w:val="28"/>
          <w:shd w:val="clear" w:color="auto" w:fill="FFFFFF"/>
        </w:rPr>
      </w:pPr>
      <w:r w:rsidRPr="00A65CAA">
        <w:rPr>
          <w:rFonts w:ascii="Times New Roman" w:eastAsia="NSimSun" w:hAnsi="Times New Roman"/>
          <w:iCs/>
          <w:noProof/>
          <w:sz w:val="28"/>
          <w:szCs w:val="28"/>
          <w:shd w:val="clear" w:color="auto" w:fill="FFFFFF"/>
          <w:lang w:val="en-US"/>
        </w:rPr>
        <w:lastRenderedPageBreak/>
        <w:drawing>
          <wp:inline distT="0" distB="0" distL="0" distR="0" wp14:anchorId="34065661" wp14:editId="3B0FF36D">
            <wp:extent cx="5760720" cy="3028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028950"/>
                    </a:xfrm>
                    <a:prstGeom prst="rect">
                      <a:avLst/>
                    </a:prstGeom>
                  </pic:spPr>
                </pic:pic>
              </a:graphicData>
            </a:graphic>
          </wp:inline>
        </w:drawing>
      </w:r>
    </w:p>
    <w:p w14:paraId="2A7C3FE6" w14:textId="77777777" w:rsidR="00F963FA" w:rsidRDefault="00F963FA" w:rsidP="004B70B9">
      <w:pPr>
        <w:pStyle w:val="Heading3"/>
        <w:jc w:val="center"/>
        <w:rPr>
          <w:rFonts w:ascii="Times New Roman" w:eastAsia="NSimSun" w:hAnsi="Times New Roman"/>
          <w:i/>
          <w:color w:val="auto"/>
          <w:sz w:val="28"/>
          <w:szCs w:val="28"/>
          <w:shd w:val="clear" w:color="auto" w:fill="FFFFFF"/>
          <w:lang w:val="en-US"/>
        </w:rPr>
      </w:pPr>
      <w:bookmarkStart w:id="915" w:name="_Toc70426241"/>
      <w:bookmarkStart w:id="916" w:name="_Toc71589359"/>
    </w:p>
    <w:p w14:paraId="03A511D3" w14:textId="3EBB175E" w:rsidR="004B70B9" w:rsidRDefault="004B70B9" w:rsidP="008C0A24">
      <w:pPr>
        <w:pStyle w:val="Heading1"/>
        <w:jc w:val="center"/>
        <w:rPr>
          <w:rFonts w:ascii="Times New Roman" w:eastAsia="NSimSun" w:hAnsi="Times New Roman"/>
          <w:i/>
          <w:color w:val="auto"/>
          <w:sz w:val="28"/>
          <w:szCs w:val="28"/>
          <w:shd w:val="clear" w:color="auto" w:fill="FFFFFF"/>
          <w:lang w:val="en-US"/>
        </w:rPr>
      </w:pPr>
      <w:bookmarkStart w:id="917" w:name="_Toc71668650"/>
      <w:bookmarkStart w:id="918" w:name="_Toc71670977"/>
      <w:bookmarkStart w:id="919" w:name="_Toc71672403"/>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30</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giới thiệu</w:t>
      </w:r>
      <w:bookmarkEnd w:id="915"/>
      <w:bookmarkEnd w:id="916"/>
      <w:bookmarkEnd w:id="917"/>
      <w:bookmarkEnd w:id="918"/>
      <w:bookmarkEnd w:id="919"/>
    </w:p>
    <w:p w14:paraId="4E82EC22" w14:textId="0A961AC7" w:rsidR="00F963FA" w:rsidRDefault="00F963FA" w:rsidP="00F963FA">
      <w:pPr>
        <w:rPr>
          <w:lang w:val="en-US"/>
        </w:rPr>
      </w:pPr>
    </w:p>
    <w:p w14:paraId="3B8E0DE0" w14:textId="1F7FA18F" w:rsidR="00F963FA" w:rsidRDefault="00F963FA" w:rsidP="00F963FA">
      <w:pPr>
        <w:rPr>
          <w:lang w:val="en-US"/>
        </w:rPr>
      </w:pPr>
      <w:r w:rsidRPr="00E35B66">
        <w:rPr>
          <w:rFonts w:ascii="Times New Roman" w:eastAsia="NSimSun" w:hAnsi="Times New Roman"/>
          <w:i/>
          <w:iCs/>
          <w:noProof/>
          <w:sz w:val="28"/>
          <w:szCs w:val="28"/>
          <w:shd w:val="clear" w:color="auto" w:fill="FFFFFF"/>
          <w:lang w:val="en-US"/>
        </w:rPr>
        <w:drawing>
          <wp:inline distT="0" distB="0" distL="0" distR="0" wp14:anchorId="6BC3E632" wp14:editId="66F03C8A">
            <wp:extent cx="5760720" cy="30505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050540"/>
                    </a:xfrm>
                    <a:prstGeom prst="rect">
                      <a:avLst/>
                    </a:prstGeom>
                  </pic:spPr>
                </pic:pic>
              </a:graphicData>
            </a:graphic>
          </wp:inline>
        </w:drawing>
      </w:r>
    </w:p>
    <w:p w14:paraId="5A9A9516" w14:textId="1DB0F8C7" w:rsidR="00F963FA" w:rsidRDefault="00F963FA" w:rsidP="008C0A24">
      <w:pPr>
        <w:pStyle w:val="Heading1"/>
        <w:jc w:val="center"/>
        <w:rPr>
          <w:rFonts w:ascii="Times New Roman" w:eastAsia="NSimSun" w:hAnsi="Times New Roman"/>
          <w:i/>
          <w:color w:val="auto"/>
          <w:sz w:val="28"/>
          <w:szCs w:val="28"/>
          <w:shd w:val="clear" w:color="auto" w:fill="FFFFFF"/>
          <w:lang w:val="en-US"/>
        </w:rPr>
      </w:pPr>
      <w:bookmarkStart w:id="920" w:name="_Toc71668651"/>
      <w:bookmarkStart w:id="921" w:name="_Toc71670978"/>
      <w:bookmarkStart w:id="922" w:name="_Toc71672404"/>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31</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chi tiết sản phẩm</w:t>
      </w:r>
      <w:bookmarkEnd w:id="920"/>
      <w:bookmarkEnd w:id="921"/>
      <w:bookmarkEnd w:id="922"/>
    </w:p>
    <w:p w14:paraId="2944BA9E" w14:textId="4A12D52E" w:rsidR="00F963FA" w:rsidRDefault="00F963FA" w:rsidP="00F963FA">
      <w:pPr>
        <w:rPr>
          <w:lang w:val="en-US"/>
        </w:rPr>
      </w:pPr>
    </w:p>
    <w:p w14:paraId="4F891522" w14:textId="5DF74E98" w:rsidR="00F963FA" w:rsidRDefault="00F963FA" w:rsidP="00F963FA">
      <w:pPr>
        <w:rPr>
          <w:lang w:val="en-US"/>
        </w:rPr>
      </w:pPr>
      <w:r w:rsidRPr="00997E2F">
        <w:rPr>
          <w:noProof/>
          <w:lang w:val="en-US"/>
        </w:rPr>
        <w:lastRenderedPageBreak/>
        <w:drawing>
          <wp:inline distT="0" distB="0" distL="0" distR="0" wp14:anchorId="7910A926" wp14:editId="1F26F9C2">
            <wp:extent cx="5760720" cy="30156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15615"/>
                    </a:xfrm>
                    <a:prstGeom prst="rect">
                      <a:avLst/>
                    </a:prstGeom>
                  </pic:spPr>
                </pic:pic>
              </a:graphicData>
            </a:graphic>
          </wp:inline>
        </w:drawing>
      </w:r>
    </w:p>
    <w:p w14:paraId="738F11BB" w14:textId="72D65AF7" w:rsidR="00F963FA" w:rsidRPr="00F963FA" w:rsidRDefault="00F963FA" w:rsidP="00F963FA">
      <w:pPr>
        <w:rPr>
          <w:lang w:val="en-US"/>
        </w:rPr>
      </w:pPr>
    </w:p>
    <w:p w14:paraId="09BCCE83" w14:textId="5DF95A36" w:rsidR="00F963FA" w:rsidRDefault="00F963FA" w:rsidP="008C0A24">
      <w:pPr>
        <w:pStyle w:val="Heading1"/>
        <w:jc w:val="center"/>
        <w:rPr>
          <w:rFonts w:ascii="Times New Roman" w:eastAsia="NSimSun" w:hAnsi="Times New Roman"/>
          <w:i/>
          <w:color w:val="auto"/>
          <w:sz w:val="28"/>
          <w:szCs w:val="28"/>
          <w:shd w:val="clear" w:color="auto" w:fill="FFFFFF"/>
          <w:lang w:val="en-US"/>
        </w:rPr>
      </w:pPr>
      <w:bookmarkStart w:id="923" w:name="_Toc71668652"/>
      <w:bookmarkStart w:id="924" w:name="_Toc71670979"/>
      <w:bookmarkStart w:id="925" w:name="_Toc71672405"/>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32</w:t>
      </w:r>
      <w:r w:rsidRPr="00925E86">
        <w:rPr>
          <w:rFonts w:ascii="Times New Roman" w:eastAsia="NSimSun" w:hAnsi="Times New Roman"/>
          <w:i/>
          <w:color w:val="auto"/>
          <w:sz w:val="28"/>
          <w:szCs w:val="28"/>
          <w:shd w:val="clear" w:color="auto" w:fill="FFFFFF"/>
          <w:lang w:val="en-US"/>
        </w:rPr>
        <w:t xml:space="preserve">. Trang </w:t>
      </w:r>
      <w:r>
        <w:rPr>
          <w:rFonts w:ascii="Times New Roman" w:eastAsia="NSimSun" w:hAnsi="Times New Roman"/>
          <w:i/>
          <w:color w:val="auto"/>
          <w:sz w:val="28"/>
          <w:szCs w:val="28"/>
          <w:shd w:val="clear" w:color="auto" w:fill="FFFFFF"/>
          <w:lang w:val="en-US"/>
        </w:rPr>
        <w:t>chủ cửa hàng</w:t>
      </w:r>
      <w:bookmarkEnd w:id="923"/>
      <w:bookmarkEnd w:id="924"/>
      <w:bookmarkEnd w:id="925"/>
    </w:p>
    <w:p w14:paraId="4206AEC5" w14:textId="6062AB57" w:rsidR="00EC1287" w:rsidRDefault="00EC1287" w:rsidP="00EC1287">
      <w:pPr>
        <w:rPr>
          <w:lang w:val="en-US"/>
        </w:rPr>
      </w:pPr>
    </w:p>
    <w:p w14:paraId="445425BC" w14:textId="77777777" w:rsidR="00EC1287" w:rsidRPr="00EC1287" w:rsidRDefault="00EC1287" w:rsidP="00EC1287">
      <w:pPr>
        <w:rPr>
          <w:lang w:val="en-US"/>
        </w:rPr>
      </w:pPr>
    </w:p>
    <w:p w14:paraId="0871AC91" w14:textId="4256857A" w:rsidR="00EC1287" w:rsidRDefault="00EC1287" w:rsidP="00EC1287">
      <w:pPr>
        <w:rPr>
          <w:lang w:val="en-US"/>
        </w:rPr>
      </w:pPr>
      <w:r w:rsidRPr="00EC1287">
        <w:rPr>
          <w:noProof/>
          <w:lang w:val="en-US"/>
        </w:rPr>
        <w:drawing>
          <wp:inline distT="0" distB="0" distL="0" distR="0" wp14:anchorId="102C4FA7" wp14:editId="6E38AD23">
            <wp:extent cx="576072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012440"/>
                    </a:xfrm>
                    <a:prstGeom prst="rect">
                      <a:avLst/>
                    </a:prstGeom>
                  </pic:spPr>
                </pic:pic>
              </a:graphicData>
            </a:graphic>
          </wp:inline>
        </w:drawing>
      </w:r>
    </w:p>
    <w:p w14:paraId="2077FB9C" w14:textId="12A85581" w:rsidR="00EC1287" w:rsidRDefault="00EC1287" w:rsidP="008C0A24">
      <w:pPr>
        <w:pStyle w:val="Heading1"/>
        <w:jc w:val="center"/>
        <w:rPr>
          <w:rFonts w:ascii="Times New Roman" w:eastAsia="NSimSun" w:hAnsi="Times New Roman"/>
          <w:i/>
          <w:color w:val="auto"/>
          <w:sz w:val="28"/>
          <w:szCs w:val="28"/>
          <w:shd w:val="clear" w:color="auto" w:fill="FFFFFF"/>
          <w:lang w:val="en-US"/>
        </w:rPr>
      </w:pPr>
      <w:bookmarkStart w:id="926" w:name="_Toc71668653"/>
      <w:bookmarkStart w:id="927" w:name="_Toc71670980"/>
      <w:bookmarkStart w:id="928" w:name="_Toc71672406"/>
      <w:r w:rsidRPr="00925E86">
        <w:rPr>
          <w:rFonts w:ascii="Times New Roman" w:eastAsia="NSimSun" w:hAnsi="Times New Roman"/>
          <w:i/>
          <w:color w:val="auto"/>
          <w:sz w:val="28"/>
          <w:szCs w:val="28"/>
          <w:shd w:val="clear" w:color="auto" w:fill="FFFFFF"/>
          <w:lang w:val="en-US"/>
        </w:rPr>
        <w:t>Hình 4.</w:t>
      </w:r>
      <w:r>
        <w:rPr>
          <w:rFonts w:ascii="Times New Roman" w:eastAsia="NSimSun" w:hAnsi="Times New Roman"/>
          <w:i/>
          <w:color w:val="auto"/>
          <w:sz w:val="28"/>
          <w:szCs w:val="28"/>
          <w:shd w:val="clear" w:color="auto" w:fill="FFFFFF"/>
          <w:lang w:val="en-US"/>
        </w:rPr>
        <w:t>33</w:t>
      </w:r>
      <w:r w:rsidRPr="00925E86">
        <w:rPr>
          <w:rFonts w:ascii="Times New Roman" w:eastAsia="NSimSun" w:hAnsi="Times New Roman"/>
          <w:i/>
          <w:color w:val="auto"/>
          <w:sz w:val="28"/>
          <w:szCs w:val="28"/>
          <w:shd w:val="clear" w:color="auto" w:fill="FFFFFF"/>
          <w:lang w:val="en-US"/>
        </w:rPr>
        <w:t xml:space="preserve">. </w:t>
      </w:r>
      <w:r w:rsidR="008C0A24">
        <w:rPr>
          <w:rFonts w:ascii="Times New Roman" w:eastAsia="NSimSun" w:hAnsi="Times New Roman"/>
          <w:i/>
          <w:color w:val="auto"/>
          <w:sz w:val="28"/>
          <w:szCs w:val="28"/>
          <w:shd w:val="clear" w:color="auto" w:fill="FFFFFF"/>
          <w:lang w:val="en-US"/>
        </w:rPr>
        <w:t>Chi tiết giỏ hàng</w:t>
      </w:r>
      <w:bookmarkEnd w:id="926"/>
      <w:bookmarkEnd w:id="927"/>
      <w:bookmarkEnd w:id="928"/>
    </w:p>
    <w:p w14:paraId="0C4B6B72" w14:textId="77777777" w:rsidR="00EC1287" w:rsidRPr="00EC1287" w:rsidRDefault="00EC1287" w:rsidP="00EC1287">
      <w:pPr>
        <w:rPr>
          <w:lang w:val="en-US"/>
        </w:rPr>
      </w:pPr>
    </w:p>
    <w:p w14:paraId="7E65BCB1" w14:textId="77777777" w:rsidR="00F963FA" w:rsidRPr="00F963FA" w:rsidRDefault="00F963FA" w:rsidP="00F963FA">
      <w:pPr>
        <w:rPr>
          <w:lang w:val="en-US"/>
        </w:rPr>
      </w:pPr>
    </w:p>
    <w:p w14:paraId="290881C0" w14:textId="123239A9" w:rsidR="00E74E81" w:rsidRPr="001A29A8" w:rsidRDefault="00E74E81" w:rsidP="001A29A8">
      <w:pPr>
        <w:spacing w:line="360" w:lineRule="auto"/>
        <w:jc w:val="center"/>
        <w:rPr>
          <w:rFonts w:ascii="Times New Roman" w:eastAsia="NSimSun" w:hAnsi="Times New Roman"/>
          <w:b/>
          <w:iCs/>
          <w:sz w:val="28"/>
          <w:szCs w:val="28"/>
          <w:shd w:val="clear" w:color="auto" w:fill="FFFFFF"/>
          <w:lang w:val="en-US"/>
        </w:rPr>
      </w:pPr>
      <w:r w:rsidRPr="001A29A8">
        <w:rPr>
          <w:rFonts w:ascii="Times New Roman" w:eastAsia="NSimSun" w:hAnsi="Times New Roman"/>
          <w:iCs/>
          <w:sz w:val="28"/>
          <w:szCs w:val="28"/>
          <w:shd w:val="clear" w:color="auto" w:fill="FFFFFF"/>
        </w:rPr>
        <w:br w:type="page"/>
      </w:r>
    </w:p>
    <w:p w14:paraId="26BE44F0" w14:textId="22A1C61C" w:rsidR="00925E86" w:rsidRPr="00A736A7" w:rsidRDefault="00A576CE" w:rsidP="00A736A7">
      <w:pPr>
        <w:pStyle w:val="tailieuthamkhao"/>
      </w:pPr>
      <w:bookmarkStart w:id="929" w:name="_Toc71589360"/>
      <w:bookmarkStart w:id="930" w:name="_Toc71645416"/>
      <w:bookmarkStart w:id="931" w:name="_Toc40214013"/>
      <w:bookmarkStart w:id="932" w:name="_Toc40819845"/>
      <w:bookmarkStart w:id="933" w:name="_Toc71672407"/>
      <w:bookmarkEnd w:id="842"/>
      <w:bookmarkEnd w:id="843"/>
      <w:bookmarkEnd w:id="844"/>
      <w:bookmarkEnd w:id="845"/>
      <w:bookmarkEnd w:id="846"/>
      <w:bookmarkEnd w:id="847"/>
      <w:r w:rsidRPr="00A736A7">
        <w:lastRenderedPageBreak/>
        <w:t>KẾT LUẬN</w:t>
      </w:r>
      <w:bookmarkEnd w:id="929"/>
      <w:bookmarkEnd w:id="930"/>
      <w:bookmarkEnd w:id="933"/>
      <w:r w:rsidRPr="00A736A7">
        <w:t xml:space="preserve"> </w:t>
      </w:r>
      <w:bookmarkEnd w:id="931"/>
      <w:bookmarkEnd w:id="932"/>
    </w:p>
    <w:p w14:paraId="3BC9F4E6" w14:textId="77777777" w:rsidR="00A576CE" w:rsidRPr="006151F1" w:rsidRDefault="00A576CE" w:rsidP="006151F1">
      <w:pPr>
        <w:pStyle w:val="ListParagraph"/>
        <w:numPr>
          <w:ilvl w:val="0"/>
          <w:numId w:val="80"/>
        </w:numPr>
        <w:spacing w:after="0" w:line="360" w:lineRule="auto"/>
        <w:jc w:val="both"/>
        <w:rPr>
          <w:rFonts w:ascii="Times New Roman" w:hAnsi="Times New Roman"/>
          <w:sz w:val="28"/>
          <w:szCs w:val="28"/>
        </w:rPr>
      </w:pPr>
      <w:r w:rsidRPr="006151F1">
        <w:rPr>
          <w:rFonts w:ascii="Times New Roman" w:hAnsi="Times New Roman"/>
          <w:sz w:val="28"/>
          <w:szCs w:val="28"/>
        </w:rPr>
        <w:t>Những vấn đề đạt được</w:t>
      </w:r>
    </w:p>
    <w:p w14:paraId="4DC50222" w14:textId="3CCFCD41" w:rsidR="00A576CE" w:rsidRPr="006151F1" w:rsidRDefault="00A576CE" w:rsidP="006151F1">
      <w:pPr>
        <w:pStyle w:val="ListParagraph"/>
        <w:numPr>
          <w:ilvl w:val="0"/>
          <w:numId w:val="81"/>
        </w:numPr>
        <w:spacing w:after="0" w:line="360" w:lineRule="auto"/>
        <w:jc w:val="both"/>
        <w:rPr>
          <w:rFonts w:ascii="Times New Roman" w:hAnsi="Times New Roman"/>
          <w:b/>
          <w:sz w:val="28"/>
          <w:szCs w:val="28"/>
        </w:rPr>
      </w:pPr>
      <w:r w:rsidRPr="006151F1">
        <w:rPr>
          <w:rFonts w:ascii="Times New Roman" w:hAnsi="Times New Roman"/>
          <w:sz w:val="28"/>
          <w:szCs w:val="28"/>
        </w:rPr>
        <w:t>Nắm được kiến thức cơ bản về quy trình xây dựng website dựa trên Laravel framework</w:t>
      </w:r>
      <w:r w:rsidR="00BD4B80">
        <w:rPr>
          <w:rFonts w:ascii="Times New Roman" w:hAnsi="Times New Roman"/>
          <w:sz w:val="28"/>
          <w:szCs w:val="28"/>
          <w:lang w:val="en-US"/>
        </w:rPr>
        <w:t xml:space="preserve"> và Vue.js</w:t>
      </w:r>
      <w:r w:rsidRPr="006151F1">
        <w:rPr>
          <w:rFonts w:ascii="Times New Roman" w:hAnsi="Times New Roman"/>
          <w:sz w:val="28"/>
          <w:szCs w:val="28"/>
        </w:rPr>
        <w:t>.</w:t>
      </w:r>
    </w:p>
    <w:p w14:paraId="19EF9F61" w14:textId="6690D201" w:rsidR="002C67C3" w:rsidRPr="006151F1" w:rsidRDefault="00BD4B80" w:rsidP="006151F1">
      <w:pPr>
        <w:pStyle w:val="ListParagraph"/>
        <w:numPr>
          <w:ilvl w:val="0"/>
          <w:numId w:val="81"/>
        </w:numPr>
        <w:spacing w:after="0" w:line="360" w:lineRule="auto"/>
        <w:jc w:val="both"/>
        <w:rPr>
          <w:rFonts w:ascii="Times New Roman" w:hAnsi="Times New Roman"/>
          <w:b/>
          <w:sz w:val="28"/>
          <w:szCs w:val="28"/>
        </w:rPr>
      </w:pPr>
      <w:r>
        <w:rPr>
          <w:rFonts w:ascii="Times New Roman" w:hAnsi="Times New Roman"/>
          <w:sz w:val="28"/>
          <w:szCs w:val="28"/>
          <w:lang w:val="en-US"/>
        </w:rPr>
        <w:t>P</w:t>
      </w:r>
      <w:r w:rsidR="002C67C3" w:rsidRPr="006151F1">
        <w:rPr>
          <w:rFonts w:ascii="Times New Roman" w:hAnsi="Times New Roman"/>
          <w:sz w:val="28"/>
          <w:szCs w:val="28"/>
          <w:lang w:val="en-US"/>
        </w:rPr>
        <w:t xml:space="preserve">hân tích thiết kế thành công hệ thống website bán hàng </w:t>
      </w:r>
      <w:r>
        <w:rPr>
          <w:rFonts w:ascii="Times New Roman" w:hAnsi="Times New Roman"/>
          <w:sz w:val="28"/>
          <w:szCs w:val="28"/>
          <w:lang w:val="en-US"/>
        </w:rPr>
        <w:t xml:space="preserve">giày </w:t>
      </w:r>
      <w:r w:rsidR="002C67C3" w:rsidRPr="006151F1">
        <w:rPr>
          <w:rFonts w:ascii="Times New Roman" w:hAnsi="Times New Roman"/>
          <w:sz w:val="28"/>
          <w:szCs w:val="28"/>
          <w:lang w:val="en-US"/>
        </w:rPr>
        <w:t>online.</w:t>
      </w:r>
    </w:p>
    <w:p w14:paraId="18C21B97" w14:textId="77777777" w:rsidR="00A576CE" w:rsidRPr="006151F1" w:rsidRDefault="00A576CE" w:rsidP="006151F1">
      <w:pPr>
        <w:pStyle w:val="ListParagraph"/>
        <w:numPr>
          <w:ilvl w:val="0"/>
          <w:numId w:val="81"/>
        </w:numPr>
        <w:spacing w:after="0" w:line="360" w:lineRule="auto"/>
        <w:jc w:val="both"/>
        <w:rPr>
          <w:rFonts w:ascii="Times New Roman" w:hAnsi="Times New Roman"/>
          <w:b/>
          <w:sz w:val="28"/>
          <w:szCs w:val="28"/>
        </w:rPr>
      </w:pPr>
      <w:r w:rsidRPr="006151F1">
        <w:rPr>
          <w:rFonts w:ascii="Times New Roman" w:hAnsi="Times New Roman"/>
          <w:sz w:val="28"/>
          <w:szCs w:val="28"/>
        </w:rPr>
        <w:t xml:space="preserve">Xây dựng thành công website </w:t>
      </w:r>
      <w:r w:rsidR="002C67C3" w:rsidRPr="006151F1">
        <w:rPr>
          <w:rFonts w:ascii="Times New Roman" w:hAnsi="Times New Roman"/>
          <w:sz w:val="28"/>
          <w:szCs w:val="28"/>
          <w:lang w:val="en-US"/>
        </w:rPr>
        <w:t xml:space="preserve">bán giày </w:t>
      </w:r>
      <w:r w:rsidRPr="006151F1">
        <w:rPr>
          <w:rFonts w:ascii="Times New Roman" w:hAnsi="Times New Roman"/>
          <w:sz w:val="28"/>
          <w:szCs w:val="28"/>
        </w:rPr>
        <w:t xml:space="preserve">dựa trên framework </w:t>
      </w:r>
      <w:r w:rsidR="002C67C3" w:rsidRPr="006151F1">
        <w:rPr>
          <w:rFonts w:ascii="Times New Roman" w:hAnsi="Times New Roman"/>
          <w:sz w:val="28"/>
          <w:szCs w:val="28"/>
          <w:lang w:val="en-US"/>
        </w:rPr>
        <w:t xml:space="preserve"> Laravel và Vue.js </w:t>
      </w:r>
      <w:r w:rsidRPr="006151F1">
        <w:rPr>
          <w:rFonts w:ascii="Times New Roman" w:hAnsi="Times New Roman"/>
          <w:sz w:val="28"/>
          <w:szCs w:val="28"/>
        </w:rPr>
        <w:t>với đầy đủ các tính năng cơ bản để thỏa mãn nhu cầu mua sắm online của khách hàng, thiết kế được giao diện thân thiện, dễ sử dụng</w:t>
      </w:r>
      <w:r w:rsidR="002C67C3" w:rsidRPr="006151F1">
        <w:rPr>
          <w:rFonts w:ascii="Times New Roman" w:hAnsi="Times New Roman"/>
          <w:sz w:val="28"/>
          <w:szCs w:val="28"/>
          <w:lang w:val="en-US"/>
        </w:rPr>
        <w:t xml:space="preserve"> với tiêu chí mang đến sự thuận tiện nhất cho khách hàng</w:t>
      </w:r>
      <w:r w:rsidRPr="006151F1">
        <w:rPr>
          <w:rFonts w:ascii="Times New Roman" w:hAnsi="Times New Roman"/>
          <w:sz w:val="28"/>
          <w:szCs w:val="28"/>
        </w:rPr>
        <w:t>.</w:t>
      </w:r>
    </w:p>
    <w:p w14:paraId="69A9310A" w14:textId="75A95B93" w:rsidR="002C67C3" w:rsidRPr="006151F1" w:rsidRDefault="002C67C3" w:rsidP="006151F1">
      <w:pPr>
        <w:pStyle w:val="ListParagraph"/>
        <w:numPr>
          <w:ilvl w:val="0"/>
          <w:numId w:val="81"/>
        </w:numPr>
        <w:spacing w:after="0" w:line="360" w:lineRule="auto"/>
        <w:jc w:val="both"/>
        <w:rPr>
          <w:rFonts w:ascii="Times New Roman" w:hAnsi="Times New Roman"/>
          <w:b/>
          <w:sz w:val="28"/>
          <w:szCs w:val="28"/>
        </w:rPr>
      </w:pPr>
      <w:r w:rsidRPr="006151F1">
        <w:rPr>
          <w:rFonts w:ascii="Times New Roman" w:hAnsi="Times New Roman"/>
          <w:sz w:val="28"/>
          <w:szCs w:val="28"/>
          <w:lang w:val="en-US"/>
        </w:rPr>
        <w:t>Website có tốc độ nhanh hơn so vớ</w:t>
      </w:r>
      <w:r w:rsidR="00D73101">
        <w:rPr>
          <w:rFonts w:ascii="Times New Roman" w:hAnsi="Times New Roman"/>
          <w:sz w:val="28"/>
          <w:szCs w:val="28"/>
          <w:lang w:val="en-US"/>
        </w:rPr>
        <w:t>i</w:t>
      </w:r>
      <w:r w:rsidRPr="006151F1">
        <w:rPr>
          <w:rFonts w:ascii="Times New Roman" w:hAnsi="Times New Roman"/>
          <w:sz w:val="28"/>
          <w:szCs w:val="28"/>
          <w:lang w:val="en-US"/>
        </w:rPr>
        <w:t xml:space="preserve"> các trang web bình thường nhờ</w:t>
      </w:r>
      <w:r w:rsidR="00D73101">
        <w:rPr>
          <w:rFonts w:ascii="Times New Roman" w:hAnsi="Times New Roman"/>
          <w:sz w:val="28"/>
          <w:szCs w:val="28"/>
          <w:lang w:val="en-US"/>
        </w:rPr>
        <w:t xml:space="preserve"> áp dụng </w:t>
      </w:r>
      <w:r w:rsidRPr="006151F1">
        <w:rPr>
          <w:rFonts w:ascii="Times New Roman" w:hAnsi="Times New Roman"/>
          <w:sz w:val="28"/>
          <w:szCs w:val="28"/>
          <w:lang w:val="en-US"/>
        </w:rPr>
        <w:t>single-page application.</w:t>
      </w:r>
    </w:p>
    <w:p w14:paraId="1ACB4DE3" w14:textId="77777777" w:rsidR="00A576CE" w:rsidRPr="006151F1" w:rsidRDefault="00A576CE" w:rsidP="006151F1">
      <w:pPr>
        <w:pStyle w:val="ListParagraph"/>
        <w:numPr>
          <w:ilvl w:val="0"/>
          <w:numId w:val="82"/>
        </w:numPr>
        <w:spacing w:after="0" w:line="360" w:lineRule="auto"/>
        <w:jc w:val="both"/>
        <w:rPr>
          <w:rFonts w:ascii="Times New Roman" w:hAnsi="Times New Roman"/>
          <w:sz w:val="28"/>
          <w:szCs w:val="28"/>
        </w:rPr>
      </w:pPr>
      <w:r w:rsidRPr="006151F1">
        <w:rPr>
          <w:rFonts w:ascii="Times New Roman" w:hAnsi="Times New Roman"/>
          <w:sz w:val="28"/>
          <w:szCs w:val="28"/>
        </w:rPr>
        <w:t>Những hạn chế</w:t>
      </w:r>
    </w:p>
    <w:p w14:paraId="0477BD9C" w14:textId="77777777" w:rsidR="00A576CE" w:rsidRPr="006151F1" w:rsidRDefault="00A576CE" w:rsidP="006151F1">
      <w:pPr>
        <w:pStyle w:val="ListParagraph"/>
        <w:numPr>
          <w:ilvl w:val="0"/>
          <w:numId w:val="83"/>
        </w:numPr>
        <w:spacing w:after="0" w:line="360" w:lineRule="auto"/>
        <w:jc w:val="both"/>
        <w:rPr>
          <w:rFonts w:ascii="Times New Roman" w:hAnsi="Times New Roman"/>
          <w:b/>
          <w:sz w:val="28"/>
          <w:szCs w:val="28"/>
        </w:rPr>
      </w:pPr>
      <w:r w:rsidRPr="006151F1">
        <w:rPr>
          <w:rFonts w:ascii="Times New Roman" w:hAnsi="Times New Roman"/>
          <w:sz w:val="28"/>
          <w:szCs w:val="28"/>
        </w:rPr>
        <w:t>Thời gian thực hiện còn khá ít nên một số vấn đề vẫn chưa được giải quyết hoặc chưa tối ưu nhất.</w:t>
      </w:r>
    </w:p>
    <w:p w14:paraId="00B1A95F" w14:textId="77777777" w:rsidR="00A576CE" w:rsidRPr="006151F1" w:rsidRDefault="002C67C3" w:rsidP="006151F1">
      <w:pPr>
        <w:pStyle w:val="ListParagraph"/>
        <w:numPr>
          <w:ilvl w:val="0"/>
          <w:numId w:val="83"/>
        </w:numPr>
        <w:spacing w:after="0" w:line="360" w:lineRule="auto"/>
        <w:jc w:val="both"/>
        <w:rPr>
          <w:rFonts w:ascii="Times New Roman" w:hAnsi="Times New Roman"/>
          <w:b/>
          <w:sz w:val="28"/>
          <w:szCs w:val="28"/>
        </w:rPr>
      </w:pPr>
      <w:r w:rsidRPr="006151F1">
        <w:rPr>
          <w:rFonts w:ascii="Times New Roman" w:hAnsi="Times New Roman"/>
          <w:sz w:val="28"/>
          <w:szCs w:val="28"/>
          <w:lang w:val="en-US"/>
        </w:rPr>
        <w:t>Vì</w:t>
      </w:r>
      <w:r w:rsidR="00A576CE" w:rsidRPr="006151F1">
        <w:rPr>
          <w:rFonts w:ascii="Times New Roman" w:hAnsi="Times New Roman"/>
          <w:sz w:val="28"/>
          <w:szCs w:val="28"/>
        </w:rPr>
        <w:t xml:space="preserve"> kinh nghiệm thực tế</w:t>
      </w:r>
      <w:r w:rsidRPr="006151F1">
        <w:rPr>
          <w:rFonts w:ascii="Times New Roman" w:hAnsi="Times New Roman"/>
          <w:sz w:val="28"/>
          <w:szCs w:val="28"/>
          <w:lang w:val="en-US"/>
        </w:rPr>
        <w:t xml:space="preserve"> còn hạn hẹp</w:t>
      </w:r>
      <w:r w:rsidR="00A576CE" w:rsidRPr="006151F1">
        <w:rPr>
          <w:rFonts w:ascii="Times New Roman" w:hAnsi="Times New Roman"/>
          <w:sz w:val="28"/>
          <w:szCs w:val="28"/>
        </w:rPr>
        <w:t xml:space="preserve"> nên quá trình phân tích hệ thống cho website còn nhiề</w:t>
      </w:r>
      <w:r w:rsidRPr="006151F1">
        <w:rPr>
          <w:rFonts w:ascii="Times New Roman" w:hAnsi="Times New Roman"/>
          <w:sz w:val="28"/>
          <w:szCs w:val="28"/>
        </w:rPr>
        <w:t>u thiếu sót</w:t>
      </w:r>
      <w:r w:rsidRPr="006151F1">
        <w:rPr>
          <w:rFonts w:ascii="Times New Roman" w:hAnsi="Times New Roman"/>
          <w:sz w:val="28"/>
          <w:szCs w:val="28"/>
          <w:lang w:val="en-US"/>
        </w:rPr>
        <w:t xml:space="preserve"> so với thực tế</w:t>
      </w:r>
      <w:r w:rsidR="00A576CE" w:rsidRPr="006151F1">
        <w:rPr>
          <w:rFonts w:ascii="Times New Roman" w:hAnsi="Times New Roman"/>
          <w:sz w:val="28"/>
          <w:szCs w:val="28"/>
        </w:rPr>
        <w:t>.</w:t>
      </w:r>
    </w:p>
    <w:p w14:paraId="3ABB4E9F" w14:textId="77777777" w:rsidR="00A576CE" w:rsidRPr="006151F1" w:rsidRDefault="00A576CE" w:rsidP="006151F1">
      <w:pPr>
        <w:pStyle w:val="ListParagraph"/>
        <w:numPr>
          <w:ilvl w:val="0"/>
          <w:numId w:val="83"/>
        </w:numPr>
        <w:spacing w:after="0" w:line="360" w:lineRule="auto"/>
        <w:jc w:val="both"/>
        <w:rPr>
          <w:rFonts w:ascii="Times New Roman" w:hAnsi="Times New Roman"/>
          <w:b/>
          <w:sz w:val="28"/>
          <w:szCs w:val="28"/>
        </w:rPr>
      </w:pPr>
      <w:r w:rsidRPr="006151F1">
        <w:rPr>
          <w:rFonts w:ascii="Times New Roman" w:hAnsi="Times New Roman"/>
          <w:sz w:val="28"/>
          <w:szCs w:val="28"/>
        </w:rPr>
        <w:t>Khả năng làm việc thực tế còn nhiều hạn chế nhất là trong quá trình tiếp xúc, thu thập dữ liệu từ cửa hàng thực tế.</w:t>
      </w:r>
    </w:p>
    <w:p w14:paraId="3EC3EA94" w14:textId="199C8420" w:rsidR="00A576CE" w:rsidRDefault="00A576CE" w:rsidP="006151F1">
      <w:pPr>
        <w:pStyle w:val="ListParagraph"/>
        <w:numPr>
          <w:ilvl w:val="0"/>
          <w:numId w:val="83"/>
        </w:numPr>
        <w:spacing w:after="0" w:line="360" w:lineRule="auto"/>
        <w:jc w:val="both"/>
        <w:rPr>
          <w:rFonts w:ascii="Times New Roman" w:hAnsi="Times New Roman"/>
          <w:sz w:val="28"/>
          <w:szCs w:val="28"/>
        </w:rPr>
      </w:pPr>
      <w:r w:rsidRPr="006151F1">
        <w:rPr>
          <w:rFonts w:ascii="Times New Roman" w:hAnsi="Times New Roman"/>
          <w:sz w:val="28"/>
          <w:szCs w:val="28"/>
        </w:rPr>
        <w:t>Khi đưa vào hoạt động thực tế trên host hệ thống chưa đáp ứng được nhu cầu về tốc độ tải.</w:t>
      </w:r>
    </w:p>
    <w:p w14:paraId="248582FD" w14:textId="331276ED" w:rsidR="00BD4B80" w:rsidRPr="006151F1" w:rsidRDefault="00BD4B80" w:rsidP="006151F1">
      <w:pPr>
        <w:pStyle w:val="ListParagraph"/>
        <w:numPr>
          <w:ilvl w:val="0"/>
          <w:numId w:val="83"/>
        </w:numPr>
        <w:spacing w:after="0" w:line="360" w:lineRule="auto"/>
        <w:jc w:val="both"/>
        <w:rPr>
          <w:rFonts w:ascii="Times New Roman" w:hAnsi="Times New Roman"/>
          <w:sz w:val="28"/>
          <w:szCs w:val="28"/>
        </w:rPr>
      </w:pPr>
      <w:r>
        <w:rPr>
          <w:rFonts w:ascii="Times New Roman" w:hAnsi="Times New Roman"/>
          <w:sz w:val="28"/>
          <w:szCs w:val="28"/>
          <w:lang w:val="en-US"/>
        </w:rPr>
        <w:t xml:space="preserve">Khi thực hiện project trên Laravel framework gặp phải một số lỗi bất cập từ nhà phát hành dẫn đến một số tính năng còn hạn chế. </w:t>
      </w:r>
    </w:p>
    <w:p w14:paraId="07F37EE5" w14:textId="77777777" w:rsidR="006151F1" w:rsidRDefault="006151F1">
      <w:pPr>
        <w:rPr>
          <w:rFonts w:ascii="Times New Roman" w:hAnsi="Times New Roman"/>
          <w:b/>
          <w:sz w:val="28"/>
          <w:szCs w:val="28"/>
        </w:rPr>
      </w:pPr>
      <w:r>
        <w:rPr>
          <w:rFonts w:ascii="Times New Roman" w:hAnsi="Times New Roman"/>
          <w:b/>
          <w:sz w:val="28"/>
          <w:szCs w:val="28"/>
        </w:rPr>
        <w:br w:type="page"/>
      </w:r>
    </w:p>
    <w:p w14:paraId="7B71037F" w14:textId="45A04DE0" w:rsidR="006151F1" w:rsidRPr="00A736A7" w:rsidRDefault="006151F1" w:rsidP="00925E86">
      <w:pPr>
        <w:pStyle w:val="Heading1"/>
        <w:jc w:val="center"/>
        <w:rPr>
          <w:rFonts w:ascii="Times New Roman" w:hAnsi="Times New Roman"/>
          <w:b/>
          <w:color w:val="auto"/>
          <w:sz w:val="28"/>
          <w:szCs w:val="28"/>
          <w:lang w:val="en-US"/>
        </w:rPr>
      </w:pPr>
      <w:bookmarkStart w:id="934" w:name="_Toc71589361"/>
      <w:bookmarkStart w:id="935" w:name="_Toc71645417"/>
      <w:bookmarkStart w:id="936" w:name="_Toc71672408"/>
      <w:r w:rsidRPr="00A736A7">
        <w:rPr>
          <w:rFonts w:ascii="Times New Roman" w:hAnsi="Times New Roman"/>
          <w:b/>
          <w:color w:val="auto"/>
          <w:sz w:val="28"/>
          <w:szCs w:val="28"/>
          <w:lang w:val="en-US"/>
        </w:rPr>
        <w:lastRenderedPageBreak/>
        <w:t>HƯỚNG PHÁT TRIỂN</w:t>
      </w:r>
      <w:bookmarkEnd w:id="934"/>
      <w:bookmarkEnd w:id="935"/>
      <w:bookmarkEnd w:id="936"/>
    </w:p>
    <w:p w14:paraId="13FF2976" w14:textId="77777777" w:rsidR="00925E86" w:rsidRPr="00925E86" w:rsidRDefault="00925E86" w:rsidP="00925E86">
      <w:pPr>
        <w:rPr>
          <w:lang w:val="en-US"/>
        </w:rPr>
      </w:pPr>
    </w:p>
    <w:p w14:paraId="7D444327" w14:textId="62B76334" w:rsidR="00A576CE" w:rsidRPr="00BD4B80" w:rsidRDefault="00A576CE" w:rsidP="00BD4B80">
      <w:pPr>
        <w:pStyle w:val="ListParagraph"/>
        <w:numPr>
          <w:ilvl w:val="0"/>
          <w:numId w:val="105"/>
        </w:numPr>
        <w:spacing w:line="360" w:lineRule="auto"/>
        <w:rPr>
          <w:rFonts w:ascii="Times New Roman" w:hAnsi="Times New Roman"/>
          <w:bCs/>
          <w:sz w:val="28"/>
          <w:szCs w:val="28"/>
        </w:rPr>
      </w:pPr>
      <w:r w:rsidRPr="00BD4B80">
        <w:rPr>
          <w:rFonts w:ascii="Times New Roman" w:hAnsi="Times New Roman"/>
          <w:sz w:val="28"/>
          <w:szCs w:val="28"/>
        </w:rPr>
        <w:t xml:space="preserve">Trong thời gian tới </w:t>
      </w:r>
      <w:r w:rsidR="00F5443D" w:rsidRPr="00BD4B80">
        <w:rPr>
          <w:rFonts w:ascii="Times New Roman" w:hAnsi="Times New Roman"/>
          <w:sz w:val="28"/>
          <w:szCs w:val="28"/>
          <w:lang w:val="en-US"/>
        </w:rPr>
        <w:t xml:space="preserve">chúng </w:t>
      </w:r>
      <w:r w:rsidRPr="00BD4B80">
        <w:rPr>
          <w:rFonts w:ascii="Times New Roman" w:hAnsi="Times New Roman"/>
          <w:sz w:val="28"/>
          <w:szCs w:val="28"/>
        </w:rPr>
        <w:t xml:space="preserve">em sẽ thực hiện thêm các chức </w:t>
      </w:r>
      <w:r w:rsidRPr="00BD4B80">
        <w:rPr>
          <w:rFonts w:ascii="Times New Roman" w:hAnsi="Times New Roman"/>
          <w:bCs/>
          <w:sz w:val="28"/>
          <w:szCs w:val="28"/>
        </w:rPr>
        <w:t>năng</w:t>
      </w:r>
      <w:r w:rsidR="00BD4B80" w:rsidRPr="00BD4B80">
        <w:rPr>
          <w:rFonts w:ascii="Times New Roman" w:hAnsi="Times New Roman"/>
          <w:bCs/>
          <w:sz w:val="28"/>
          <w:szCs w:val="28"/>
          <w:lang w:val="en-US"/>
        </w:rPr>
        <w:t xml:space="preserve"> như</w:t>
      </w:r>
      <w:r w:rsidRPr="00BD4B80">
        <w:rPr>
          <w:rFonts w:ascii="Times New Roman" w:hAnsi="Times New Roman"/>
          <w:bCs/>
          <w:sz w:val="28"/>
          <w:szCs w:val="28"/>
        </w:rPr>
        <w:t xml:space="preserve"> tự động gửi mail </w:t>
      </w:r>
      <w:r w:rsidR="00BD4B80" w:rsidRPr="00BD4B80">
        <w:rPr>
          <w:rFonts w:ascii="Times New Roman" w:hAnsi="Times New Roman"/>
          <w:bCs/>
          <w:sz w:val="28"/>
          <w:szCs w:val="28"/>
          <w:lang w:val="en-US"/>
        </w:rPr>
        <w:t>khi đặt hàng, theo dõi đơn hàng cho</w:t>
      </w:r>
      <w:r w:rsidRPr="00BD4B80">
        <w:rPr>
          <w:rFonts w:ascii="Times New Roman" w:hAnsi="Times New Roman"/>
          <w:bCs/>
          <w:sz w:val="28"/>
          <w:szCs w:val="28"/>
        </w:rPr>
        <w:t xml:space="preserve"> khách hàng </w:t>
      </w:r>
      <w:r w:rsidR="00BD4B80" w:rsidRPr="00BD4B80">
        <w:rPr>
          <w:rFonts w:ascii="Times New Roman" w:hAnsi="Times New Roman"/>
          <w:bCs/>
          <w:sz w:val="28"/>
          <w:szCs w:val="28"/>
          <w:lang w:val="en-US"/>
        </w:rPr>
        <w:t>và thống kê cho admin</w:t>
      </w:r>
      <w:r w:rsidRPr="00BD4B80">
        <w:rPr>
          <w:rFonts w:ascii="Times New Roman" w:hAnsi="Times New Roman"/>
          <w:bCs/>
          <w:sz w:val="28"/>
          <w:szCs w:val="28"/>
        </w:rPr>
        <w:t>.</w:t>
      </w:r>
    </w:p>
    <w:p w14:paraId="78D9CF6D" w14:textId="2EEB8960" w:rsidR="00A576CE" w:rsidRPr="00BD4B80" w:rsidRDefault="00A576CE" w:rsidP="00BD4B80">
      <w:pPr>
        <w:pStyle w:val="ListParagraph"/>
        <w:numPr>
          <w:ilvl w:val="0"/>
          <w:numId w:val="105"/>
        </w:numPr>
        <w:spacing w:after="0" w:line="360" w:lineRule="auto"/>
        <w:jc w:val="both"/>
        <w:rPr>
          <w:rFonts w:ascii="Times New Roman" w:hAnsi="Times New Roman"/>
          <w:bCs/>
          <w:sz w:val="28"/>
          <w:szCs w:val="28"/>
        </w:rPr>
      </w:pPr>
      <w:r w:rsidRPr="00BD4B80">
        <w:rPr>
          <w:rFonts w:ascii="Times New Roman" w:hAnsi="Times New Roman"/>
          <w:bCs/>
          <w:sz w:val="28"/>
          <w:szCs w:val="28"/>
        </w:rPr>
        <w:t xml:space="preserve">Tăng cường tính bảo mật an toàn cho </w:t>
      </w:r>
      <w:r w:rsidR="00BD4B80" w:rsidRPr="00BD4B80">
        <w:rPr>
          <w:rFonts w:ascii="Times New Roman" w:hAnsi="Times New Roman"/>
          <w:bCs/>
          <w:sz w:val="28"/>
          <w:szCs w:val="28"/>
          <w:lang w:val="en-US"/>
        </w:rPr>
        <w:t>hệ thống</w:t>
      </w:r>
      <w:r w:rsidRPr="00BD4B80">
        <w:rPr>
          <w:rFonts w:ascii="Times New Roman" w:hAnsi="Times New Roman"/>
          <w:bCs/>
          <w:sz w:val="28"/>
          <w:szCs w:val="28"/>
        </w:rPr>
        <w:t>, tăng độ tối ưu của hệ thống.</w:t>
      </w:r>
    </w:p>
    <w:p w14:paraId="1AF43EAA" w14:textId="77777777" w:rsidR="00BD4B80" w:rsidRPr="00BD4B80" w:rsidRDefault="007E5C28" w:rsidP="00BD4B80">
      <w:pPr>
        <w:pStyle w:val="ListParagraph"/>
        <w:numPr>
          <w:ilvl w:val="0"/>
          <w:numId w:val="105"/>
        </w:numPr>
        <w:spacing w:after="0" w:line="360" w:lineRule="auto"/>
        <w:jc w:val="both"/>
        <w:rPr>
          <w:rFonts w:ascii="Times New Roman" w:hAnsi="Times New Roman"/>
          <w:bCs/>
          <w:sz w:val="28"/>
          <w:szCs w:val="28"/>
          <w:lang w:val="en-US"/>
        </w:rPr>
      </w:pPr>
      <w:r w:rsidRPr="00BD4B80">
        <w:rPr>
          <w:rFonts w:ascii="Times New Roman" w:hAnsi="Times New Roman"/>
          <w:bCs/>
          <w:sz w:val="28"/>
          <w:szCs w:val="28"/>
          <w:lang w:val="en-US"/>
        </w:rPr>
        <w:t>Thêm hình thứ</w:t>
      </w:r>
      <w:r w:rsidR="00BD4B80" w:rsidRPr="00BD4B80">
        <w:rPr>
          <w:rFonts w:ascii="Times New Roman" w:hAnsi="Times New Roman"/>
          <w:bCs/>
          <w:sz w:val="28"/>
          <w:szCs w:val="28"/>
          <w:lang w:val="en-US"/>
        </w:rPr>
        <w:t>c thanh toán cho</w:t>
      </w:r>
      <w:r w:rsidRPr="00BD4B80">
        <w:rPr>
          <w:rFonts w:ascii="Times New Roman" w:hAnsi="Times New Roman"/>
          <w:bCs/>
          <w:sz w:val="28"/>
          <w:szCs w:val="28"/>
          <w:lang w:val="en-US"/>
        </w:rPr>
        <w:t xml:space="preserve"> web</w:t>
      </w:r>
      <w:r w:rsidR="00BD4B80" w:rsidRPr="00BD4B80">
        <w:rPr>
          <w:rFonts w:ascii="Times New Roman" w:hAnsi="Times New Roman"/>
          <w:bCs/>
          <w:sz w:val="28"/>
          <w:szCs w:val="28"/>
          <w:lang w:val="en-US"/>
        </w:rPr>
        <w:t>site</w:t>
      </w:r>
      <w:r w:rsidRPr="00BD4B80">
        <w:rPr>
          <w:rFonts w:ascii="Times New Roman" w:hAnsi="Times New Roman"/>
          <w:bCs/>
          <w:sz w:val="28"/>
          <w:szCs w:val="28"/>
          <w:lang w:val="en-US"/>
        </w:rPr>
        <w:t>.</w:t>
      </w:r>
    </w:p>
    <w:p w14:paraId="4AADE12F" w14:textId="69178383" w:rsidR="007E5C28" w:rsidRPr="00BD4B80" w:rsidRDefault="007E5C28" w:rsidP="00BD4B80">
      <w:pPr>
        <w:pStyle w:val="ListParagraph"/>
        <w:numPr>
          <w:ilvl w:val="0"/>
          <w:numId w:val="105"/>
        </w:numPr>
        <w:spacing w:after="0" w:line="360" w:lineRule="auto"/>
        <w:jc w:val="both"/>
        <w:rPr>
          <w:rFonts w:ascii="Times New Roman" w:hAnsi="Times New Roman"/>
          <w:bCs/>
          <w:sz w:val="28"/>
          <w:szCs w:val="28"/>
          <w:lang w:val="en-US"/>
        </w:rPr>
      </w:pPr>
      <w:r w:rsidRPr="00BD4B80">
        <w:rPr>
          <w:rFonts w:ascii="Times New Roman" w:hAnsi="Times New Roman"/>
          <w:bCs/>
          <w:sz w:val="28"/>
          <w:szCs w:val="28"/>
          <w:lang w:val="en-US"/>
        </w:rPr>
        <w:t>Sử dụng nền tảng đa ngôn ngữ để h</w:t>
      </w:r>
      <w:r w:rsidR="00BD4B80" w:rsidRPr="00BD4B80">
        <w:rPr>
          <w:rFonts w:ascii="Times New Roman" w:hAnsi="Times New Roman"/>
          <w:bCs/>
          <w:sz w:val="28"/>
          <w:szCs w:val="28"/>
          <w:lang w:val="en-US"/>
        </w:rPr>
        <w:t>ỗ</w:t>
      </w:r>
      <w:r w:rsidRPr="00BD4B80">
        <w:rPr>
          <w:rFonts w:ascii="Times New Roman" w:hAnsi="Times New Roman"/>
          <w:bCs/>
          <w:sz w:val="28"/>
          <w:szCs w:val="28"/>
          <w:lang w:val="en-US"/>
        </w:rPr>
        <w:t xml:space="preserve"> trợ khách hàng đa dạng hơn.</w:t>
      </w:r>
    </w:p>
    <w:p w14:paraId="0BA499D3" w14:textId="66460868" w:rsidR="00E7291D" w:rsidRPr="00BD4B80" w:rsidRDefault="007E5C28" w:rsidP="00BD4B80">
      <w:pPr>
        <w:pStyle w:val="ListParagraph"/>
        <w:numPr>
          <w:ilvl w:val="0"/>
          <w:numId w:val="105"/>
        </w:numPr>
        <w:spacing w:after="0" w:line="360" w:lineRule="auto"/>
        <w:jc w:val="both"/>
        <w:rPr>
          <w:rFonts w:ascii="Times New Roman" w:hAnsi="Times New Roman"/>
          <w:bCs/>
          <w:sz w:val="28"/>
          <w:szCs w:val="28"/>
          <w:lang w:val="en-US"/>
        </w:rPr>
      </w:pPr>
      <w:r w:rsidRPr="00BD4B80">
        <w:rPr>
          <w:rFonts w:ascii="Times New Roman" w:hAnsi="Times New Roman"/>
          <w:bCs/>
          <w:sz w:val="28"/>
          <w:szCs w:val="28"/>
          <w:lang w:val="en-US"/>
        </w:rPr>
        <w:t>Sử dụng local storage để lưu trữ dữ liệu trong quá trình khách hàng sử dụng.</w:t>
      </w:r>
    </w:p>
    <w:p w14:paraId="27BD743F" w14:textId="77777777" w:rsidR="004960F1" w:rsidRPr="004960F1" w:rsidRDefault="004960F1" w:rsidP="004960F1">
      <w:pPr>
        <w:spacing w:after="0" w:line="360" w:lineRule="auto"/>
        <w:ind w:left="360"/>
        <w:jc w:val="both"/>
        <w:rPr>
          <w:rFonts w:ascii="Times New Roman" w:hAnsi="Times New Roman"/>
          <w:bCs/>
          <w:sz w:val="28"/>
          <w:szCs w:val="28"/>
          <w:lang w:val="en-US"/>
        </w:rPr>
      </w:pPr>
    </w:p>
    <w:p w14:paraId="099EA24E" w14:textId="58C12A2C" w:rsidR="007E5C28" w:rsidRPr="005B0C60" w:rsidRDefault="00E7291D" w:rsidP="005B0C60">
      <w:pPr>
        <w:rPr>
          <w:rFonts w:ascii="Times New Roman" w:hAnsi="Times New Roman"/>
          <w:bCs/>
          <w:sz w:val="28"/>
          <w:szCs w:val="28"/>
          <w:lang w:val="en-US"/>
        </w:rPr>
      </w:pPr>
      <w:r>
        <w:rPr>
          <w:rFonts w:ascii="Times New Roman" w:hAnsi="Times New Roman"/>
          <w:bCs/>
          <w:sz w:val="28"/>
          <w:szCs w:val="28"/>
          <w:lang w:val="en-US"/>
        </w:rPr>
        <w:br w:type="page"/>
      </w:r>
    </w:p>
    <w:p w14:paraId="3001E117" w14:textId="25C26959" w:rsidR="008E7A30" w:rsidRDefault="008E7A30" w:rsidP="008E7A30">
      <w:pPr>
        <w:pStyle w:val="tailieuthamkhao"/>
      </w:pPr>
      <w:bookmarkStart w:id="937" w:name="_Toc71645418"/>
      <w:bookmarkStart w:id="938" w:name="_Toc71589362"/>
      <w:bookmarkStart w:id="939" w:name="_Toc40819847"/>
      <w:bookmarkStart w:id="940" w:name="_Toc71672409"/>
      <w:r w:rsidRPr="00925E86">
        <w:lastRenderedPageBreak/>
        <w:t>TÀI LIỆU THAM KHẢO</w:t>
      </w:r>
      <w:bookmarkEnd w:id="937"/>
      <w:bookmarkEnd w:id="938"/>
      <w:bookmarkEnd w:id="939"/>
      <w:bookmarkEnd w:id="940"/>
    </w:p>
    <w:tbl>
      <w:tblPr>
        <w:tblStyle w:val="TableGridLight"/>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8500"/>
      </w:tblGrid>
      <w:tr w:rsidR="006A7CC8" w:rsidRPr="006A7CC8" w14:paraId="59E0E838" w14:textId="77777777" w:rsidTr="006A7CC8">
        <w:tc>
          <w:tcPr>
            <w:tcW w:w="846" w:type="dxa"/>
          </w:tcPr>
          <w:p w14:paraId="1E425CA2" w14:textId="07256F5B" w:rsidR="00BA2D75" w:rsidRPr="006A7CC8" w:rsidRDefault="00BA2D75" w:rsidP="00C119F3">
            <w:pPr>
              <w:pStyle w:val="tailieuthamkhao"/>
              <w:ind w:left="0"/>
              <w:jc w:val="both"/>
              <w:rPr>
                <w:b w:val="0"/>
                <w:color w:val="000000" w:themeColor="text1"/>
              </w:rPr>
            </w:pPr>
            <w:bookmarkStart w:id="941" w:name="_Toc71668657"/>
            <w:bookmarkStart w:id="942" w:name="_Toc71670984"/>
            <w:bookmarkStart w:id="943" w:name="_Toc71672410"/>
            <w:r w:rsidRPr="006A7CC8">
              <w:rPr>
                <w:b w:val="0"/>
                <w:color w:val="000000" w:themeColor="text1"/>
              </w:rPr>
              <w:t>[1]</w:t>
            </w:r>
            <w:bookmarkEnd w:id="941"/>
            <w:bookmarkEnd w:id="942"/>
            <w:bookmarkEnd w:id="943"/>
          </w:p>
        </w:tc>
        <w:tc>
          <w:tcPr>
            <w:tcW w:w="8500" w:type="dxa"/>
          </w:tcPr>
          <w:p w14:paraId="4C167423" w14:textId="77777777" w:rsidR="00BA2D75" w:rsidRPr="006A7CC8" w:rsidRDefault="00BA2D75"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“PHP là gì? Tổng quan về PHP?” 2019.</w:t>
            </w:r>
          </w:p>
          <w:p w14:paraId="72E86E6B" w14:textId="6B997488" w:rsidR="006A7CC8" w:rsidRPr="006A7CC8" w:rsidRDefault="00BA2D75" w:rsidP="006A7CC8">
            <w:pPr>
              <w:pStyle w:val="tailieuthamkhao"/>
              <w:spacing w:line="480" w:lineRule="auto"/>
              <w:ind w:left="0"/>
              <w:jc w:val="both"/>
              <w:rPr>
                <w:b w:val="0"/>
                <w:color w:val="000000" w:themeColor="text1"/>
              </w:rPr>
            </w:pPr>
            <w:bookmarkStart w:id="944" w:name="_Toc71668658"/>
            <w:bookmarkStart w:id="945" w:name="_Toc71670985"/>
            <w:bookmarkStart w:id="946" w:name="_Toc71672411"/>
            <w:r w:rsidRPr="006A7CC8">
              <w:rPr>
                <w:b w:val="0"/>
                <w:color w:val="000000" w:themeColor="text1"/>
              </w:rPr>
              <w:t xml:space="preserve">Ngày truy cập: </w:t>
            </w:r>
            <w:r w:rsidR="00017B22" w:rsidRPr="006A7CC8">
              <w:rPr>
                <w:b w:val="0"/>
                <w:color w:val="000000" w:themeColor="text1"/>
              </w:rPr>
              <w:t>20</w:t>
            </w:r>
            <w:r w:rsidRPr="006A7CC8">
              <w:rPr>
                <w:b w:val="0"/>
                <w:color w:val="000000" w:themeColor="text1"/>
              </w:rPr>
              <w:t>/</w:t>
            </w:r>
            <w:r w:rsidR="00017B22" w:rsidRPr="006A7CC8">
              <w:rPr>
                <w:b w:val="0"/>
                <w:color w:val="000000" w:themeColor="text1"/>
              </w:rPr>
              <w:t>01</w:t>
            </w:r>
            <w:r w:rsidRPr="006A7CC8">
              <w:rPr>
                <w:b w:val="0"/>
                <w:color w:val="000000" w:themeColor="text1"/>
              </w:rPr>
              <w:t xml:space="preserve">/2021. </w:t>
            </w:r>
            <w:hyperlink r:id="rId159" w:history="1">
              <w:r w:rsidR="006A7CC8" w:rsidRPr="006A7CC8">
                <w:rPr>
                  <w:rStyle w:val="Hyperlink"/>
                  <w:b w:val="0"/>
                  <w:color w:val="000000" w:themeColor="text1"/>
                  <w:u w:val="none"/>
                </w:rPr>
                <w:t>https://toidayhoc.com/</w:t>
              </w:r>
              <w:bookmarkEnd w:id="944"/>
              <w:bookmarkEnd w:id="945"/>
              <w:bookmarkEnd w:id="946"/>
            </w:hyperlink>
          </w:p>
        </w:tc>
      </w:tr>
      <w:tr w:rsidR="006A7CC8" w:rsidRPr="006A7CC8" w14:paraId="57FDF7CE" w14:textId="77777777" w:rsidTr="006A7CC8">
        <w:tc>
          <w:tcPr>
            <w:tcW w:w="846" w:type="dxa"/>
          </w:tcPr>
          <w:p w14:paraId="5C7D3B12" w14:textId="39813C47" w:rsidR="00BA2D75" w:rsidRPr="006A7CC8" w:rsidRDefault="00BA2D75" w:rsidP="00C119F3">
            <w:pPr>
              <w:pStyle w:val="tailieuthamkhao"/>
              <w:ind w:left="0"/>
              <w:jc w:val="both"/>
              <w:rPr>
                <w:b w:val="0"/>
                <w:color w:val="000000" w:themeColor="text1"/>
              </w:rPr>
            </w:pPr>
            <w:bookmarkStart w:id="947" w:name="_Toc71668659"/>
            <w:bookmarkStart w:id="948" w:name="_Toc71670986"/>
            <w:bookmarkStart w:id="949" w:name="_Toc71672412"/>
            <w:r w:rsidRPr="006A7CC8">
              <w:rPr>
                <w:b w:val="0"/>
                <w:color w:val="000000" w:themeColor="text1"/>
              </w:rPr>
              <w:t>[</w:t>
            </w:r>
            <w:r w:rsidR="00C119F3" w:rsidRPr="006A7CC8">
              <w:rPr>
                <w:b w:val="0"/>
                <w:color w:val="000000" w:themeColor="text1"/>
              </w:rPr>
              <w:t>2</w:t>
            </w:r>
            <w:r w:rsidRPr="006A7CC8">
              <w:rPr>
                <w:b w:val="0"/>
                <w:color w:val="000000" w:themeColor="text1"/>
              </w:rPr>
              <w:t>]</w:t>
            </w:r>
            <w:bookmarkEnd w:id="947"/>
            <w:bookmarkEnd w:id="948"/>
            <w:bookmarkEnd w:id="949"/>
          </w:p>
        </w:tc>
        <w:tc>
          <w:tcPr>
            <w:tcW w:w="8500" w:type="dxa"/>
          </w:tcPr>
          <w:p w14:paraId="7C74ADD0" w14:textId="77777777" w:rsidR="00BA2D75" w:rsidRPr="006A7CC8" w:rsidRDefault="00BA2D75" w:rsidP="00C119F3">
            <w:pPr>
              <w:pStyle w:val="tailieuthamkhao"/>
              <w:ind w:left="0"/>
              <w:jc w:val="both"/>
              <w:rPr>
                <w:b w:val="0"/>
                <w:color w:val="000000" w:themeColor="text1"/>
              </w:rPr>
            </w:pPr>
            <w:bookmarkStart w:id="950" w:name="_Toc71668660"/>
            <w:bookmarkStart w:id="951" w:name="_Toc71670987"/>
            <w:bookmarkStart w:id="952" w:name="_Toc71672413"/>
            <w:r w:rsidRPr="006A7CC8">
              <w:rPr>
                <w:b w:val="0"/>
                <w:color w:val="000000" w:themeColor="text1"/>
              </w:rPr>
              <w:t>“Mô hình MVC là gì? Ứng dụng của mô hình MVC trong lập trình”</w:t>
            </w:r>
            <w:bookmarkEnd w:id="950"/>
            <w:bookmarkEnd w:id="951"/>
            <w:bookmarkEnd w:id="952"/>
          </w:p>
          <w:p w14:paraId="4B5005DE" w14:textId="6AC19DB0" w:rsidR="006A7CC8" w:rsidRPr="006A7CC8" w:rsidRDefault="00017B22" w:rsidP="006A7CC8">
            <w:pPr>
              <w:pStyle w:val="tailieuthamkhao"/>
              <w:spacing w:line="480" w:lineRule="auto"/>
              <w:ind w:left="0"/>
              <w:jc w:val="both"/>
              <w:rPr>
                <w:b w:val="0"/>
                <w:color w:val="000000" w:themeColor="text1"/>
              </w:rPr>
            </w:pPr>
            <w:bookmarkStart w:id="953" w:name="_Toc71668661"/>
            <w:bookmarkStart w:id="954" w:name="_Toc71670988"/>
            <w:bookmarkStart w:id="955" w:name="_Toc71672414"/>
            <w:r w:rsidRPr="006A7CC8">
              <w:rPr>
                <w:b w:val="0"/>
                <w:color w:val="000000" w:themeColor="text1"/>
              </w:rPr>
              <w:t xml:space="preserve">Ngày truy cập: 25/01/2021. </w:t>
            </w:r>
            <w:hyperlink r:id="rId160" w:history="1">
              <w:r w:rsidR="006A7CC8" w:rsidRPr="006A7CC8">
                <w:rPr>
                  <w:rStyle w:val="Hyperlink"/>
                  <w:b w:val="0"/>
                  <w:color w:val="000000" w:themeColor="text1"/>
                  <w:u w:val="none"/>
                </w:rPr>
                <w:t>https://monamedia.co/</w:t>
              </w:r>
              <w:bookmarkEnd w:id="953"/>
              <w:bookmarkEnd w:id="954"/>
              <w:bookmarkEnd w:id="955"/>
            </w:hyperlink>
          </w:p>
        </w:tc>
      </w:tr>
      <w:tr w:rsidR="006A7CC8" w:rsidRPr="006A7CC8" w14:paraId="4A2AC3B6" w14:textId="77777777" w:rsidTr="006A7CC8">
        <w:tc>
          <w:tcPr>
            <w:tcW w:w="846" w:type="dxa"/>
          </w:tcPr>
          <w:p w14:paraId="00FB2D35" w14:textId="160DFB95" w:rsidR="00C119F3" w:rsidRPr="006A7CC8" w:rsidRDefault="00C119F3" w:rsidP="00C119F3">
            <w:pPr>
              <w:pStyle w:val="tailieuthamkhao"/>
              <w:ind w:left="0"/>
              <w:jc w:val="both"/>
              <w:rPr>
                <w:b w:val="0"/>
                <w:color w:val="000000" w:themeColor="text1"/>
              </w:rPr>
            </w:pPr>
            <w:bookmarkStart w:id="956" w:name="_Toc71668662"/>
            <w:bookmarkStart w:id="957" w:name="_Toc71670989"/>
            <w:bookmarkStart w:id="958" w:name="_Toc71672415"/>
            <w:r w:rsidRPr="006A7CC8">
              <w:rPr>
                <w:b w:val="0"/>
                <w:color w:val="000000" w:themeColor="text1"/>
              </w:rPr>
              <w:t>[3]</w:t>
            </w:r>
            <w:bookmarkEnd w:id="956"/>
            <w:bookmarkEnd w:id="957"/>
            <w:bookmarkEnd w:id="958"/>
          </w:p>
        </w:tc>
        <w:tc>
          <w:tcPr>
            <w:tcW w:w="8500" w:type="dxa"/>
          </w:tcPr>
          <w:p w14:paraId="699375D2" w14:textId="77777777" w:rsidR="00C119F3" w:rsidRPr="006A7CC8" w:rsidRDefault="00C119F3" w:rsidP="00C119F3">
            <w:pPr>
              <w:pStyle w:val="Heading1"/>
              <w:shd w:val="clear" w:color="auto" w:fill="FFFFFF"/>
              <w:spacing w:before="0" w:line="360" w:lineRule="auto"/>
              <w:jc w:val="both"/>
              <w:outlineLvl w:val="0"/>
              <w:rPr>
                <w:rFonts w:ascii="Times New Roman" w:eastAsia="Times New Roman" w:hAnsi="Times New Roman" w:cs="Times New Roman"/>
                <w:color w:val="000000" w:themeColor="text1"/>
                <w:sz w:val="28"/>
                <w:szCs w:val="28"/>
                <w:lang w:val="en-US"/>
              </w:rPr>
            </w:pPr>
            <w:bookmarkStart w:id="959" w:name="_Toc71668663"/>
            <w:bookmarkStart w:id="960" w:name="_Toc71670990"/>
            <w:bookmarkStart w:id="961" w:name="_Toc71672416"/>
            <w:r w:rsidRPr="006A7CC8">
              <w:rPr>
                <w:rFonts w:ascii="Times New Roman" w:hAnsi="Times New Roman" w:cs="Times New Roman"/>
                <w:color w:val="000000" w:themeColor="text1"/>
                <w:sz w:val="28"/>
                <w:szCs w:val="28"/>
                <w:lang w:val="en-US"/>
              </w:rPr>
              <w:t>“</w:t>
            </w:r>
            <w:r w:rsidRPr="006A7CC8">
              <w:rPr>
                <w:rFonts w:ascii="Times New Roman" w:hAnsi="Times New Roman" w:cs="Times New Roman"/>
                <w:color w:val="000000" w:themeColor="text1"/>
                <w:sz w:val="28"/>
                <w:szCs w:val="28"/>
              </w:rPr>
              <w:t>Laravel là gì? Lợi ích của Laravel, hướng dẫn cài đặt Laravel</w:t>
            </w:r>
            <w:r w:rsidRPr="006A7CC8">
              <w:rPr>
                <w:rFonts w:ascii="Times New Roman" w:hAnsi="Times New Roman" w:cs="Times New Roman"/>
                <w:color w:val="000000" w:themeColor="text1"/>
                <w:sz w:val="28"/>
                <w:szCs w:val="28"/>
                <w:lang w:val="en-US"/>
              </w:rPr>
              <w:t>” 2020.</w:t>
            </w:r>
            <w:bookmarkEnd w:id="959"/>
            <w:bookmarkEnd w:id="960"/>
            <w:bookmarkEnd w:id="961"/>
          </w:p>
          <w:p w14:paraId="3F01FBEF" w14:textId="5F362AD5" w:rsidR="006A7CC8" w:rsidRPr="006A7CC8" w:rsidRDefault="00C119F3" w:rsidP="006A7CC8">
            <w:pPr>
              <w:pStyle w:val="tailieuthamkhao"/>
              <w:spacing w:line="480" w:lineRule="auto"/>
              <w:ind w:left="0"/>
              <w:jc w:val="both"/>
              <w:rPr>
                <w:b w:val="0"/>
                <w:color w:val="000000" w:themeColor="text1"/>
              </w:rPr>
            </w:pPr>
            <w:bookmarkStart w:id="962" w:name="_Toc71668664"/>
            <w:bookmarkStart w:id="963" w:name="_Toc71670991"/>
            <w:bookmarkStart w:id="964" w:name="_Toc71672417"/>
            <w:r w:rsidRPr="006A7CC8">
              <w:rPr>
                <w:b w:val="0"/>
                <w:color w:val="000000" w:themeColor="text1"/>
              </w:rPr>
              <w:t xml:space="preserve">Ngày Truy cập: 25/03/2021. </w:t>
            </w:r>
            <w:hyperlink r:id="rId161" w:history="1">
              <w:r w:rsidR="006A7CC8" w:rsidRPr="006A7CC8">
                <w:rPr>
                  <w:rStyle w:val="Hyperlink"/>
                  <w:b w:val="0"/>
                  <w:color w:val="000000" w:themeColor="text1"/>
                  <w:u w:val="none"/>
                </w:rPr>
                <w:t>https://wiki.matbao.net/</w:t>
              </w:r>
              <w:bookmarkEnd w:id="962"/>
              <w:bookmarkEnd w:id="963"/>
              <w:bookmarkEnd w:id="964"/>
            </w:hyperlink>
          </w:p>
        </w:tc>
      </w:tr>
      <w:tr w:rsidR="006A7CC8" w:rsidRPr="006A7CC8" w14:paraId="44DA9014" w14:textId="77777777" w:rsidTr="006A7CC8">
        <w:tc>
          <w:tcPr>
            <w:tcW w:w="846" w:type="dxa"/>
          </w:tcPr>
          <w:p w14:paraId="44BDDE60" w14:textId="67181BF8" w:rsidR="00C119F3" w:rsidRPr="006A7CC8" w:rsidRDefault="00C119F3" w:rsidP="00C119F3">
            <w:pPr>
              <w:pStyle w:val="tailieuthamkhao"/>
              <w:ind w:left="0"/>
              <w:jc w:val="both"/>
              <w:rPr>
                <w:b w:val="0"/>
                <w:color w:val="000000" w:themeColor="text1"/>
              </w:rPr>
            </w:pPr>
            <w:bookmarkStart w:id="965" w:name="_Toc71668665"/>
            <w:bookmarkStart w:id="966" w:name="_Toc71670992"/>
            <w:bookmarkStart w:id="967" w:name="_Toc71672418"/>
            <w:r w:rsidRPr="006A7CC8">
              <w:rPr>
                <w:b w:val="0"/>
                <w:color w:val="000000" w:themeColor="text1"/>
              </w:rPr>
              <w:t>[4]</w:t>
            </w:r>
            <w:bookmarkEnd w:id="965"/>
            <w:bookmarkEnd w:id="966"/>
            <w:bookmarkEnd w:id="967"/>
          </w:p>
        </w:tc>
        <w:tc>
          <w:tcPr>
            <w:tcW w:w="8500" w:type="dxa"/>
          </w:tcPr>
          <w:p w14:paraId="2997F19B" w14:textId="4EE4236B"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“NodeJS”.</w:t>
            </w:r>
          </w:p>
          <w:p w14:paraId="4308D4DA" w14:textId="69CE9B51" w:rsidR="006A7CC8" w:rsidRPr="006A7CC8" w:rsidRDefault="00C119F3" w:rsidP="006A7CC8">
            <w:pPr>
              <w:spacing w:line="48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25/03/2021. </w:t>
            </w:r>
            <w:hyperlink r:id="rId162" w:history="1">
              <w:r w:rsidRPr="006A7CC8">
                <w:rPr>
                  <w:rStyle w:val="Hyperlink"/>
                  <w:rFonts w:ascii="Times New Roman" w:hAnsi="Times New Roman"/>
                  <w:color w:val="000000" w:themeColor="text1"/>
                  <w:sz w:val="28"/>
                  <w:szCs w:val="28"/>
                  <w:u w:val="none"/>
                  <w:lang w:val="en-US"/>
                </w:rPr>
                <w:t>https://nodejs.org/en/</w:t>
              </w:r>
            </w:hyperlink>
          </w:p>
        </w:tc>
      </w:tr>
      <w:tr w:rsidR="006A7CC8" w:rsidRPr="006A7CC8" w14:paraId="1F5A578D" w14:textId="77777777" w:rsidTr="006A7CC8">
        <w:tc>
          <w:tcPr>
            <w:tcW w:w="846" w:type="dxa"/>
          </w:tcPr>
          <w:p w14:paraId="451871BA" w14:textId="21D770B2" w:rsidR="00BA2D75" w:rsidRPr="006A7CC8" w:rsidRDefault="00017B22" w:rsidP="00C119F3">
            <w:pPr>
              <w:pStyle w:val="tailieuthamkhao"/>
              <w:ind w:left="0"/>
              <w:jc w:val="both"/>
              <w:rPr>
                <w:b w:val="0"/>
                <w:color w:val="000000" w:themeColor="text1"/>
              </w:rPr>
            </w:pPr>
            <w:bookmarkStart w:id="968" w:name="_Toc71668666"/>
            <w:bookmarkStart w:id="969" w:name="_Toc71670993"/>
            <w:bookmarkStart w:id="970" w:name="_Toc71672419"/>
            <w:r w:rsidRPr="006A7CC8">
              <w:rPr>
                <w:b w:val="0"/>
                <w:color w:val="000000" w:themeColor="text1"/>
              </w:rPr>
              <w:t>[</w:t>
            </w:r>
            <w:r w:rsidR="00C119F3" w:rsidRPr="006A7CC8">
              <w:rPr>
                <w:b w:val="0"/>
                <w:color w:val="000000" w:themeColor="text1"/>
              </w:rPr>
              <w:t>5</w:t>
            </w:r>
            <w:r w:rsidRPr="006A7CC8">
              <w:rPr>
                <w:b w:val="0"/>
                <w:color w:val="000000" w:themeColor="text1"/>
              </w:rPr>
              <w:t>]</w:t>
            </w:r>
            <w:bookmarkEnd w:id="968"/>
            <w:bookmarkEnd w:id="969"/>
            <w:bookmarkEnd w:id="970"/>
          </w:p>
        </w:tc>
        <w:tc>
          <w:tcPr>
            <w:tcW w:w="8500" w:type="dxa"/>
          </w:tcPr>
          <w:p w14:paraId="3E34703F" w14:textId="77777777" w:rsidR="00BA2D75" w:rsidRPr="006A7CC8" w:rsidRDefault="00017B22" w:rsidP="00C119F3">
            <w:pPr>
              <w:pStyle w:val="tailieuthamkhao"/>
              <w:ind w:left="0"/>
              <w:jc w:val="both"/>
              <w:rPr>
                <w:b w:val="0"/>
                <w:color w:val="000000" w:themeColor="text1"/>
              </w:rPr>
            </w:pPr>
            <w:bookmarkStart w:id="971" w:name="_Toc71668667"/>
            <w:bookmarkStart w:id="972" w:name="_Toc71670994"/>
            <w:bookmarkStart w:id="973" w:name="_Toc71672420"/>
            <w:r w:rsidRPr="006A7CC8">
              <w:rPr>
                <w:b w:val="0"/>
                <w:color w:val="000000" w:themeColor="text1"/>
              </w:rPr>
              <w:t>“Tìm hiểu về mô hình MVC trong laravel” 2019.</w:t>
            </w:r>
            <w:bookmarkEnd w:id="971"/>
            <w:bookmarkEnd w:id="972"/>
            <w:bookmarkEnd w:id="973"/>
          </w:p>
          <w:p w14:paraId="55CFC8E2" w14:textId="7961CE0C" w:rsidR="006A7CC8" w:rsidRPr="006A7CC8" w:rsidRDefault="00017B22" w:rsidP="006A7CC8">
            <w:pPr>
              <w:pStyle w:val="tailieuthamkhao"/>
              <w:spacing w:line="480" w:lineRule="auto"/>
              <w:ind w:left="0"/>
              <w:jc w:val="both"/>
              <w:rPr>
                <w:b w:val="0"/>
                <w:color w:val="000000" w:themeColor="text1"/>
              </w:rPr>
            </w:pPr>
            <w:bookmarkStart w:id="974" w:name="_Toc71668668"/>
            <w:bookmarkStart w:id="975" w:name="_Toc71670995"/>
            <w:bookmarkStart w:id="976" w:name="_Toc71672421"/>
            <w:r w:rsidRPr="006A7CC8">
              <w:rPr>
                <w:b w:val="0"/>
                <w:color w:val="000000" w:themeColor="text1"/>
              </w:rPr>
              <w:t>Ngày truy cập:</w:t>
            </w:r>
            <w:r w:rsidR="00C119F3" w:rsidRPr="006A7CC8">
              <w:rPr>
                <w:b w:val="0"/>
                <w:color w:val="000000" w:themeColor="text1"/>
              </w:rPr>
              <w:t xml:space="preserve"> 27</w:t>
            </w:r>
            <w:r w:rsidRPr="006A7CC8">
              <w:rPr>
                <w:b w:val="0"/>
                <w:color w:val="000000" w:themeColor="text1"/>
              </w:rPr>
              <w:t xml:space="preserve">/03/2021. </w:t>
            </w:r>
            <w:hyperlink r:id="rId163" w:history="1">
              <w:r w:rsidRPr="006A7CC8">
                <w:rPr>
                  <w:rStyle w:val="Hyperlink"/>
                  <w:b w:val="0"/>
                  <w:color w:val="000000" w:themeColor="text1"/>
                  <w:u w:val="none"/>
                </w:rPr>
                <w:t>https://hoclom.com/</w:t>
              </w:r>
              <w:bookmarkEnd w:id="974"/>
              <w:bookmarkEnd w:id="975"/>
              <w:bookmarkEnd w:id="976"/>
            </w:hyperlink>
          </w:p>
        </w:tc>
      </w:tr>
      <w:tr w:rsidR="006A7CC8" w:rsidRPr="006A7CC8" w14:paraId="4917B8D2" w14:textId="77777777" w:rsidTr="006A7CC8">
        <w:tc>
          <w:tcPr>
            <w:tcW w:w="846" w:type="dxa"/>
          </w:tcPr>
          <w:p w14:paraId="1100740A" w14:textId="486F49D6" w:rsidR="00C119F3" w:rsidRPr="006A7CC8" w:rsidRDefault="00C119F3" w:rsidP="00C119F3">
            <w:pPr>
              <w:pStyle w:val="tailieuthamkhao"/>
              <w:ind w:left="0"/>
              <w:jc w:val="both"/>
              <w:rPr>
                <w:b w:val="0"/>
                <w:color w:val="000000" w:themeColor="text1"/>
              </w:rPr>
            </w:pPr>
            <w:bookmarkStart w:id="977" w:name="_Toc71668669"/>
            <w:bookmarkStart w:id="978" w:name="_Toc71670996"/>
            <w:bookmarkStart w:id="979" w:name="_Toc71672422"/>
            <w:r w:rsidRPr="006A7CC8">
              <w:rPr>
                <w:b w:val="0"/>
                <w:color w:val="000000" w:themeColor="text1"/>
              </w:rPr>
              <w:t>[6]</w:t>
            </w:r>
            <w:bookmarkEnd w:id="977"/>
            <w:bookmarkEnd w:id="978"/>
            <w:bookmarkEnd w:id="979"/>
          </w:p>
        </w:tc>
        <w:tc>
          <w:tcPr>
            <w:tcW w:w="8500" w:type="dxa"/>
          </w:tcPr>
          <w:p w14:paraId="37F4E047" w14:textId="7A8471E9"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“Vue.js”</w:t>
            </w:r>
            <w:r w:rsidR="005B2723">
              <w:rPr>
                <w:rFonts w:ascii="Times New Roman" w:hAnsi="Times New Roman"/>
                <w:color w:val="000000" w:themeColor="text1"/>
                <w:sz w:val="28"/>
                <w:szCs w:val="28"/>
                <w:lang w:val="en-US"/>
              </w:rPr>
              <w:t xml:space="preserve"> </w:t>
            </w:r>
          </w:p>
          <w:p w14:paraId="59706D23" w14:textId="4F44B6DB" w:rsidR="006A7CC8" w:rsidRPr="006A7CC8" w:rsidRDefault="00C119F3" w:rsidP="006A7CC8">
            <w:pPr>
              <w:spacing w:line="48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06/04/2021. </w:t>
            </w:r>
            <w:hyperlink r:id="rId164" w:history="1">
              <w:r w:rsidRPr="006A7CC8">
                <w:rPr>
                  <w:rStyle w:val="Hyperlink"/>
                  <w:rFonts w:ascii="Times New Roman" w:hAnsi="Times New Roman"/>
                  <w:color w:val="000000" w:themeColor="text1"/>
                  <w:sz w:val="28"/>
                  <w:szCs w:val="28"/>
                  <w:u w:val="none"/>
                  <w:lang w:val="en-US"/>
                </w:rPr>
                <w:t>https://vuejs.org/v2/guide/</w:t>
              </w:r>
            </w:hyperlink>
          </w:p>
        </w:tc>
      </w:tr>
      <w:tr w:rsidR="006A7CC8" w:rsidRPr="006A7CC8" w14:paraId="013D5E19" w14:textId="77777777" w:rsidTr="006A7CC8">
        <w:tc>
          <w:tcPr>
            <w:tcW w:w="846" w:type="dxa"/>
          </w:tcPr>
          <w:p w14:paraId="266EEB92" w14:textId="491F4384" w:rsidR="00017B22" w:rsidRPr="006A7CC8" w:rsidRDefault="00017B22" w:rsidP="00C119F3">
            <w:pPr>
              <w:pStyle w:val="tailieuthamkhao"/>
              <w:ind w:left="0"/>
              <w:jc w:val="both"/>
              <w:rPr>
                <w:b w:val="0"/>
                <w:color w:val="000000" w:themeColor="text1"/>
              </w:rPr>
            </w:pPr>
            <w:bookmarkStart w:id="980" w:name="_Toc71668670"/>
            <w:bookmarkStart w:id="981" w:name="_Toc71670997"/>
            <w:bookmarkStart w:id="982" w:name="_Toc71672423"/>
            <w:r w:rsidRPr="006A7CC8">
              <w:rPr>
                <w:b w:val="0"/>
                <w:color w:val="000000" w:themeColor="text1"/>
              </w:rPr>
              <w:t>[</w:t>
            </w:r>
            <w:r w:rsidR="006A7CC8" w:rsidRPr="006A7CC8">
              <w:rPr>
                <w:b w:val="0"/>
                <w:color w:val="000000" w:themeColor="text1"/>
              </w:rPr>
              <w:t>7</w:t>
            </w:r>
            <w:r w:rsidRPr="006A7CC8">
              <w:rPr>
                <w:b w:val="0"/>
                <w:color w:val="000000" w:themeColor="text1"/>
              </w:rPr>
              <w:t>]</w:t>
            </w:r>
            <w:bookmarkEnd w:id="980"/>
            <w:bookmarkEnd w:id="981"/>
            <w:bookmarkEnd w:id="982"/>
          </w:p>
        </w:tc>
        <w:tc>
          <w:tcPr>
            <w:tcW w:w="8500" w:type="dxa"/>
          </w:tcPr>
          <w:p w14:paraId="4E2A4554" w14:textId="77777777" w:rsidR="00017B22" w:rsidRPr="006A7CC8" w:rsidRDefault="00017B22" w:rsidP="00C119F3">
            <w:pPr>
              <w:pStyle w:val="Heading1"/>
              <w:shd w:val="clear" w:color="auto" w:fill="FFFFFF"/>
              <w:spacing w:before="0" w:after="96" w:line="360" w:lineRule="auto"/>
              <w:jc w:val="both"/>
              <w:textAlignment w:val="baseline"/>
              <w:outlineLvl w:val="0"/>
              <w:rPr>
                <w:rFonts w:ascii="Times New Roman" w:hAnsi="Times New Roman" w:cs="Times New Roman"/>
                <w:color w:val="000000" w:themeColor="text1"/>
                <w:sz w:val="28"/>
                <w:szCs w:val="28"/>
                <w:lang w:val="en-US"/>
              </w:rPr>
            </w:pPr>
            <w:bookmarkStart w:id="983" w:name="_Toc71668671"/>
            <w:bookmarkStart w:id="984" w:name="_Toc71670998"/>
            <w:bookmarkStart w:id="985" w:name="_Toc71672424"/>
            <w:r w:rsidRPr="006A7CC8">
              <w:rPr>
                <w:rFonts w:ascii="Times New Roman" w:hAnsi="Times New Roman" w:cs="Times New Roman"/>
                <w:color w:val="000000" w:themeColor="text1"/>
                <w:sz w:val="28"/>
                <w:szCs w:val="28"/>
              </w:rPr>
              <w:t>“</w:t>
            </w:r>
            <w:r w:rsidRPr="006A7CC8">
              <w:rPr>
                <w:rFonts w:ascii="Times New Roman" w:hAnsi="Times New Roman" w:cs="Times New Roman"/>
                <w:bCs/>
                <w:color w:val="000000" w:themeColor="text1"/>
                <w:spacing w:val="-10"/>
                <w:sz w:val="28"/>
                <w:szCs w:val="28"/>
              </w:rPr>
              <w:t>PhpMyAdmin là gì? Tại sao lại sử dụng phpMyAdmin?</w:t>
            </w:r>
            <w:r w:rsidRPr="006A7CC8">
              <w:rPr>
                <w:rFonts w:ascii="Times New Roman" w:hAnsi="Times New Roman" w:cs="Times New Roman"/>
                <w:color w:val="000000" w:themeColor="text1"/>
                <w:sz w:val="28"/>
                <w:szCs w:val="28"/>
              </w:rPr>
              <w:t>”</w:t>
            </w:r>
            <w:r w:rsidRPr="006A7CC8">
              <w:rPr>
                <w:rFonts w:ascii="Times New Roman" w:hAnsi="Times New Roman" w:cs="Times New Roman"/>
                <w:color w:val="000000" w:themeColor="text1"/>
                <w:sz w:val="28"/>
                <w:szCs w:val="28"/>
                <w:lang w:val="en-US"/>
              </w:rPr>
              <w:t>.</w:t>
            </w:r>
            <w:bookmarkEnd w:id="983"/>
            <w:bookmarkEnd w:id="984"/>
            <w:bookmarkEnd w:id="985"/>
          </w:p>
          <w:p w14:paraId="08500786" w14:textId="03F6D630" w:rsidR="006A7CC8" w:rsidRPr="006A7CC8" w:rsidRDefault="00017B22" w:rsidP="006A7CC8">
            <w:pPr>
              <w:spacing w:line="480" w:lineRule="auto"/>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20/04/2021. </w:t>
            </w:r>
            <w:hyperlink r:id="rId165" w:history="1">
              <w:r w:rsidRPr="006A7CC8">
                <w:rPr>
                  <w:rStyle w:val="Hyperlink"/>
                  <w:rFonts w:ascii="Times New Roman" w:hAnsi="Times New Roman"/>
                  <w:color w:val="000000" w:themeColor="text1"/>
                  <w:sz w:val="28"/>
                  <w:szCs w:val="28"/>
                  <w:u w:val="none"/>
                  <w:lang w:val="en-US"/>
                </w:rPr>
                <w:t>https://blog.tinohost.com/</w:t>
              </w:r>
            </w:hyperlink>
          </w:p>
        </w:tc>
      </w:tr>
      <w:tr w:rsidR="006A7CC8" w:rsidRPr="006A7CC8" w14:paraId="60DB8D90" w14:textId="77777777" w:rsidTr="006A7CC8">
        <w:tc>
          <w:tcPr>
            <w:tcW w:w="846" w:type="dxa"/>
          </w:tcPr>
          <w:p w14:paraId="6BFC180A" w14:textId="243DEE50" w:rsidR="006A7CC8" w:rsidRPr="006A7CC8" w:rsidRDefault="006A7CC8" w:rsidP="00C119F3">
            <w:pPr>
              <w:pStyle w:val="tailieuthamkhao"/>
              <w:ind w:left="0"/>
              <w:jc w:val="both"/>
              <w:rPr>
                <w:b w:val="0"/>
                <w:color w:val="000000" w:themeColor="text1"/>
              </w:rPr>
            </w:pPr>
            <w:bookmarkStart w:id="986" w:name="_Toc71668672"/>
            <w:bookmarkStart w:id="987" w:name="_Toc71670999"/>
            <w:bookmarkStart w:id="988" w:name="_Toc71672425"/>
            <w:r w:rsidRPr="006A7CC8">
              <w:rPr>
                <w:b w:val="0"/>
                <w:color w:val="000000" w:themeColor="text1"/>
              </w:rPr>
              <w:t>[8]</w:t>
            </w:r>
            <w:bookmarkEnd w:id="986"/>
            <w:bookmarkEnd w:id="987"/>
            <w:bookmarkEnd w:id="988"/>
          </w:p>
        </w:tc>
        <w:tc>
          <w:tcPr>
            <w:tcW w:w="8500" w:type="dxa"/>
          </w:tcPr>
          <w:p w14:paraId="1198C398" w14:textId="77777777" w:rsidR="006A7CC8" w:rsidRPr="006A7CC8" w:rsidRDefault="006A7CC8" w:rsidP="00C119F3">
            <w:pPr>
              <w:pStyle w:val="Heading1"/>
              <w:shd w:val="clear" w:color="auto" w:fill="FFFFFF"/>
              <w:spacing w:before="0" w:after="96" w:line="360" w:lineRule="auto"/>
              <w:jc w:val="both"/>
              <w:textAlignment w:val="baseline"/>
              <w:outlineLvl w:val="0"/>
              <w:rPr>
                <w:rFonts w:ascii="Times New Roman" w:hAnsi="Times New Roman" w:cs="Times New Roman"/>
                <w:color w:val="000000" w:themeColor="text1"/>
                <w:sz w:val="28"/>
                <w:szCs w:val="28"/>
                <w:lang w:val="en-US"/>
              </w:rPr>
            </w:pPr>
            <w:bookmarkStart w:id="989" w:name="_Toc71668673"/>
            <w:bookmarkStart w:id="990" w:name="_Toc71671000"/>
            <w:bookmarkStart w:id="991" w:name="_Toc71672426"/>
            <w:r w:rsidRPr="006A7CC8">
              <w:rPr>
                <w:rFonts w:ascii="Times New Roman" w:hAnsi="Times New Roman" w:cs="Times New Roman"/>
                <w:color w:val="000000" w:themeColor="text1"/>
                <w:sz w:val="28"/>
                <w:szCs w:val="28"/>
                <w:lang w:val="en-US"/>
              </w:rPr>
              <w:t>“API là gì? Tại sao API được sử dụng nhiều hiện nay”, 2018.</w:t>
            </w:r>
            <w:bookmarkEnd w:id="989"/>
            <w:bookmarkEnd w:id="990"/>
            <w:bookmarkEnd w:id="991"/>
          </w:p>
          <w:p w14:paraId="41331C90" w14:textId="54FAF67F" w:rsidR="006A7CC8" w:rsidRPr="006A7CC8" w:rsidRDefault="006A7CC8" w:rsidP="006A7CC8">
            <w:pPr>
              <w:spacing w:line="48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20/04/2021. </w:t>
            </w:r>
            <w:hyperlink r:id="rId166" w:history="1">
              <w:r w:rsidRPr="006A7CC8">
                <w:rPr>
                  <w:rStyle w:val="Hyperlink"/>
                  <w:rFonts w:ascii="Times New Roman" w:hAnsi="Times New Roman"/>
                  <w:color w:val="000000" w:themeColor="text1"/>
                  <w:sz w:val="28"/>
                  <w:szCs w:val="28"/>
                  <w:u w:val="none"/>
                  <w:lang w:val="en-US"/>
                </w:rPr>
                <w:t>https://topdev.vn/</w:t>
              </w:r>
            </w:hyperlink>
          </w:p>
        </w:tc>
      </w:tr>
      <w:tr w:rsidR="006A7CC8" w:rsidRPr="006A7CC8" w14:paraId="0B19DB74" w14:textId="77777777" w:rsidTr="006A7CC8">
        <w:tc>
          <w:tcPr>
            <w:tcW w:w="846" w:type="dxa"/>
          </w:tcPr>
          <w:p w14:paraId="36822336" w14:textId="5960C68F" w:rsidR="00017B22" w:rsidRPr="006A7CC8" w:rsidRDefault="00017B22" w:rsidP="00C119F3">
            <w:pPr>
              <w:pStyle w:val="tailieuthamkhao"/>
              <w:ind w:left="0"/>
              <w:jc w:val="both"/>
              <w:rPr>
                <w:b w:val="0"/>
                <w:color w:val="000000" w:themeColor="text1"/>
              </w:rPr>
            </w:pPr>
            <w:bookmarkStart w:id="992" w:name="_Toc71668674"/>
            <w:bookmarkStart w:id="993" w:name="_Toc71671001"/>
            <w:bookmarkStart w:id="994" w:name="_Toc71672427"/>
            <w:r w:rsidRPr="006A7CC8">
              <w:rPr>
                <w:b w:val="0"/>
                <w:color w:val="000000" w:themeColor="text1"/>
              </w:rPr>
              <w:t>[</w:t>
            </w:r>
            <w:r w:rsidR="006A7CC8" w:rsidRPr="006A7CC8">
              <w:rPr>
                <w:b w:val="0"/>
                <w:color w:val="000000" w:themeColor="text1"/>
              </w:rPr>
              <w:t>9</w:t>
            </w:r>
            <w:r w:rsidRPr="006A7CC8">
              <w:rPr>
                <w:b w:val="0"/>
                <w:color w:val="000000" w:themeColor="text1"/>
              </w:rPr>
              <w:t>]</w:t>
            </w:r>
            <w:bookmarkEnd w:id="992"/>
            <w:bookmarkEnd w:id="993"/>
            <w:bookmarkEnd w:id="994"/>
          </w:p>
        </w:tc>
        <w:tc>
          <w:tcPr>
            <w:tcW w:w="8500" w:type="dxa"/>
          </w:tcPr>
          <w:p w14:paraId="7A2F5666" w14:textId="77777777" w:rsidR="00017B22" w:rsidRPr="006A7CC8" w:rsidRDefault="00017B22" w:rsidP="00C119F3">
            <w:pPr>
              <w:pStyle w:val="Heading1"/>
              <w:shd w:val="clear" w:color="auto" w:fill="FFFFFF"/>
              <w:spacing w:before="0" w:after="105" w:line="360" w:lineRule="auto"/>
              <w:jc w:val="both"/>
              <w:outlineLvl w:val="0"/>
              <w:rPr>
                <w:rFonts w:ascii="Times New Roman" w:hAnsi="Times New Roman" w:cs="Times New Roman"/>
                <w:color w:val="000000" w:themeColor="text1"/>
                <w:sz w:val="28"/>
                <w:szCs w:val="28"/>
                <w:lang w:val="en-US"/>
              </w:rPr>
            </w:pPr>
            <w:r w:rsidRPr="006A7CC8">
              <w:rPr>
                <w:rFonts w:ascii="Times New Roman" w:hAnsi="Times New Roman" w:cs="Times New Roman"/>
                <w:color w:val="000000" w:themeColor="text1"/>
                <w:sz w:val="28"/>
                <w:szCs w:val="28"/>
                <w:lang w:val="en-US"/>
              </w:rPr>
              <w:t xml:space="preserve"> </w:t>
            </w:r>
            <w:bookmarkStart w:id="995" w:name="_Toc71668675"/>
            <w:bookmarkStart w:id="996" w:name="_Toc71671002"/>
            <w:bookmarkStart w:id="997" w:name="_Toc71672428"/>
            <w:r w:rsidRPr="006A7CC8">
              <w:rPr>
                <w:rFonts w:ascii="Times New Roman" w:hAnsi="Times New Roman" w:cs="Times New Roman"/>
                <w:color w:val="000000" w:themeColor="text1"/>
                <w:sz w:val="28"/>
                <w:szCs w:val="28"/>
                <w:lang w:val="en-US"/>
              </w:rPr>
              <w:t>“</w:t>
            </w:r>
            <w:r w:rsidRPr="006A7CC8">
              <w:rPr>
                <w:rFonts w:ascii="Times New Roman" w:hAnsi="Times New Roman" w:cs="Times New Roman"/>
                <w:bCs/>
                <w:color w:val="000000" w:themeColor="text1"/>
                <w:sz w:val="28"/>
                <w:szCs w:val="28"/>
              </w:rPr>
              <w:t>Restful Api là gì? Các thành phần chính của Restful Api</w:t>
            </w:r>
            <w:r w:rsidRPr="006A7CC8">
              <w:rPr>
                <w:rFonts w:ascii="Times New Roman" w:hAnsi="Times New Roman" w:cs="Times New Roman"/>
                <w:color w:val="000000" w:themeColor="text1"/>
                <w:sz w:val="28"/>
                <w:szCs w:val="28"/>
                <w:lang w:val="en-US"/>
              </w:rPr>
              <w:t>”. 2021</w:t>
            </w:r>
            <w:bookmarkEnd w:id="995"/>
            <w:bookmarkEnd w:id="996"/>
            <w:bookmarkEnd w:id="997"/>
          </w:p>
          <w:p w14:paraId="398DAC5A" w14:textId="6CD1370D" w:rsidR="006A7CC8" w:rsidRPr="006A7CC8" w:rsidRDefault="00017B22" w:rsidP="006A7CC8">
            <w:pPr>
              <w:spacing w:line="480" w:lineRule="auto"/>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w:t>
            </w:r>
            <w:r w:rsidR="00C119F3" w:rsidRPr="006A7CC8">
              <w:rPr>
                <w:rFonts w:ascii="Times New Roman" w:hAnsi="Times New Roman"/>
                <w:color w:val="000000" w:themeColor="text1"/>
                <w:sz w:val="28"/>
                <w:szCs w:val="28"/>
                <w:lang w:val="en-US"/>
              </w:rPr>
              <w:t xml:space="preserve">21/04/2021. </w:t>
            </w:r>
            <w:hyperlink r:id="rId167" w:history="1">
              <w:r w:rsidR="00C119F3" w:rsidRPr="006A7CC8">
                <w:rPr>
                  <w:rStyle w:val="Hyperlink"/>
                  <w:rFonts w:ascii="Times New Roman" w:hAnsi="Times New Roman"/>
                  <w:color w:val="000000" w:themeColor="text1"/>
                  <w:sz w:val="28"/>
                  <w:szCs w:val="28"/>
                  <w:u w:val="none"/>
                  <w:lang w:val="en-US"/>
                </w:rPr>
                <w:t>https://bizflycloud.vn/</w:t>
              </w:r>
            </w:hyperlink>
          </w:p>
        </w:tc>
      </w:tr>
      <w:tr w:rsidR="006A7CC8" w:rsidRPr="006A7CC8" w14:paraId="4A5282DD" w14:textId="77777777" w:rsidTr="006A7CC8">
        <w:tc>
          <w:tcPr>
            <w:tcW w:w="846" w:type="dxa"/>
          </w:tcPr>
          <w:p w14:paraId="207F9EC2" w14:textId="17BF59F2" w:rsidR="00C119F3" w:rsidRPr="006A7CC8" w:rsidRDefault="00C119F3" w:rsidP="00C119F3">
            <w:pPr>
              <w:pStyle w:val="tailieuthamkhao"/>
              <w:ind w:left="0"/>
              <w:jc w:val="both"/>
              <w:rPr>
                <w:b w:val="0"/>
                <w:color w:val="000000" w:themeColor="text1"/>
              </w:rPr>
            </w:pPr>
            <w:bookmarkStart w:id="998" w:name="_Toc71668676"/>
            <w:bookmarkStart w:id="999" w:name="_Toc71671003"/>
            <w:bookmarkStart w:id="1000" w:name="_Toc71672429"/>
            <w:r w:rsidRPr="006A7CC8">
              <w:rPr>
                <w:b w:val="0"/>
                <w:color w:val="000000" w:themeColor="text1"/>
              </w:rPr>
              <w:t>[</w:t>
            </w:r>
            <w:r w:rsidR="006A7CC8" w:rsidRPr="006A7CC8">
              <w:rPr>
                <w:b w:val="0"/>
                <w:color w:val="000000" w:themeColor="text1"/>
              </w:rPr>
              <w:t>10</w:t>
            </w:r>
            <w:r w:rsidRPr="006A7CC8">
              <w:rPr>
                <w:b w:val="0"/>
                <w:color w:val="000000" w:themeColor="text1"/>
              </w:rPr>
              <w:t>]</w:t>
            </w:r>
            <w:bookmarkEnd w:id="998"/>
            <w:bookmarkEnd w:id="999"/>
            <w:bookmarkEnd w:id="1000"/>
          </w:p>
        </w:tc>
        <w:tc>
          <w:tcPr>
            <w:tcW w:w="8500" w:type="dxa"/>
          </w:tcPr>
          <w:p w14:paraId="0121D0B6" w14:textId="4F45CD50"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“VueJS là gì, cài đặt như thế nào?”, 2018.</w:t>
            </w:r>
          </w:p>
          <w:p w14:paraId="5AFA2B0D" w14:textId="12238A4C" w:rsidR="00C119F3" w:rsidRPr="006A7CC8" w:rsidRDefault="00C119F3" w:rsidP="00C119F3">
            <w:pPr>
              <w:spacing w:line="360" w:lineRule="auto"/>
              <w:jc w:val="both"/>
              <w:rPr>
                <w:rFonts w:ascii="Times New Roman" w:hAnsi="Times New Roman"/>
                <w:color w:val="000000" w:themeColor="text1"/>
                <w:sz w:val="28"/>
                <w:szCs w:val="28"/>
                <w:lang w:val="en-US"/>
              </w:rPr>
            </w:pPr>
            <w:r w:rsidRPr="006A7CC8">
              <w:rPr>
                <w:rFonts w:ascii="Times New Roman" w:hAnsi="Times New Roman"/>
                <w:color w:val="000000" w:themeColor="text1"/>
                <w:sz w:val="28"/>
                <w:szCs w:val="28"/>
                <w:lang w:val="en-US"/>
              </w:rPr>
              <w:t xml:space="preserve">Ngày Truy cập: 22/04/2021. </w:t>
            </w:r>
            <w:hyperlink r:id="rId168" w:history="1">
              <w:r w:rsidRPr="006A7CC8">
                <w:rPr>
                  <w:rStyle w:val="Hyperlink"/>
                  <w:rFonts w:ascii="Times New Roman" w:hAnsi="Times New Roman"/>
                  <w:color w:val="000000" w:themeColor="text1"/>
                  <w:sz w:val="28"/>
                  <w:szCs w:val="28"/>
                  <w:u w:val="none"/>
                  <w:lang w:val="en-US"/>
                </w:rPr>
                <w:t>https://viblo.asia/</w:t>
              </w:r>
            </w:hyperlink>
          </w:p>
        </w:tc>
      </w:tr>
    </w:tbl>
    <w:p w14:paraId="289EF4E7" w14:textId="77777777" w:rsidR="00BA2D75" w:rsidRPr="00925E86" w:rsidRDefault="00BA2D75" w:rsidP="00C119F3">
      <w:pPr>
        <w:pStyle w:val="tailieuthamkhao"/>
        <w:ind w:left="0"/>
        <w:jc w:val="left"/>
        <w:outlineLvl w:val="9"/>
      </w:pPr>
    </w:p>
    <w:p w14:paraId="0604BD99" w14:textId="47F6AFAB" w:rsidR="00A576CE" w:rsidRPr="005B0C60" w:rsidRDefault="00BA2D75" w:rsidP="00C119F3">
      <w:pPr>
        <w:ind w:firstLine="720"/>
      </w:pPr>
      <w:r>
        <w:rPr>
          <w:rFonts w:ascii="Times New Roman" w:hAnsi="Times New Roman"/>
          <w:sz w:val="28"/>
          <w:szCs w:val="28"/>
        </w:rPr>
        <w:br w:type="page"/>
      </w:r>
    </w:p>
    <w:p w14:paraId="31247521" w14:textId="77777777" w:rsidR="008E59E7" w:rsidRPr="00A736A7" w:rsidRDefault="008E59E7" w:rsidP="00925E86">
      <w:pPr>
        <w:pStyle w:val="Heading1"/>
        <w:jc w:val="center"/>
        <w:rPr>
          <w:rFonts w:ascii="Times New Roman" w:hAnsi="Times New Roman"/>
          <w:b/>
          <w:color w:val="auto"/>
          <w:sz w:val="28"/>
          <w:szCs w:val="28"/>
        </w:rPr>
      </w:pPr>
      <w:bookmarkStart w:id="1001" w:name="_Toc71589363"/>
      <w:bookmarkStart w:id="1002" w:name="_Toc71645419"/>
      <w:bookmarkStart w:id="1003" w:name="_Toc71668677"/>
      <w:bookmarkStart w:id="1004" w:name="_Toc71672430"/>
      <w:r w:rsidRPr="00A736A7">
        <w:rPr>
          <w:rFonts w:ascii="Times New Roman" w:hAnsi="Times New Roman"/>
          <w:b/>
          <w:color w:val="auto"/>
          <w:sz w:val="28"/>
          <w:szCs w:val="28"/>
        </w:rPr>
        <w:lastRenderedPageBreak/>
        <w:t>PHỤ LỤC</w:t>
      </w:r>
      <w:bookmarkEnd w:id="1001"/>
      <w:bookmarkEnd w:id="1002"/>
      <w:bookmarkEnd w:id="1003"/>
      <w:bookmarkEnd w:id="1004"/>
    </w:p>
    <w:p w14:paraId="5EAE3B25" w14:textId="77777777" w:rsidR="008E59E7" w:rsidRPr="00A64343" w:rsidRDefault="008E59E7" w:rsidP="008E59E7">
      <w:pPr>
        <w:ind w:left="57"/>
        <w:rPr>
          <w:rFonts w:ascii="Times New Roman" w:hAnsi="Times New Roman"/>
          <w:b/>
          <w:sz w:val="28"/>
          <w:szCs w:val="28"/>
        </w:rPr>
      </w:pPr>
      <w:r w:rsidRPr="00A64343">
        <w:rPr>
          <w:rFonts w:ascii="Times New Roman" w:hAnsi="Times New Roman"/>
          <w:b/>
          <w:sz w:val="28"/>
          <w:szCs w:val="28"/>
        </w:rPr>
        <w:t>Phụ lục 1: Cài đặt Git</w:t>
      </w:r>
    </w:p>
    <w:p w14:paraId="5D1FD135" w14:textId="77777777" w:rsidR="008E59E7" w:rsidRPr="00A64343" w:rsidRDefault="008E59E7" w:rsidP="008E59E7">
      <w:pPr>
        <w:ind w:left="57"/>
        <w:rPr>
          <w:rFonts w:ascii="Times New Roman" w:hAnsi="Times New Roman"/>
          <w:sz w:val="28"/>
          <w:szCs w:val="28"/>
        </w:rPr>
      </w:pPr>
      <w:r w:rsidRPr="00A64343">
        <w:rPr>
          <w:rFonts w:ascii="Times New Roman" w:hAnsi="Times New Roman"/>
          <w:sz w:val="28"/>
          <w:szCs w:val="28"/>
        </w:rPr>
        <w:t>Bước 1: Tải tập tin cài đặt</w:t>
      </w:r>
    </w:p>
    <w:p w14:paraId="28A9C522" w14:textId="77777777" w:rsidR="008E59E7" w:rsidRPr="00A64343" w:rsidRDefault="008E59E7" w:rsidP="008E59E7">
      <w:pPr>
        <w:ind w:firstLine="567"/>
        <w:rPr>
          <w:rFonts w:ascii="Times New Roman" w:hAnsi="Times New Roman"/>
          <w:sz w:val="28"/>
          <w:szCs w:val="28"/>
          <w:lang w:val="en-US"/>
        </w:rPr>
      </w:pPr>
      <w:r w:rsidRPr="00A64343">
        <w:rPr>
          <w:rFonts w:ascii="Times New Roman" w:hAnsi="Times New Roman"/>
          <w:sz w:val="28"/>
          <w:szCs w:val="28"/>
        </w:rPr>
        <w:t xml:space="preserve">Có nhiều cách để đến với trang chủ của Git, bạn có thể tìm kiếm trên Google và lựa chọn trong kết quả tìm kiếm hoặc đến trực tiếp trang chủ bằng cách gõ vào thanh điều hướng trình duyệt đường dẫn: </w:t>
      </w:r>
      <w:hyperlink r:id="rId169" w:history="1">
        <w:r w:rsidRPr="00A64343">
          <w:rPr>
            <w:rStyle w:val="Hyperlink"/>
            <w:rFonts w:ascii="Times New Roman" w:hAnsi="Times New Roman"/>
            <w:sz w:val="28"/>
            <w:szCs w:val="28"/>
          </w:rPr>
          <w:t>https://git-scm.com/</w:t>
        </w:r>
      </w:hyperlink>
      <w:r w:rsidRPr="00A64343">
        <w:rPr>
          <w:rFonts w:ascii="Times New Roman" w:hAnsi="Times New Roman"/>
          <w:sz w:val="28"/>
          <w:szCs w:val="28"/>
          <w:lang w:val="en-US"/>
        </w:rPr>
        <w:t>.</w:t>
      </w:r>
    </w:p>
    <w:p w14:paraId="13FC6BE4"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 xml:space="preserve">Bấm vào nút Download </w:t>
      </w:r>
      <w:r w:rsidRPr="00A64343">
        <w:rPr>
          <w:rFonts w:ascii="Times New Roman" w:hAnsi="Times New Roman"/>
          <w:color w:val="202122"/>
          <w:sz w:val="28"/>
          <w:szCs w:val="28"/>
          <w:shd w:val="clear" w:color="auto" w:fill="F8F9FA"/>
        </w:rPr>
        <w:t>2.31.1</w:t>
      </w:r>
      <w:r w:rsidRPr="00A64343">
        <w:rPr>
          <w:rFonts w:ascii="Times New Roman" w:hAnsi="Times New Roman"/>
          <w:color w:val="202122"/>
          <w:sz w:val="28"/>
          <w:szCs w:val="28"/>
          <w:shd w:val="clear" w:color="auto" w:fill="F8F9FA"/>
          <w:lang w:val="en-US"/>
        </w:rPr>
        <w:t xml:space="preserve"> </w:t>
      </w:r>
      <w:r w:rsidRPr="00A64343">
        <w:rPr>
          <w:rFonts w:ascii="Times New Roman" w:hAnsi="Times New Roman"/>
          <w:sz w:val="28"/>
          <w:szCs w:val="28"/>
        </w:rPr>
        <w:t>for Windows để tải tập tin cài đặt về.</w:t>
      </w:r>
    </w:p>
    <w:p w14:paraId="55C3C8B1" w14:textId="77777777" w:rsidR="008E59E7" w:rsidRPr="00A64343" w:rsidRDefault="008E59E7" w:rsidP="008E59E7">
      <w:pPr>
        <w:ind w:firstLine="567"/>
        <w:rPr>
          <w:rFonts w:ascii="Times New Roman" w:hAnsi="Times New Roman"/>
          <w:i/>
          <w:sz w:val="28"/>
          <w:szCs w:val="28"/>
        </w:rPr>
      </w:pPr>
      <w:r w:rsidRPr="00A64343">
        <w:rPr>
          <w:rFonts w:ascii="Times New Roman" w:hAnsi="Times New Roman"/>
          <w:i/>
          <w:sz w:val="28"/>
          <w:szCs w:val="28"/>
        </w:rPr>
        <w:t>Lưu ý rằng con số</w:t>
      </w:r>
      <w:r w:rsidR="00A64343" w:rsidRPr="00A64343">
        <w:rPr>
          <w:rFonts w:ascii="Times New Roman" w:hAnsi="Times New Roman"/>
          <w:i/>
          <w:sz w:val="28"/>
          <w:szCs w:val="28"/>
        </w:rPr>
        <w:t xml:space="preserve"> 2.31</w:t>
      </w:r>
      <w:r w:rsidRPr="00A64343">
        <w:rPr>
          <w:rFonts w:ascii="Times New Roman" w:hAnsi="Times New Roman"/>
          <w:i/>
          <w:sz w:val="28"/>
          <w:szCs w:val="28"/>
        </w:rPr>
        <w:t>.0 là phiên bản Git hiện tại được phát hành, nó có thể bị thay đổi bởi các phiên bản mới hơn. Xem thêm ảnh minh họa bên dưới.</w:t>
      </w:r>
    </w:p>
    <w:p w14:paraId="52F71759" w14:textId="77777777" w:rsidR="008E59E7" w:rsidRPr="00A64343" w:rsidRDefault="00A64343" w:rsidP="00F5443D">
      <w:pPr>
        <w:jc w:val="center"/>
        <w:rPr>
          <w:rFonts w:ascii="Times New Roman" w:hAnsi="Times New Roman"/>
          <w:i/>
          <w:sz w:val="28"/>
          <w:szCs w:val="28"/>
        </w:rPr>
      </w:pPr>
      <w:r w:rsidRPr="00A64343">
        <w:rPr>
          <w:rFonts w:ascii="Times New Roman" w:hAnsi="Times New Roman"/>
          <w:i/>
          <w:noProof/>
          <w:sz w:val="28"/>
          <w:szCs w:val="28"/>
          <w:lang w:val="en-US"/>
        </w:rPr>
        <w:drawing>
          <wp:inline distT="0" distB="0" distL="0" distR="0" wp14:anchorId="5DD704A5" wp14:editId="1CDA1EB6">
            <wp:extent cx="5732145" cy="357124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3571240"/>
                    </a:xfrm>
                    <a:prstGeom prst="rect">
                      <a:avLst/>
                    </a:prstGeom>
                  </pic:spPr>
                </pic:pic>
              </a:graphicData>
            </a:graphic>
          </wp:inline>
        </w:drawing>
      </w:r>
    </w:p>
    <w:p w14:paraId="137E7CF2" w14:textId="3CF0F092" w:rsidR="008E59E7" w:rsidRPr="00A64343" w:rsidRDefault="008E59E7" w:rsidP="00F5443D">
      <w:pPr>
        <w:ind w:firstLine="567"/>
        <w:rPr>
          <w:rFonts w:ascii="Times New Roman" w:hAnsi="Times New Roman"/>
          <w:sz w:val="28"/>
          <w:szCs w:val="28"/>
        </w:rPr>
      </w:pPr>
      <w:r w:rsidRPr="00A64343">
        <w:rPr>
          <w:rFonts w:ascii="Times New Roman" w:hAnsi="Times New Roman"/>
          <w:sz w:val="28"/>
          <w:szCs w:val="28"/>
        </w:rPr>
        <w:t>Hệ thống trang tải của Git sẽ tự động gửi tập tin cài đặt phù hợp với hệ điều hành Windows hiện tại của bạn. Ngoài ra, bạn còn có thể tải thêm các phiên bản khác tùy ý. Xem thêm ảnh minh họa bên dưới.</w:t>
      </w:r>
    </w:p>
    <w:p w14:paraId="768C1D76" w14:textId="77777777" w:rsidR="008E59E7" w:rsidRPr="00A64343" w:rsidRDefault="00A64343" w:rsidP="00F5443D">
      <w:pPr>
        <w:jc w:val="center"/>
        <w:rPr>
          <w:rFonts w:ascii="Times New Roman" w:hAnsi="Times New Roman"/>
          <w:sz w:val="28"/>
          <w:szCs w:val="28"/>
        </w:rPr>
      </w:pPr>
      <w:r w:rsidRPr="00A64343">
        <w:rPr>
          <w:rFonts w:ascii="Times New Roman" w:hAnsi="Times New Roman"/>
          <w:noProof/>
          <w:sz w:val="28"/>
          <w:szCs w:val="28"/>
          <w:lang w:val="en-US"/>
        </w:rPr>
        <w:lastRenderedPageBreak/>
        <w:drawing>
          <wp:inline distT="0" distB="0" distL="0" distR="0" wp14:anchorId="76D8EDC0" wp14:editId="7B25E372">
            <wp:extent cx="5732145" cy="28803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2880360"/>
                    </a:xfrm>
                    <a:prstGeom prst="rect">
                      <a:avLst/>
                    </a:prstGeom>
                  </pic:spPr>
                </pic:pic>
              </a:graphicData>
            </a:graphic>
          </wp:inline>
        </w:drawing>
      </w:r>
    </w:p>
    <w:p w14:paraId="785337FE" w14:textId="77777777" w:rsidR="008E59E7" w:rsidRPr="00A64343" w:rsidRDefault="008E59E7" w:rsidP="008E59E7">
      <w:pPr>
        <w:ind w:firstLine="567"/>
        <w:rPr>
          <w:rFonts w:ascii="Times New Roman" w:hAnsi="Times New Roman"/>
          <w:i/>
          <w:sz w:val="28"/>
          <w:szCs w:val="28"/>
        </w:rPr>
      </w:pPr>
    </w:p>
    <w:p w14:paraId="2B97FC7E" w14:textId="77777777" w:rsidR="008E59E7" w:rsidRPr="00A64343" w:rsidRDefault="008E59E7" w:rsidP="008E59E7">
      <w:pPr>
        <w:rPr>
          <w:rFonts w:ascii="Times New Roman" w:hAnsi="Times New Roman"/>
          <w:sz w:val="28"/>
          <w:szCs w:val="28"/>
        </w:rPr>
      </w:pPr>
      <w:r w:rsidRPr="00A64343">
        <w:rPr>
          <w:rFonts w:ascii="Times New Roman" w:hAnsi="Times New Roman"/>
          <w:sz w:val="28"/>
          <w:szCs w:val="28"/>
        </w:rPr>
        <w:t>Bước 2: Cài đặt</w:t>
      </w:r>
    </w:p>
    <w:p w14:paraId="00BE32F0"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Sau quá trình chờ tải về, bạn sẽ có được một tệp thực thi trên máy có tên dạng</w:t>
      </w:r>
    </w:p>
    <w:p w14:paraId="1BB4C767" w14:textId="77777777" w:rsidR="008E59E7" w:rsidRPr="00A64343" w:rsidRDefault="008E59E7" w:rsidP="008E59E7">
      <w:pPr>
        <w:rPr>
          <w:rFonts w:ascii="Times New Roman" w:hAnsi="Times New Roman"/>
          <w:sz w:val="28"/>
          <w:szCs w:val="28"/>
        </w:rPr>
      </w:pPr>
      <w:r w:rsidRPr="00A64343">
        <w:rPr>
          <w:rFonts w:ascii="Times New Roman" w:hAnsi="Times New Roman"/>
          <w:sz w:val="28"/>
          <w:szCs w:val="28"/>
        </w:rPr>
        <w:t>Git-2.23.0-64-bit.exe.</w:t>
      </w:r>
    </w:p>
    <w:p w14:paraId="01528653" w14:textId="77777777" w:rsidR="008E59E7" w:rsidRPr="00A64343" w:rsidRDefault="008E59E7" w:rsidP="00F5443D">
      <w:pPr>
        <w:ind w:left="426"/>
        <w:jc w:val="center"/>
        <w:rPr>
          <w:rFonts w:ascii="Times New Roman" w:hAnsi="Times New Roman"/>
          <w:sz w:val="28"/>
          <w:szCs w:val="28"/>
        </w:rPr>
      </w:pPr>
      <w:r w:rsidRPr="00A64343">
        <w:rPr>
          <w:rFonts w:ascii="Times New Roman" w:hAnsi="Times New Roman"/>
          <w:noProof/>
          <w:sz w:val="28"/>
          <w:szCs w:val="28"/>
          <w:lang w:val="en-US"/>
        </w:rPr>
        <w:drawing>
          <wp:inline distT="0" distB="0" distL="0" distR="0" wp14:anchorId="779380A0" wp14:editId="70BA6FD6">
            <wp:extent cx="5313045" cy="24003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13045" cy="2400300"/>
                    </a:xfrm>
                    <a:prstGeom prst="rect">
                      <a:avLst/>
                    </a:prstGeom>
                  </pic:spPr>
                </pic:pic>
              </a:graphicData>
            </a:graphic>
          </wp:inline>
        </w:drawing>
      </w:r>
    </w:p>
    <w:p w14:paraId="55F7DD34"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Tiến hành cài đặt như bình thường là có thể cài Git vào máy của bạn.</w:t>
      </w:r>
    </w:p>
    <w:p w14:paraId="20EDFB2F" w14:textId="77777777" w:rsidR="008E59E7" w:rsidRPr="00A64343" w:rsidRDefault="008E59E7" w:rsidP="008E59E7">
      <w:pPr>
        <w:spacing w:before="120" w:after="120"/>
        <w:ind w:firstLine="567"/>
        <w:rPr>
          <w:rFonts w:ascii="Times New Roman" w:hAnsi="Times New Roman"/>
          <w:b/>
          <w:sz w:val="28"/>
          <w:szCs w:val="28"/>
        </w:rPr>
      </w:pPr>
      <w:r w:rsidRPr="00A64343">
        <w:rPr>
          <w:rFonts w:ascii="Times New Roman" w:hAnsi="Times New Roman"/>
          <w:b/>
          <w:sz w:val="28"/>
          <w:szCs w:val="28"/>
        </w:rPr>
        <w:br w:type="page"/>
      </w:r>
    </w:p>
    <w:p w14:paraId="1C42C01B" w14:textId="55338911" w:rsidR="008E59E7" w:rsidRPr="00A64343" w:rsidRDefault="008E59E7" w:rsidP="008E59E7">
      <w:pPr>
        <w:rPr>
          <w:rFonts w:ascii="Times New Roman" w:hAnsi="Times New Roman"/>
          <w:b/>
          <w:sz w:val="28"/>
          <w:szCs w:val="28"/>
        </w:rPr>
      </w:pPr>
      <w:r w:rsidRPr="00A64343">
        <w:rPr>
          <w:rFonts w:ascii="Times New Roman" w:hAnsi="Times New Roman"/>
          <w:b/>
          <w:sz w:val="28"/>
          <w:szCs w:val="28"/>
        </w:rPr>
        <w:lastRenderedPageBreak/>
        <w:t>Phụ lụ</w:t>
      </w:r>
      <w:r w:rsidR="006151F1">
        <w:rPr>
          <w:rFonts w:ascii="Times New Roman" w:hAnsi="Times New Roman"/>
          <w:b/>
          <w:sz w:val="28"/>
          <w:szCs w:val="28"/>
        </w:rPr>
        <w:t>c 2</w:t>
      </w:r>
      <w:r w:rsidRPr="00A64343">
        <w:rPr>
          <w:rFonts w:ascii="Times New Roman" w:hAnsi="Times New Roman"/>
          <w:b/>
          <w:sz w:val="28"/>
          <w:szCs w:val="28"/>
        </w:rPr>
        <w:t>: Cài đặt MYSQL</w:t>
      </w:r>
    </w:p>
    <w:p w14:paraId="47D08428" w14:textId="77777777" w:rsidR="008E59E7" w:rsidRPr="00A64343" w:rsidRDefault="008E59E7" w:rsidP="008E59E7">
      <w:pPr>
        <w:ind w:firstLine="567"/>
        <w:rPr>
          <w:rFonts w:ascii="Times New Roman" w:hAnsi="Times New Roman"/>
          <w:noProof/>
          <w:color w:val="000000" w:themeColor="text1"/>
          <w:sz w:val="28"/>
          <w:szCs w:val="28"/>
        </w:rPr>
      </w:pPr>
      <w:r w:rsidRPr="00A64343">
        <w:rPr>
          <w:rFonts w:ascii="Times New Roman" w:hAnsi="Times New Roman"/>
          <w:noProof/>
          <w:color w:val="000000" w:themeColor="text1"/>
          <w:sz w:val="28"/>
          <w:szCs w:val="28"/>
        </w:rPr>
        <w:t>Ở đây ta dùng PHPMyAdmin đã được tổ hợp sẵn trong Xampp. Nên việc cài đặt và sử dụng rất đơn giản.</w:t>
      </w:r>
    </w:p>
    <w:p w14:paraId="256ABCCA" w14:textId="77777777" w:rsidR="008E59E7" w:rsidRPr="00A64343" w:rsidRDefault="008E59E7" w:rsidP="008E59E7">
      <w:pPr>
        <w:ind w:firstLine="567"/>
        <w:rPr>
          <w:rFonts w:ascii="Times New Roman" w:hAnsi="Times New Roman"/>
          <w:noProof/>
          <w:color w:val="000000" w:themeColor="text1"/>
          <w:sz w:val="28"/>
          <w:szCs w:val="28"/>
        </w:rPr>
      </w:pPr>
      <w:r w:rsidRPr="00A64343">
        <w:rPr>
          <w:rFonts w:ascii="Times New Roman" w:hAnsi="Times New Roman"/>
          <w:noProof/>
          <w:color w:val="000000" w:themeColor="text1"/>
          <w:sz w:val="28"/>
          <w:szCs w:val="28"/>
        </w:rPr>
        <w:t>Bật xampp đã cài đặt như hướng dẫn ở trên.</w:t>
      </w:r>
    </w:p>
    <w:p w14:paraId="0AD94516" w14:textId="77777777" w:rsidR="008E59E7" w:rsidRPr="00A64343" w:rsidRDefault="00A64343" w:rsidP="00F5443D">
      <w:pPr>
        <w:jc w:val="center"/>
        <w:rPr>
          <w:rFonts w:ascii="Times New Roman" w:hAnsi="Times New Roman"/>
          <w:b/>
          <w:sz w:val="28"/>
          <w:szCs w:val="28"/>
        </w:rPr>
      </w:pPr>
      <w:r w:rsidRPr="00A64343">
        <w:rPr>
          <w:rFonts w:ascii="Times New Roman" w:hAnsi="Times New Roman"/>
          <w:b/>
          <w:noProof/>
          <w:sz w:val="28"/>
          <w:szCs w:val="28"/>
          <w:lang w:val="en-US"/>
        </w:rPr>
        <w:drawing>
          <wp:inline distT="0" distB="0" distL="0" distR="0" wp14:anchorId="6DA2AFED" wp14:editId="15441894">
            <wp:extent cx="5732145" cy="3768725"/>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2145" cy="3768725"/>
                    </a:xfrm>
                    <a:prstGeom prst="rect">
                      <a:avLst/>
                    </a:prstGeom>
                  </pic:spPr>
                </pic:pic>
              </a:graphicData>
            </a:graphic>
          </wp:inline>
        </w:drawing>
      </w:r>
    </w:p>
    <w:p w14:paraId="4C3C1D35"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Chọn admin, lập tức trang quản trị cơ sở dữ liệu phpMyadmin sẽ hiện ra</w:t>
      </w:r>
    </w:p>
    <w:p w14:paraId="39394748" w14:textId="77777777" w:rsidR="008E59E7" w:rsidRPr="00A64343" w:rsidRDefault="00A64343" w:rsidP="00F5443D">
      <w:pPr>
        <w:jc w:val="center"/>
        <w:rPr>
          <w:rFonts w:ascii="Times New Roman" w:hAnsi="Times New Roman"/>
          <w:b/>
          <w:sz w:val="28"/>
          <w:szCs w:val="28"/>
        </w:rPr>
      </w:pPr>
      <w:r w:rsidRPr="00A64343">
        <w:rPr>
          <w:rFonts w:ascii="Times New Roman" w:hAnsi="Times New Roman"/>
          <w:b/>
          <w:noProof/>
          <w:sz w:val="28"/>
          <w:szCs w:val="28"/>
          <w:lang w:val="en-US"/>
        </w:rPr>
        <w:drawing>
          <wp:inline distT="0" distB="0" distL="0" distR="0" wp14:anchorId="706F9471" wp14:editId="039EB97A">
            <wp:extent cx="5732145" cy="2084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2145" cy="2084705"/>
                    </a:xfrm>
                    <a:prstGeom prst="rect">
                      <a:avLst/>
                    </a:prstGeom>
                  </pic:spPr>
                </pic:pic>
              </a:graphicData>
            </a:graphic>
          </wp:inline>
        </w:drawing>
      </w:r>
    </w:p>
    <w:p w14:paraId="65706481" w14:textId="77777777" w:rsidR="008E59E7" w:rsidRPr="00A64343" w:rsidRDefault="008E59E7" w:rsidP="008E59E7">
      <w:pPr>
        <w:ind w:firstLine="567"/>
        <w:rPr>
          <w:rFonts w:ascii="Times New Roman" w:hAnsi="Times New Roman"/>
          <w:sz w:val="28"/>
          <w:szCs w:val="28"/>
        </w:rPr>
      </w:pPr>
      <w:r w:rsidRPr="00A64343">
        <w:rPr>
          <w:rFonts w:ascii="Times New Roman" w:hAnsi="Times New Roman"/>
          <w:sz w:val="28"/>
          <w:szCs w:val="28"/>
        </w:rPr>
        <w:t>Tại đây, có thể tạo mới, nhập cơ sở dữ liệu để phục vụ cho website.</w:t>
      </w:r>
    </w:p>
    <w:p w14:paraId="23CC906B" w14:textId="77777777" w:rsidR="008E59E7" w:rsidRPr="00A64343" w:rsidRDefault="008E59E7" w:rsidP="008E59E7">
      <w:pPr>
        <w:spacing w:before="120" w:after="120"/>
        <w:ind w:firstLine="567"/>
        <w:rPr>
          <w:rFonts w:ascii="Times New Roman" w:hAnsi="Times New Roman"/>
          <w:b/>
          <w:sz w:val="28"/>
          <w:szCs w:val="28"/>
          <w:shd w:val="clear" w:color="auto" w:fill="FFFFFF"/>
        </w:rPr>
      </w:pPr>
      <w:r w:rsidRPr="00A64343">
        <w:rPr>
          <w:rFonts w:ascii="Times New Roman" w:hAnsi="Times New Roman"/>
          <w:b/>
          <w:sz w:val="28"/>
          <w:szCs w:val="28"/>
          <w:shd w:val="clear" w:color="auto" w:fill="FFFFFF"/>
        </w:rPr>
        <w:br w:type="page"/>
      </w:r>
    </w:p>
    <w:p w14:paraId="21F5858C" w14:textId="77777777" w:rsidR="003D04CC" w:rsidRDefault="003D04CC">
      <w:pPr>
        <w:rPr>
          <w:rFonts w:ascii="Times New Roman" w:hAnsi="Times New Roman"/>
          <w:b/>
          <w:sz w:val="28"/>
          <w:szCs w:val="28"/>
          <w:shd w:val="clear" w:color="auto" w:fill="FFFFFF"/>
          <w:lang w:val="en-US"/>
        </w:rPr>
      </w:pPr>
      <w:r>
        <w:rPr>
          <w:rFonts w:ascii="Times New Roman" w:hAnsi="Times New Roman"/>
          <w:b/>
          <w:sz w:val="28"/>
          <w:szCs w:val="28"/>
          <w:shd w:val="clear" w:color="auto" w:fill="FFFFFF"/>
          <w:lang w:val="en-US"/>
        </w:rPr>
        <w:lastRenderedPageBreak/>
        <w:t>Phụ lục 3: Postman</w:t>
      </w:r>
    </w:p>
    <w:p w14:paraId="7C5A9750" w14:textId="1411C7CF" w:rsid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Postman hiện là một trong những công cụ phổ biến nhất được sử dụng trong thử nghiệm các API. Được phát triển vào năm 2012 như một dự án phụ của Abhinav Asthana để đơn giản hóa quy trình làm việc API trong thử nghiệm và phát triển. API là viết tắt của Application Programming Interface (Giao diện lập trình ứng dụng) cho phép các ứng dụng phần mềm giao tiếp với nhau thông qua các lệnh gọi API.</w:t>
      </w:r>
    </w:p>
    <w:p w14:paraId="092B0D6B" w14:textId="0F80CAC7" w:rsidR="003D04CC" w:rsidRPr="003D04CC" w:rsidRDefault="003D04CC" w:rsidP="003D04CC">
      <w:pPr>
        <w:tabs>
          <w:tab w:val="center" w:pos="1985"/>
          <w:tab w:val="center" w:pos="6612"/>
        </w:tabs>
        <w:spacing w:before="160" w:line="360" w:lineRule="auto"/>
        <w:ind w:firstLine="720"/>
        <w:jc w:val="center"/>
        <w:rPr>
          <w:rFonts w:ascii="Times New Roman" w:hAnsi="Times New Roman"/>
          <w:sz w:val="28"/>
          <w:szCs w:val="28"/>
        </w:rPr>
      </w:pPr>
      <w:r w:rsidRPr="003D04CC">
        <w:rPr>
          <w:rFonts w:ascii="Times New Roman" w:hAnsi="Times New Roman"/>
          <w:noProof/>
          <w:sz w:val="28"/>
          <w:szCs w:val="28"/>
          <w:lang w:val="en-US"/>
        </w:rPr>
        <w:drawing>
          <wp:inline distT="0" distB="0" distL="0" distR="0" wp14:anchorId="5AF0000B" wp14:editId="443E9856">
            <wp:extent cx="5468113" cy="27054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68113" cy="2705478"/>
                    </a:xfrm>
                    <a:prstGeom prst="rect">
                      <a:avLst/>
                    </a:prstGeom>
                  </pic:spPr>
                </pic:pic>
              </a:graphicData>
            </a:graphic>
          </wp:inline>
        </w:drawing>
      </w:r>
    </w:p>
    <w:p w14:paraId="3A6BD9B0"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Tại sao sử dụng Postman?</w:t>
      </w:r>
    </w:p>
    <w:p w14:paraId="568B1811"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Với hơn 8 triệu người phát triển sử dụng hiện nay, Postman đã trở thành một công cụ được lựa chọn vì những lý do sau:</w:t>
      </w:r>
    </w:p>
    <w:p w14:paraId="312729EE"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Khả năng truy cập – Để sử dụng Postman, người dùng chỉ cần đăng nhập vào tài khoản của chính họ để dễ dàng truy cập tệp mọi lúc, mọi nơi miễn là ứng dụng Postman được cài đặt trên máy tính.</w:t>
      </w:r>
    </w:p>
    <w:p w14:paraId="46805C90"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xml:space="preserve">- 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   </w:t>
      </w:r>
      <w:r w:rsidRPr="003D04CC">
        <w:rPr>
          <w:rFonts w:ascii="Times New Roman" w:hAnsi="Times New Roman"/>
          <w:sz w:val="28"/>
          <w:szCs w:val="28"/>
        </w:rPr>
        <w:tab/>
        <w:t>- Cộng tác – Bộ sưu tập và môi trường có thể được nhập hoặc xuất giúp chia sẻ tệp dễ dàng. Liên kết trực tiếp cũng có thể được sử dụng để chia sẻ bộ sưu tập.</w:t>
      </w:r>
    </w:p>
    <w:p w14:paraId="456BD6A1"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lastRenderedPageBreak/>
        <w:t>- Tạo môi trường – Có nhiều môi trường hỗ trợ ít lặp lại các bài kiểm tra vì người dùng có thể sử dụng cùng một bộ sưu tập nhưng cho một môi trường khác. Đây là nơi tham số hóa sẽ diễn ra mà chúng ta sẽ thảo luận trong các bài học tiếp theo.</w:t>
      </w:r>
    </w:p>
    <w:p w14:paraId="5515C1EB"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Tạo thử nghiệm – Các điểm kiểm tra thử nghiệm như xác minh trạng thái phản hồi HTTP thành công có thể được thêm vào mỗi lệnh gọi API giúp đảm bảo phạm vi kiểm tra.</w:t>
      </w:r>
    </w:p>
    <w:p w14:paraId="3EBD2FA2"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Kiểm tra tự động hóa – Thông qua việc sử dụng Bộ sưu tập chạy hoặc Newman, các thử nghiệm có thể được chạy trong nhiều lần lặp lại tiết kiệm thời gian cho các thử nghiệm lặp đi lặp lại.</w:t>
      </w:r>
    </w:p>
    <w:p w14:paraId="7AD93CD4"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Gỡ lỗi – Bảng điều khiển Postman giúp kiểm tra dữ liệu nào đã được truy xuất giúp dễ dàng gỡ lỗi kiểm tra.</w:t>
      </w:r>
    </w:p>
    <w:p w14:paraId="7AFF8F31" w14:textId="77777777" w:rsidR="003D04CC" w:rsidRPr="003D04CC" w:rsidRDefault="003D04CC" w:rsidP="003D04CC">
      <w:pPr>
        <w:tabs>
          <w:tab w:val="center" w:pos="1985"/>
          <w:tab w:val="center" w:pos="6612"/>
        </w:tabs>
        <w:spacing w:before="160" w:line="360" w:lineRule="auto"/>
        <w:ind w:firstLine="720"/>
        <w:jc w:val="both"/>
        <w:rPr>
          <w:rFonts w:ascii="Times New Roman" w:hAnsi="Times New Roman"/>
          <w:sz w:val="28"/>
          <w:szCs w:val="28"/>
        </w:rPr>
      </w:pPr>
      <w:r w:rsidRPr="003D04CC">
        <w:rPr>
          <w:rFonts w:ascii="Times New Roman" w:hAnsi="Times New Roman"/>
          <w:sz w:val="28"/>
          <w:szCs w:val="28"/>
        </w:rPr>
        <w:t>- Tích hợp liên tục – Với khả năng hỗ trợ tích hợp liên tục, các hoạt động phát triển được duy trì.</w:t>
      </w:r>
    </w:p>
    <w:p w14:paraId="765C640B" w14:textId="24E28ADA" w:rsidR="003D04CC" w:rsidRDefault="003D04CC">
      <w:pPr>
        <w:rPr>
          <w:rFonts w:ascii="Times New Roman" w:hAnsi="Times New Roman"/>
          <w:b/>
          <w:sz w:val="28"/>
          <w:szCs w:val="28"/>
          <w:shd w:val="clear" w:color="auto" w:fill="FFFFFF"/>
        </w:rPr>
      </w:pPr>
      <w:r>
        <w:rPr>
          <w:rFonts w:ascii="Times New Roman" w:hAnsi="Times New Roman"/>
          <w:b/>
          <w:sz w:val="28"/>
          <w:szCs w:val="28"/>
          <w:shd w:val="clear" w:color="auto" w:fill="FFFFFF"/>
        </w:rPr>
        <w:br w:type="page"/>
      </w:r>
    </w:p>
    <w:p w14:paraId="79CD0D65" w14:textId="415577AF" w:rsidR="008E59E7" w:rsidRPr="006B055A" w:rsidRDefault="008E59E7" w:rsidP="008E59E7">
      <w:pPr>
        <w:rPr>
          <w:rFonts w:ascii="Times New Roman" w:hAnsi="Times New Roman"/>
          <w:b/>
          <w:sz w:val="28"/>
          <w:szCs w:val="28"/>
          <w:shd w:val="clear" w:color="auto" w:fill="FFFFFF"/>
          <w:lang w:val="en-US"/>
        </w:rPr>
      </w:pPr>
      <w:r w:rsidRPr="00A64343">
        <w:rPr>
          <w:rFonts w:ascii="Times New Roman" w:hAnsi="Times New Roman"/>
          <w:b/>
          <w:sz w:val="28"/>
          <w:szCs w:val="28"/>
          <w:shd w:val="clear" w:color="auto" w:fill="FFFFFF"/>
        </w:rPr>
        <w:lastRenderedPageBreak/>
        <w:t>Phụ lụ</w:t>
      </w:r>
      <w:r w:rsidR="003D04CC">
        <w:rPr>
          <w:rFonts w:ascii="Times New Roman" w:hAnsi="Times New Roman"/>
          <w:b/>
          <w:sz w:val="28"/>
          <w:szCs w:val="28"/>
          <w:shd w:val="clear" w:color="auto" w:fill="FFFFFF"/>
        </w:rPr>
        <w:t>c 4</w:t>
      </w:r>
      <w:r w:rsidRPr="00A64343">
        <w:rPr>
          <w:rFonts w:ascii="Times New Roman" w:hAnsi="Times New Roman"/>
          <w:b/>
          <w:sz w:val="28"/>
          <w:szCs w:val="28"/>
          <w:shd w:val="clear" w:color="auto" w:fill="FFFFFF"/>
        </w:rPr>
        <w:t>: Một số code chương trình mẫu</w:t>
      </w:r>
      <w:r w:rsidR="006B055A">
        <w:rPr>
          <w:rFonts w:ascii="Times New Roman" w:hAnsi="Times New Roman"/>
          <w:b/>
          <w:sz w:val="28"/>
          <w:szCs w:val="28"/>
          <w:shd w:val="clear" w:color="auto" w:fill="FFFFFF"/>
          <w:lang w:val="en-US"/>
        </w:rPr>
        <w:t xml:space="preserve"> (BackEnd)</w:t>
      </w:r>
    </w:p>
    <w:p w14:paraId="4A87C231" w14:textId="0B2CAA37" w:rsidR="008E59E7" w:rsidRPr="002E6BA2" w:rsidRDefault="00F5443D" w:rsidP="002E6BA2">
      <w:pPr>
        <w:pStyle w:val="ListParagraph"/>
        <w:numPr>
          <w:ilvl w:val="0"/>
          <w:numId w:val="122"/>
        </w:numPr>
        <w:spacing w:after="0" w:line="360" w:lineRule="auto"/>
        <w:jc w:val="both"/>
        <w:rPr>
          <w:rFonts w:ascii="Times New Roman" w:hAnsi="Times New Roman"/>
          <w:sz w:val="28"/>
          <w:szCs w:val="28"/>
        </w:rPr>
      </w:pPr>
      <w:r w:rsidRPr="002E6BA2">
        <w:rPr>
          <w:rFonts w:ascii="Times New Roman" w:hAnsi="Times New Roman"/>
          <w:sz w:val="28"/>
          <w:szCs w:val="28"/>
          <w:lang w:val="en-US"/>
        </w:rPr>
        <w:t>Category</w:t>
      </w:r>
      <w:r w:rsidR="008E59E7" w:rsidRPr="002E6BA2">
        <w:rPr>
          <w:rFonts w:ascii="Times New Roman" w:hAnsi="Times New Roman"/>
          <w:sz w:val="28"/>
          <w:szCs w:val="28"/>
        </w:rPr>
        <w:t>Controller</w:t>
      </w:r>
    </w:p>
    <w:tbl>
      <w:tblPr>
        <w:tblStyle w:val="TableGrid"/>
        <w:tblW w:w="9781" w:type="dxa"/>
        <w:tblInd w:w="-147" w:type="dxa"/>
        <w:tblLook w:val="04A0" w:firstRow="1" w:lastRow="0" w:firstColumn="1" w:lastColumn="0" w:noHBand="0" w:noVBand="1"/>
      </w:tblPr>
      <w:tblGrid>
        <w:gridCol w:w="9781"/>
      </w:tblGrid>
      <w:tr w:rsidR="006B055A" w14:paraId="3915A70C" w14:textId="77777777" w:rsidTr="002E6BA2">
        <w:tc>
          <w:tcPr>
            <w:tcW w:w="9781" w:type="dxa"/>
          </w:tcPr>
          <w:p w14:paraId="1BE7290E" w14:textId="6C13C871" w:rsidR="002E6BA2" w:rsidRPr="002E6BA2" w:rsidRDefault="002E6BA2" w:rsidP="002E6BA2">
            <w:pPr>
              <w:spacing w:before="120" w:after="120"/>
              <w:jc w:val="both"/>
              <w:rPr>
                <w:rFonts w:ascii="Times New Roman" w:hAnsi="Times New Roman"/>
                <w:sz w:val="24"/>
                <w:szCs w:val="24"/>
                <w:lang w:val="en-US"/>
              </w:rPr>
            </w:pPr>
            <w:r>
              <w:rPr>
                <w:rFonts w:ascii="Times New Roman" w:hAnsi="Times New Roman"/>
                <w:sz w:val="24"/>
                <w:szCs w:val="24"/>
                <w:lang w:val="en-US"/>
              </w:rPr>
              <w:t>&lt;?php</w:t>
            </w:r>
          </w:p>
          <w:p w14:paraId="6331F7EA" w14:textId="11B65BA9" w:rsidR="006B055A"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namespace App\Http\Controllers\Api;</w:t>
            </w:r>
          </w:p>
          <w:p w14:paraId="5A5CD8BB" w14:textId="77777777" w:rsidR="002E6BA2" w:rsidRPr="002E6BA2" w:rsidRDefault="002E6BA2" w:rsidP="002E6BA2">
            <w:pPr>
              <w:spacing w:before="120" w:after="120"/>
              <w:jc w:val="both"/>
              <w:rPr>
                <w:rFonts w:ascii="Times New Roman" w:hAnsi="Times New Roman"/>
                <w:sz w:val="24"/>
                <w:szCs w:val="24"/>
              </w:rPr>
            </w:pPr>
          </w:p>
          <w:p w14:paraId="146C13FA"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App\Http\Controllers\Controller;</w:t>
            </w:r>
          </w:p>
          <w:p w14:paraId="114707DC"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App\Repositories\CategoryRepository;</w:t>
            </w:r>
          </w:p>
          <w:p w14:paraId="6D053293"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App\Http\Resources\category\CategoryResource;</w:t>
            </w:r>
          </w:p>
          <w:p w14:paraId="7B721F52"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App\Http\Resources\category\CategoryCollection;</w:t>
            </w:r>
          </w:p>
          <w:p w14:paraId="6428789C"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App\Http\Requests\CategoryRequest;</w:t>
            </w:r>
          </w:p>
          <w:p w14:paraId="667723E9" w14:textId="414B6253"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use A</w:t>
            </w:r>
            <w:r w:rsidR="002E6BA2">
              <w:rPr>
                <w:rFonts w:ascii="Times New Roman" w:hAnsi="Times New Roman"/>
                <w:sz w:val="24"/>
                <w:szCs w:val="24"/>
              </w:rPr>
              <w:t>pp\Http\Resources\BaseResource;</w:t>
            </w:r>
          </w:p>
          <w:p w14:paraId="03A99F74"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class CategoryController extends Controller</w:t>
            </w:r>
          </w:p>
          <w:p w14:paraId="1D56D7A5"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w:t>
            </w:r>
          </w:p>
          <w:p w14:paraId="173FE65A" w14:textId="6D234C3C"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private $categoryRepository;</w:t>
            </w:r>
          </w:p>
          <w:p w14:paraId="0974D40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__construct(CategoryRepository $categoryRepository)</w:t>
            </w:r>
          </w:p>
          <w:p w14:paraId="61F7C9E4"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7A09217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$this-&gt;categoryRepository = $categoryRepository;</w:t>
            </w:r>
          </w:p>
          <w:p w14:paraId="5C1CEC5D" w14:textId="599973C2"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5CA4A46B"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search(CategoryRequest $request)</w:t>
            </w:r>
          </w:p>
          <w:p w14:paraId="334487A5"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6714988F"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CategoryCollection($this-&gt;categoryRepository-&gt;search($request-&gt;searchFilter()));</w:t>
            </w:r>
          </w:p>
          <w:p w14:paraId="1CA28AFC" w14:textId="27DAABDB" w:rsidR="006B055A" w:rsidRPr="002E6BA2" w:rsidRDefault="002E6BA2" w:rsidP="002E6BA2">
            <w:pPr>
              <w:spacing w:before="120" w:after="120"/>
              <w:jc w:val="both"/>
              <w:rPr>
                <w:rFonts w:ascii="Times New Roman" w:hAnsi="Times New Roman"/>
                <w:sz w:val="24"/>
                <w:szCs w:val="24"/>
              </w:rPr>
            </w:pPr>
            <w:r>
              <w:rPr>
                <w:rFonts w:ascii="Times New Roman" w:hAnsi="Times New Roman"/>
                <w:sz w:val="24"/>
                <w:szCs w:val="24"/>
              </w:rPr>
              <w:t xml:space="preserve">    }</w:t>
            </w:r>
          </w:p>
          <w:p w14:paraId="22BA94A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store(CategoryRequest $request)</w:t>
            </w:r>
          </w:p>
          <w:p w14:paraId="6AE6945A"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2AD622E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BaseResource($this-&gt;categoryRepository-&gt;store($request-&gt;storeFilter()));</w:t>
            </w:r>
          </w:p>
          <w:p w14:paraId="418EBB11" w14:textId="1F838238" w:rsidR="006B055A" w:rsidRPr="002E6BA2" w:rsidRDefault="002E6BA2" w:rsidP="002E6BA2">
            <w:pPr>
              <w:spacing w:before="120" w:after="120"/>
              <w:jc w:val="both"/>
              <w:rPr>
                <w:rFonts w:ascii="Times New Roman" w:hAnsi="Times New Roman"/>
                <w:sz w:val="24"/>
                <w:szCs w:val="24"/>
              </w:rPr>
            </w:pPr>
            <w:r>
              <w:rPr>
                <w:rFonts w:ascii="Times New Roman" w:hAnsi="Times New Roman"/>
                <w:sz w:val="24"/>
                <w:szCs w:val="24"/>
              </w:rPr>
              <w:t xml:space="preserve">    }</w:t>
            </w:r>
          </w:p>
          <w:p w14:paraId="1BAB4907"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show($id)</w:t>
            </w:r>
          </w:p>
          <w:p w14:paraId="151D60D2"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23181283"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CategoryResource($this-&gt;categoryRepository-&gt;show($id));</w:t>
            </w:r>
          </w:p>
          <w:p w14:paraId="0462B7EE" w14:textId="2980DDA6" w:rsidR="006B055A" w:rsidRPr="002E6BA2" w:rsidRDefault="002E6BA2" w:rsidP="002E6BA2">
            <w:pPr>
              <w:spacing w:before="120" w:after="120"/>
              <w:jc w:val="both"/>
              <w:rPr>
                <w:rFonts w:ascii="Times New Roman" w:hAnsi="Times New Roman"/>
                <w:sz w:val="24"/>
                <w:szCs w:val="24"/>
              </w:rPr>
            </w:pPr>
            <w:r>
              <w:rPr>
                <w:rFonts w:ascii="Times New Roman" w:hAnsi="Times New Roman"/>
                <w:sz w:val="24"/>
                <w:szCs w:val="24"/>
              </w:rPr>
              <w:t xml:space="preserve">    }</w:t>
            </w:r>
          </w:p>
          <w:p w14:paraId="5A36C8C0"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public function update(CategoryRequest $request, $id)</w:t>
            </w:r>
          </w:p>
          <w:p w14:paraId="02C05CCC"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28B4B8E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return new BaseResource($this-&gt;categoryRepository-&gt;update($request-&gt;updateFilter(), $id));</w:t>
            </w:r>
          </w:p>
          <w:p w14:paraId="38274C7E" w14:textId="77777777" w:rsidR="006B055A" w:rsidRPr="002E6BA2" w:rsidRDefault="006B055A" w:rsidP="002E6BA2">
            <w:pPr>
              <w:spacing w:before="120" w:after="120"/>
              <w:jc w:val="both"/>
              <w:rPr>
                <w:rFonts w:ascii="Times New Roman" w:hAnsi="Times New Roman"/>
                <w:sz w:val="24"/>
                <w:szCs w:val="24"/>
              </w:rPr>
            </w:pPr>
            <w:r w:rsidRPr="002E6BA2">
              <w:rPr>
                <w:rFonts w:ascii="Times New Roman" w:hAnsi="Times New Roman"/>
                <w:sz w:val="24"/>
                <w:szCs w:val="24"/>
              </w:rPr>
              <w:t xml:space="preserve">    }</w:t>
            </w:r>
          </w:p>
          <w:p w14:paraId="4A4AF7EA" w14:textId="56AE59EF" w:rsidR="006B055A" w:rsidRDefault="006B055A" w:rsidP="002E6BA2">
            <w:pPr>
              <w:spacing w:before="120" w:after="120"/>
              <w:jc w:val="both"/>
              <w:rPr>
                <w:b/>
              </w:rPr>
            </w:pPr>
            <w:r w:rsidRPr="002E6BA2">
              <w:rPr>
                <w:rFonts w:ascii="Times New Roman" w:hAnsi="Times New Roman"/>
                <w:sz w:val="24"/>
                <w:szCs w:val="24"/>
              </w:rPr>
              <w:t>}</w:t>
            </w:r>
          </w:p>
        </w:tc>
      </w:tr>
    </w:tbl>
    <w:p w14:paraId="630CB77B" w14:textId="77777777" w:rsidR="008E59E7" w:rsidRDefault="008E59E7" w:rsidP="00A64343">
      <w:pPr>
        <w:spacing w:before="120" w:after="120"/>
        <w:rPr>
          <w:b/>
        </w:rPr>
      </w:pPr>
    </w:p>
    <w:p w14:paraId="79E7C8FD" w14:textId="6B3041DF" w:rsidR="008E59E7" w:rsidRPr="002E6BA2" w:rsidRDefault="008E59E7" w:rsidP="002E6BA2">
      <w:pPr>
        <w:pStyle w:val="ListParagraph"/>
        <w:numPr>
          <w:ilvl w:val="0"/>
          <w:numId w:val="123"/>
        </w:numPr>
        <w:tabs>
          <w:tab w:val="left" w:pos="4065"/>
        </w:tabs>
        <w:spacing w:after="0" w:line="360" w:lineRule="auto"/>
        <w:jc w:val="both"/>
        <w:rPr>
          <w:rFonts w:ascii="Times New Roman" w:hAnsi="Times New Roman"/>
          <w:sz w:val="28"/>
          <w:szCs w:val="28"/>
          <w:lang w:val="en-US"/>
        </w:rPr>
      </w:pPr>
      <w:r w:rsidRPr="002E6BA2">
        <w:rPr>
          <w:rFonts w:ascii="Times New Roman" w:hAnsi="Times New Roman"/>
          <w:sz w:val="28"/>
          <w:szCs w:val="28"/>
        </w:rPr>
        <w:t>Categor</w:t>
      </w:r>
      <w:r w:rsidR="00F5443D" w:rsidRPr="002E6BA2">
        <w:rPr>
          <w:rFonts w:ascii="Times New Roman" w:hAnsi="Times New Roman"/>
          <w:sz w:val="28"/>
          <w:szCs w:val="28"/>
          <w:lang w:val="en-US"/>
        </w:rPr>
        <w:t>yRequest</w:t>
      </w:r>
    </w:p>
    <w:tbl>
      <w:tblPr>
        <w:tblStyle w:val="TableGrid"/>
        <w:tblW w:w="9067" w:type="dxa"/>
        <w:tblLook w:val="04A0" w:firstRow="1" w:lastRow="0" w:firstColumn="1" w:lastColumn="0" w:noHBand="0" w:noVBand="1"/>
      </w:tblPr>
      <w:tblGrid>
        <w:gridCol w:w="9067"/>
      </w:tblGrid>
      <w:tr w:rsidR="002E6BA2" w14:paraId="6D7497D0" w14:textId="77777777" w:rsidTr="002E6BA2">
        <w:tc>
          <w:tcPr>
            <w:tcW w:w="9067" w:type="dxa"/>
          </w:tcPr>
          <w:p w14:paraId="1DDF435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&lt;?php</w:t>
            </w:r>
          </w:p>
          <w:p w14:paraId="19285E11" w14:textId="77777777" w:rsidR="002E6BA2" w:rsidRPr="002E6BA2" w:rsidRDefault="002E6BA2" w:rsidP="002E6BA2">
            <w:pPr>
              <w:tabs>
                <w:tab w:val="left" w:pos="4065"/>
              </w:tabs>
              <w:jc w:val="both"/>
              <w:rPr>
                <w:rFonts w:ascii="Times New Roman" w:hAnsi="Times New Roman"/>
                <w:sz w:val="24"/>
                <w:szCs w:val="24"/>
              </w:rPr>
            </w:pPr>
          </w:p>
          <w:p w14:paraId="3CAD81C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namespace App\Http\Requests;</w:t>
            </w:r>
          </w:p>
          <w:p w14:paraId="675778D7" w14:textId="77777777" w:rsidR="002E6BA2" w:rsidRPr="002E6BA2" w:rsidRDefault="002E6BA2" w:rsidP="002E6BA2">
            <w:pPr>
              <w:tabs>
                <w:tab w:val="left" w:pos="4065"/>
              </w:tabs>
              <w:jc w:val="both"/>
              <w:rPr>
                <w:rFonts w:ascii="Times New Roman" w:hAnsi="Times New Roman"/>
                <w:sz w:val="24"/>
                <w:szCs w:val="24"/>
              </w:rPr>
            </w:pPr>
          </w:p>
          <w:p w14:paraId="21C3C4F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use Illuminate\Foundation\Http\FormRequest;</w:t>
            </w:r>
          </w:p>
          <w:p w14:paraId="6E692BE6" w14:textId="77777777" w:rsidR="002E6BA2" w:rsidRPr="002E6BA2" w:rsidRDefault="002E6BA2" w:rsidP="002E6BA2">
            <w:pPr>
              <w:tabs>
                <w:tab w:val="left" w:pos="4065"/>
              </w:tabs>
              <w:jc w:val="both"/>
              <w:rPr>
                <w:rFonts w:ascii="Times New Roman" w:hAnsi="Times New Roman"/>
                <w:sz w:val="24"/>
                <w:szCs w:val="24"/>
              </w:rPr>
            </w:pPr>
          </w:p>
          <w:p w14:paraId="53C5F86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class CategoryRequest extends FormRequest</w:t>
            </w:r>
          </w:p>
          <w:p w14:paraId="6CD7B6A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w:t>
            </w:r>
          </w:p>
          <w:p w14:paraId="2A87DF3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authorize()</w:t>
            </w:r>
          </w:p>
          <w:p w14:paraId="398B2F3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B9E98C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true;</w:t>
            </w:r>
          </w:p>
          <w:p w14:paraId="7E58280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70408DB"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rules()</w:t>
            </w:r>
          </w:p>
          <w:p w14:paraId="10D4868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43917F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if ($this-&gt;isMethod('get')){</w:t>
            </w:r>
          </w:p>
          <w:p w14:paraId="5D5970C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$this-&gt;searchRules();</w:t>
            </w:r>
          </w:p>
          <w:p w14:paraId="4B47E9B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}elseif($this-&gt;isMethod('post')){</w:t>
            </w:r>
          </w:p>
          <w:p w14:paraId="20DDFB8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$this-&gt;storeRules();</w:t>
            </w:r>
          </w:p>
          <w:p w14:paraId="7F065E86"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}elseif($this-&gt;isMethod('put')){</w:t>
            </w:r>
          </w:p>
          <w:p w14:paraId="326532A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$this-&gt;updateRules();</w:t>
            </w:r>
          </w:p>
          <w:p w14:paraId="6F54901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A28023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0BE9E59B"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//Search Category</w:t>
            </w:r>
          </w:p>
          <w:p w14:paraId="271A14D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searchRules():array</w:t>
            </w:r>
          </w:p>
          <w:p w14:paraId="2E9D87E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C731A3B"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16C2329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 =&gt; 'integer|nullable',</w:t>
            </w:r>
          </w:p>
          <w:p w14:paraId="331A6BC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=&gt;'string|nullable',</w:t>
            </w:r>
          </w:p>
          <w:p w14:paraId="17A62E6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5D4EEF3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383C345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searchFilter()</w:t>
            </w:r>
          </w:p>
          <w:p w14:paraId="78B02D1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9BEBC8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$this-&gt;only([</w:t>
            </w:r>
          </w:p>
          <w:p w14:paraId="455238C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w:t>
            </w:r>
          </w:p>
          <w:p w14:paraId="7E588EDE"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w:t>
            </w:r>
          </w:p>
          <w:p w14:paraId="266DC86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FA772CF" w14:textId="135EA085" w:rsidR="002E6BA2" w:rsidRPr="002E6BA2" w:rsidRDefault="002E6BA2" w:rsidP="002E6BA2">
            <w:pPr>
              <w:tabs>
                <w:tab w:val="left" w:pos="4065"/>
              </w:tabs>
              <w:jc w:val="both"/>
              <w:rPr>
                <w:rFonts w:ascii="Times New Roman" w:hAnsi="Times New Roman"/>
                <w:sz w:val="24"/>
                <w:szCs w:val="24"/>
              </w:rPr>
            </w:pPr>
            <w:r>
              <w:rPr>
                <w:rFonts w:ascii="Times New Roman" w:hAnsi="Times New Roman"/>
                <w:sz w:val="24"/>
                <w:szCs w:val="24"/>
              </w:rPr>
              <w:t xml:space="preserve">    }</w:t>
            </w:r>
          </w:p>
          <w:p w14:paraId="45EC29DE"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//Store Category</w:t>
            </w:r>
          </w:p>
          <w:p w14:paraId="100F0C1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storeRules(): array</w:t>
            </w:r>
          </w:p>
          <w:p w14:paraId="2C503536"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C16247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1880FC5D"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=&gt; 'required|unique:category|string|min:1|max:100',</w:t>
            </w:r>
          </w:p>
          <w:p w14:paraId="275E322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 =&gt; 'integer|max:1'</w:t>
            </w:r>
          </w:p>
          <w:p w14:paraId="63B809F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663413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8C9B7D1"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storeFilter()</w:t>
            </w:r>
          </w:p>
          <w:p w14:paraId="7D9DA8C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4611B6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$this-&gt;only([</w:t>
            </w:r>
          </w:p>
          <w:p w14:paraId="3C645BE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lastRenderedPageBreak/>
              <w:t xml:space="preserve">            'name',</w:t>
            </w:r>
          </w:p>
          <w:p w14:paraId="7125F2C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w:t>
            </w:r>
          </w:p>
          <w:p w14:paraId="57DF7191"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5D5F8CCB" w14:textId="14B890BA" w:rsidR="002E6BA2" w:rsidRPr="002E6BA2" w:rsidRDefault="002E6BA2" w:rsidP="002E6BA2">
            <w:pPr>
              <w:tabs>
                <w:tab w:val="left" w:pos="4065"/>
              </w:tabs>
              <w:jc w:val="both"/>
              <w:rPr>
                <w:rFonts w:ascii="Times New Roman" w:hAnsi="Times New Roman"/>
                <w:sz w:val="24"/>
                <w:szCs w:val="24"/>
              </w:rPr>
            </w:pPr>
            <w:r>
              <w:rPr>
                <w:rFonts w:ascii="Times New Roman" w:hAnsi="Times New Roman"/>
                <w:sz w:val="24"/>
                <w:szCs w:val="24"/>
              </w:rPr>
              <w:t xml:space="preserve">    }</w:t>
            </w:r>
          </w:p>
          <w:p w14:paraId="35A9413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//Update Category</w:t>
            </w:r>
          </w:p>
          <w:p w14:paraId="3937529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updateRules(): array</w:t>
            </w:r>
          </w:p>
          <w:p w14:paraId="1A68378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2B26491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 = $this-&gt;id;</w:t>
            </w:r>
          </w:p>
          <w:p w14:paraId="76CF19DF"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02207F6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=&gt; 'required||string|min:1|max:100|unique:category,name,'.$id,</w:t>
            </w:r>
          </w:p>
          <w:p w14:paraId="33C3F11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 =&gt; 'integer|max:2'</w:t>
            </w:r>
          </w:p>
          <w:p w14:paraId="7F04464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208597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755C53D6"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updateFilter()</w:t>
            </w:r>
          </w:p>
          <w:p w14:paraId="72092862"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45F2A51"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$this-&gt;only([</w:t>
            </w:r>
          </w:p>
          <w:p w14:paraId="31E742DD"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w:t>
            </w:r>
          </w:p>
          <w:p w14:paraId="0FFCDF2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w:t>
            </w:r>
          </w:p>
          <w:p w14:paraId="730A480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C79A1A9"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6D8048C5" w14:textId="113BB2EE" w:rsidR="002E6BA2" w:rsidRDefault="002E6BA2" w:rsidP="002E6BA2">
            <w:pPr>
              <w:tabs>
                <w:tab w:val="left" w:pos="4065"/>
              </w:tabs>
              <w:jc w:val="both"/>
              <w:rPr>
                <w:rFonts w:ascii="Times New Roman" w:hAnsi="Times New Roman"/>
                <w:sz w:val="28"/>
                <w:szCs w:val="28"/>
              </w:rPr>
            </w:pPr>
            <w:r w:rsidRPr="002E6BA2">
              <w:rPr>
                <w:rFonts w:ascii="Times New Roman" w:hAnsi="Times New Roman"/>
                <w:sz w:val="24"/>
                <w:szCs w:val="24"/>
              </w:rPr>
              <w:t>}</w:t>
            </w:r>
          </w:p>
        </w:tc>
      </w:tr>
    </w:tbl>
    <w:p w14:paraId="3A220029" w14:textId="542ACC03" w:rsidR="008E59E7" w:rsidRPr="005E1E71" w:rsidRDefault="008E59E7" w:rsidP="008E59E7">
      <w:pPr>
        <w:rPr>
          <w:b/>
        </w:rPr>
      </w:pPr>
    </w:p>
    <w:p w14:paraId="0629B289" w14:textId="3C6E92B8" w:rsidR="005B0C60" w:rsidRPr="002E6BA2" w:rsidRDefault="005B0C60" w:rsidP="002E6BA2">
      <w:pPr>
        <w:pStyle w:val="ListParagraph"/>
        <w:numPr>
          <w:ilvl w:val="0"/>
          <w:numId w:val="124"/>
        </w:numPr>
        <w:tabs>
          <w:tab w:val="left" w:pos="4065"/>
        </w:tabs>
        <w:spacing w:after="0" w:line="360" w:lineRule="auto"/>
        <w:jc w:val="both"/>
        <w:rPr>
          <w:rFonts w:ascii="Times New Roman" w:hAnsi="Times New Roman"/>
          <w:sz w:val="28"/>
          <w:szCs w:val="28"/>
        </w:rPr>
      </w:pPr>
      <w:r w:rsidRPr="002E6BA2">
        <w:rPr>
          <w:rFonts w:ascii="Times New Roman" w:hAnsi="Times New Roman"/>
          <w:sz w:val="28"/>
          <w:szCs w:val="28"/>
        </w:rPr>
        <w:t>Categor</w:t>
      </w:r>
      <w:r w:rsidRPr="002E6BA2">
        <w:rPr>
          <w:rFonts w:ascii="Times New Roman" w:hAnsi="Times New Roman"/>
          <w:sz w:val="28"/>
          <w:szCs w:val="28"/>
          <w:lang w:val="en-US"/>
        </w:rPr>
        <w:t>yCollection</w:t>
      </w:r>
    </w:p>
    <w:tbl>
      <w:tblPr>
        <w:tblStyle w:val="TableGrid"/>
        <w:tblW w:w="0" w:type="auto"/>
        <w:tblLook w:val="04A0" w:firstRow="1" w:lastRow="0" w:firstColumn="1" w:lastColumn="0" w:noHBand="0" w:noVBand="1"/>
      </w:tblPr>
      <w:tblGrid>
        <w:gridCol w:w="9062"/>
      </w:tblGrid>
      <w:tr w:rsidR="002E6BA2" w14:paraId="58431136" w14:textId="77777777" w:rsidTr="002E6BA2">
        <w:tc>
          <w:tcPr>
            <w:tcW w:w="9062" w:type="dxa"/>
          </w:tcPr>
          <w:p w14:paraId="68BE9694"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&lt;?php</w:t>
            </w:r>
          </w:p>
          <w:p w14:paraId="72A395DC" w14:textId="77777777" w:rsidR="002E6BA2" w:rsidRPr="002E6BA2" w:rsidRDefault="002E6BA2" w:rsidP="002E6BA2">
            <w:pPr>
              <w:tabs>
                <w:tab w:val="left" w:pos="4065"/>
              </w:tabs>
              <w:jc w:val="both"/>
              <w:rPr>
                <w:rFonts w:ascii="Times New Roman" w:hAnsi="Times New Roman"/>
                <w:sz w:val="24"/>
                <w:szCs w:val="24"/>
              </w:rPr>
            </w:pPr>
          </w:p>
          <w:p w14:paraId="08B920E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namespace App\Http\Resources\category;</w:t>
            </w:r>
          </w:p>
          <w:p w14:paraId="4130A4EC"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use App\Http\Resources\BaseCollection;</w:t>
            </w:r>
          </w:p>
          <w:p w14:paraId="0233CB81" w14:textId="77777777" w:rsidR="002E6BA2" w:rsidRPr="002E6BA2" w:rsidRDefault="002E6BA2" w:rsidP="002E6BA2">
            <w:pPr>
              <w:tabs>
                <w:tab w:val="left" w:pos="4065"/>
              </w:tabs>
              <w:jc w:val="both"/>
              <w:rPr>
                <w:rFonts w:ascii="Times New Roman" w:hAnsi="Times New Roman"/>
                <w:sz w:val="24"/>
                <w:szCs w:val="24"/>
              </w:rPr>
            </w:pPr>
          </w:p>
          <w:p w14:paraId="1812B83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class CategoryCollection extends BaseCollection</w:t>
            </w:r>
          </w:p>
          <w:p w14:paraId="21318068"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w:t>
            </w:r>
          </w:p>
          <w:p w14:paraId="0317D447"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public function toArray($request)</w:t>
            </w:r>
          </w:p>
          <w:p w14:paraId="443747A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17C419A0"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$this-&gt;map(function ($category) {</w:t>
            </w:r>
          </w:p>
          <w:p w14:paraId="5917DEB3"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return [</w:t>
            </w:r>
          </w:p>
          <w:p w14:paraId="03C74F20" w14:textId="5C30553F"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'id' </w:t>
            </w:r>
            <w:r>
              <w:rPr>
                <w:rFonts w:ascii="Times New Roman" w:hAnsi="Times New Roman"/>
                <w:sz w:val="24"/>
                <w:szCs w:val="24"/>
                <w:lang w:val="en-US"/>
              </w:rPr>
              <w:t xml:space="preserve">       </w:t>
            </w:r>
            <w:r w:rsidRPr="002E6BA2">
              <w:rPr>
                <w:rFonts w:ascii="Times New Roman" w:hAnsi="Times New Roman"/>
                <w:sz w:val="24"/>
                <w:szCs w:val="24"/>
              </w:rPr>
              <w:t>=&gt; $category-&gt;id,</w:t>
            </w:r>
          </w:p>
          <w:p w14:paraId="103326CA" w14:textId="6E0C2B24"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'name' </w:t>
            </w:r>
            <w:r>
              <w:rPr>
                <w:rFonts w:ascii="Times New Roman" w:hAnsi="Times New Roman"/>
                <w:sz w:val="24"/>
                <w:szCs w:val="24"/>
                <w:lang w:val="en-US"/>
              </w:rPr>
              <w:t xml:space="preserve"> </w:t>
            </w:r>
            <w:r w:rsidRPr="002E6BA2">
              <w:rPr>
                <w:rFonts w:ascii="Times New Roman" w:hAnsi="Times New Roman"/>
                <w:sz w:val="24"/>
                <w:szCs w:val="24"/>
              </w:rPr>
              <w:t>=&gt; $category-&gt;name,</w:t>
            </w:r>
          </w:p>
          <w:p w14:paraId="1563D4A6" w14:textId="2A20F378"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'status' </w:t>
            </w:r>
            <w:r>
              <w:rPr>
                <w:rFonts w:ascii="Times New Roman" w:hAnsi="Times New Roman"/>
                <w:sz w:val="24"/>
                <w:szCs w:val="24"/>
                <w:lang w:val="en-US"/>
              </w:rPr>
              <w:t xml:space="preserve"> </w:t>
            </w:r>
            <w:r w:rsidRPr="002E6BA2">
              <w:rPr>
                <w:rFonts w:ascii="Times New Roman" w:hAnsi="Times New Roman"/>
                <w:sz w:val="24"/>
                <w:szCs w:val="24"/>
              </w:rPr>
              <w:t>=&gt; $category-&gt;status</w:t>
            </w:r>
          </w:p>
          <w:p w14:paraId="31E19FCD"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37BC377E"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AA9A335" w14:textId="77777777" w:rsidR="002E6BA2" w:rsidRPr="002E6BA2" w:rsidRDefault="002E6BA2" w:rsidP="002E6BA2">
            <w:pPr>
              <w:tabs>
                <w:tab w:val="left" w:pos="4065"/>
              </w:tabs>
              <w:jc w:val="both"/>
              <w:rPr>
                <w:rFonts w:ascii="Times New Roman" w:hAnsi="Times New Roman"/>
                <w:sz w:val="24"/>
                <w:szCs w:val="24"/>
              </w:rPr>
            </w:pPr>
            <w:r w:rsidRPr="002E6BA2">
              <w:rPr>
                <w:rFonts w:ascii="Times New Roman" w:hAnsi="Times New Roman"/>
                <w:sz w:val="24"/>
                <w:szCs w:val="24"/>
              </w:rPr>
              <w:t xml:space="preserve">    }</w:t>
            </w:r>
          </w:p>
          <w:p w14:paraId="4D412C08" w14:textId="68E6F833" w:rsidR="002E6BA2" w:rsidRPr="002E6BA2" w:rsidRDefault="002E6BA2" w:rsidP="002E6BA2">
            <w:pPr>
              <w:tabs>
                <w:tab w:val="left" w:pos="4065"/>
              </w:tabs>
              <w:jc w:val="both"/>
              <w:rPr>
                <w:rFonts w:ascii="Times New Roman" w:hAnsi="Times New Roman"/>
                <w:sz w:val="28"/>
                <w:szCs w:val="28"/>
              </w:rPr>
            </w:pPr>
            <w:r w:rsidRPr="002E6BA2">
              <w:rPr>
                <w:rFonts w:ascii="Times New Roman" w:hAnsi="Times New Roman"/>
                <w:sz w:val="24"/>
                <w:szCs w:val="24"/>
              </w:rPr>
              <w:t>}</w:t>
            </w:r>
          </w:p>
        </w:tc>
      </w:tr>
    </w:tbl>
    <w:p w14:paraId="15495A0C" w14:textId="460DB196" w:rsidR="00F5443D" w:rsidRPr="00F5443D" w:rsidRDefault="00F5443D" w:rsidP="002E6BA2">
      <w:pPr>
        <w:spacing w:after="0" w:line="360" w:lineRule="auto"/>
        <w:jc w:val="both"/>
      </w:pPr>
    </w:p>
    <w:p w14:paraId="2C2850AD" w14:textId="52D9A769" w:rsidR="00F5443D" w:rsidRPr="002E6BA2" w:rsidRDefault="00F5443D" w:rsidP="002E6BA2">
      <w:pPr>
        <w:pStyle w:val="ListParagraph"/>
        <w:numPr>
          <w:ilvl w:val="0"/>
          <w:numId w:val="125"/>
        </w:numPr>
        <w:spacing w:after="0" w:line="360" w:lineRule="auto"/>
        <w:jc w:val="both"/>
        <w:rPr>
          <w:rFonts w:ascii="Times New Roman" w:hAnsi="Times New Roman"/>
          <w:sz w:val="28"/>
          <w:szCs w:val="28"/>
        </w:rPr>
      </w:pPr>
      <w:r w:rsidRPr="002E6BA2">
        <w:rPr>
          <w:rFonts w:ascii="Times New Roman" w:hAnsi="Times New Roman"/>
          <w:sz w:val="28"/>
          <w:szCs w:val="28"/>
          <w:lang w:val="en-US"/>
        </w:rPr>
        <w:t>CategoryResource</w:t>
      </w:r>
    </w:p>
    <w:tbl>
      <w:tblPr>
        <w:tblStyle w:val="TableGrid"/>
        <w:tblW w:w="0" w:type="auto"/>
        <w:tblLook w:val="04A0" w:firstRow="1" w:lastRow="0" w:firstColumn="1" w:lastColumn="0" w:noHBand="0" w:noVBand="1"/>
      </w:tblPr>
      <w:tblGrid>
        <w:gridCol w:w="9062"/>
      </w:tblGrid>
      <w:tr w:rsidR="002E6BA2" w14:paraId="6E433B74" w14:textId="77777777" w:rsidTr="002E6BA2">
        <w:tc>
          <w:tcPr>
            <w:tcW w:w="9062" w:type="dxa"/>
          </w:tcPr>
          <w:p w14:paraId="4F297DE5"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&lt;?php</w:t>
            </w:r>
          </w:p>
          <w:p w14:paraId="05CF8A5E" w14:textId="77777777" w:rsidR="002E6BA2" w:rsidRPr="002E6BA2" w:rsidRDefault="002E6BA2" w:rsidP="002E6BA2">
            <w:pPr>
              <w:spacing w:before="120" w:after="120"/>
              <w:jc w:val="both"/>
              <w:rPr>
                <w:rFonts w:ascii="Times New Roman" w:hAnsi="Times New Roman"/>
                <w:sz w:val="24"/>
                <w:szCs w:val="24"/>
                <w:lang w:val="en-US"/>
              </w:rPr>
            </w:pPr>
          </w:p>
          <w:p w14:paraId="05FBF944"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namespace App\Http\Resources\category;</w:t>
            </w:r>
          </w:p>
          <w:p w14:paraId="2E965343"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use App\Http\Resources\BaseResource;</w:t>
            </w:r>
          </w:p>
          <w:p w14:paraId="5804F599" w14:textId="77777777" w:rsidR="002E6BA2" w:rsidRPr="002E6BA2" w:rsidRDefault="002E6BA2" w:rsidP="002E6BA2">
            <w:pPr>
              <w:spacing w:before="120" w:after="120"/>
              <w:jc w:val="both"/>
              <w:rPr>
                <w:rFonts w:ascii="Times New Roman" w:hAnsi="Times New Roman"/>
                <w:sz w:val="24"/>
                <w:szCs w:val="24"/>
                <w:lang w:val="en-US"/>
              </w:rPr>
            </w:pPr>
          </w:p>
          <w:p w14:paraId="514EDAA1"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class CategoryResource extends BaseResource</w:t>
            </w:r>
          </w:p>
          <w:p w14:paraId="5926297B"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w:t>
            </w:r>
          </w:p>
          <w:p w14:paraId="2812291B"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public function toArray($request)</w:t>
            </w:r>
          </w:p>
          <w:p w14:paraId="5BBFA6FB"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w:t>
            </w:r>
          </w:p>
          <w:p w14:paraId="6275D189"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return [</w:t>
            </w:r>
          </w:p>
          <w:p w14:paraId="5CF45341"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'id'         =&gt; $this-&gt;id,</w:t>
            </w:r>
          </w:p>
          <w:p w14:paraId="242AC054"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'name'       =&gt; $this-&gt;name,</w:t>
            </w:r>
          </w:p>
          <w:p w14:paraId="17211695"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'status'     =&gt; $this-&gt;status</w:t>
            </w:r>
          </w:p>
          <w:p w14:paraId="6B6C1137"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w:t>
            </w:r>
          </w:p>
          <w:p w14:paraId="2BDD68F0" w14:textId="77777777" w:rsidR="002E6BA2" w:rsidRPr="002E6BA2" w:rsidRDefault="002E6BA2" w:rsidP="002E6BA2">
            <w:pPr>
              <w:spacing w:before="120" w:after="120"/>
              <w:jc w:val="both"/>
              <w:rPr>
                <w:rFonts w:ascii="Times New Roman" w:hAnsi="Times New Roman"/>
                <w:sz w:val="24"/>
                <w:szCs w:val="24"/>
                <w:lang w:val="en-US"/>
              </w:rPr>
            </w:pPr>
            <w:r w:rsidRPr="002E6BA2">
              <w:rPr>
                <w:rFonts w:ascii="Times New Roman" w:hAnsi="Times New Roman"/>
                <w:sz w:val="24"/>
                <w:szCs w:val="24"/>
                <w:lang w:val="en-US"/>
              </w:rPr>
              <w:t xml:space="preserve">    }</w:t>
            </w:r>
          </w:p>
          <w:p w14:paraId="73F3E273" w14:textId="680F7FB3" w:rsidR="002E6BA2" w:rsidRPr="002E6BA2" w:rsidRDefault="002E6BA2" w:rsidP="002E6BA2">
            <w:pPr>
              <w:spacing w:before="120" w:after="120"/>
              <w:jc w:val="both"/>
              <w:rPr>
                <w:rFonts w:ascii="Times New Roman" w:hAnsi="Times New Roman"/>
                <w:b/>
                <w:sz w:val="28"/>
                <w:szCs w:val="28"/>
                <w:lang w:val="en-US"/>
              </w:rPr>
            </w:pPr>
            <w:r w:rsidRPr="002E6BA2">
              <w:rPr>
                <w:rFonts w:ascii="Times New Roman" w:hAnsi="Times New Roman"/>
                <w:sz w:val="24"/>
                <w:szCs w:val="24"/>
                <w:lang w:val="en-US"/>
              </w:rPr>
              <w:t>}</w:t>
            </w:r>
          </w:p>
        </w:tc>
      </w:tr>
    </w:tbl>
    <w:p w14:paraId="1401CEA7" w14:textId="3FA1EE21" w:rsidR="00A576CE" w:rsidRDefault="00A576CE" w:rsidP="00F5443D">
      <w:pPr>
        <w:spacing w:before="120" w:after="120"/>
        <w:rPr>
          <w:rFonts w:ascii="Times New Roman" w:hAnsi="Times New Roman"/>
          <w:b/>
          <w:sz w:val="28"/>
          <w:szCs w:val="28"/>
          <w:lang w:val="en-US"/>
        </w:rPr>
      </w:pPr>
    </w:p>
    <w:p w14:paraId="55910FE2" w14:textId="14C4E4EE" w:rsidR="005B0C60" w:rsidRPr="002E6BA2" w:rsidRDefault="005B0C60" w:rsidP="002E6BA2">
      <w:pPr>
        <w:pStyle w:val="ListParagraph"/>
        <w:numPr>
          <w:ilvl w:val="0"/>
          <w:numId w:val="125"/>
        </w:numPr>
        <w:spacing w:after="0" w:line="360" w:lineRule="auto"/>
        <w:jc w:val="both"/>
        <w:rPr>
          <w:rFonts w:ascii="Times New Roman" w:hAnsi="Times New Roman"/>
          <w:sz w:val="28"/>
          <w:szCs w:val="28"/>
        </w:rPr>
      </w:pPr>
      <w:r w:rsidRPr="002E6BA2">
        <w:rPr>
          <w:rFonts w:ascii="Times New Roman" w:hAnsi="Times New Roman"/>
          <w:sz w:val="28"/>
          <w:szCs w:val="28"/>
          <w:lang w:val="en-US"/>
        </w:rPr>
        <w:t>CategoryRepository</w:t>
      </w:r>
    </w:p>
    <w:tbl>
      <w:tblPr>
        <w:tblStyle w:val="TableGrid"/>
        <w:tblW w:w="0" w:type="auto"/>
        <w:tblLook w:val="04A0" w:firstRow="1" w:lastRow="0" w:firstColumn="1" w:lastColumn="0" w:noHBand="0" w:noVBand="1"/>
      </w:tblPr>
      <w:tblGrid>
        <w:gridCol w:w="9062"/>
      </w:tblGrid>
      <w:tr w:rsidR="002E6BA2" w14:paraId="6EACB393" w14:textId="77777777" w:rsidTr="002E6BA2">
        <w:tc>
          <w:tcPr>
            <w:tcW w:w="9062" w:type="dxa"/>
          </w:tcPr>
          <w:p w14:paraId="38A0D9DE"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&lt;?php</w:t>
            </w:r>
          </w:p>
          <w:p w14:paraId="0DD2E4A8" w14:textId="77777777" w:rsidR="002E6BA2" w:rsidRPr="002E6BA2" w:rsidRDefault="002E6BA2" w:rsidP="002E6BA2">
            <w:pPr>
              <w:jc w:val="both"/>
              <w:rPr>
                <w:rFonts w:ascii="Times New Roman" w:hAnsi="Times New Roman"/>
                <w:sz w:val="24"/>
                <w:szCs w:val="24"/>
              </w:rPr>
            </w:pPr>
          </w:p>
          <w:p w14:paraId="6E9AADB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namespace App\Repositories;</w:t>
            </w:r>
          </w:p>
          <w:p w14:paraId="3F061CAB" w14:textId="77777777" w:rsidR="002E6BA2" w:rsidRPr="002E6BA2" w:rsidRDefault="002E6BA2" w:rsidP="002E6BA2">
            <w:pPr>
              <w:jc w:val="both"/>
              <w:rPr>
                <w:rFonts w:ascii="Times New Roman" w:hAnsi="Times New Roman"/>
                <w:sz w:val="24"/>
                <w:szCs w:val="24"/>
              </w:rPr>
            </w:pPr>
          </w:p>
          <w:p w14:paraId="68869CF7"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App\Models\Category;</w:t>
            </w:r>
          </w:p>
          <w:p w14:paraId="0F40AF9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Illuminate\Database\Eloquent\ModelNotFoundException;</w:t>
            </w:r>
          </w:p>
          <w:p w14:paraId="3F9BD625"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App\Exceptions\UserUnauthorizedException;</w:t>
            </w:r>
          </w:p>
          <w:p w14:paraId="5873111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use Config;</w:t>
            </w:r>
          </w:p>
          <w:p w14:paraId="5162D241" w14:textId="77777777" w:rsidR="002E6BA2" w:rsidRPr="002E6BA2" w:rsidRDefault="002E6BA2" w:rsidP="002E6BA2">
            <w:pPr>
              <w:jc w:val="both"/>
              <w:rPr>
                <w:rFonts w:ascii="Times New Roman" w:hAnsi="Times New Roman"/>
                <w:sz w:val="24"/>
                <w:szCs w:val="24"/>
              </w:rPr>
            </w:pPr>
          </w:p>
          <w:p w14:paraId="5728E4F9"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class CategoryRepository</w:t>
            </w:r>
          </w:p>
          <w:p w14:paraId="56E50ABC"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w:t>
            </w:r>
          </w:p>
          <w:p w14:paraId="2BD9A5D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search($inputs)</w:t>
            </w:r>
          </w:p>
          <w:p w14:paraId="57BAFC65"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3B7194BF"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Category::when(isset($inputs['id']), function ($query) use ($inputs) {</w:t>
            </w:r>
          </w:p>
          <w:p w14:paraId="0F64260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$query-&gt;where('id', $inputs['id']);</w:t>
            </w:r>
          </w:p>
          <w:p w14:paraId="101293D6"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33BE374F"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-&gt;when(isset($inputs['name']), function ($query) use ($inputs) {</w:t>
            </w:r>
          </w:p>
          <w:p w14:paraId="235C9EE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$query-&gt;where('name', 'LIKE', '%' . $inputs['name'] . '%');</w:t>
            </w:r>
          </w:p>
          <w:p w14:paraId="3347D4A9"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65B636B4"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-&gt;orderBy('name', 'desc')</w:t>
            </w:r>
          </w:p>
          <w:p w14:paraId="1A5D7308"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-&gt;paginate(10);</w:t>
            </w:r>
          </w:p>
          <w:p w14:paraId="0E12B30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7E69F09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413F0E9E"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store($inputs)</w:t>
            </w:r>
          </w:p>
          <w:p w14:paraId="2B20ADB9"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1FB5626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Category::create($inputs);</w:t>
            </w:r>
          </w:p>
          <w:p w14:paraId="0C8C0AB8"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7383E266" w14:textId="77777777" w:rsidR="002E6BA2" w:rsidRPr="002E6BA2" w:rsidRDefault="002E6BA2" w:rsidP="002E6BA2">
            <w:pPr>
              <w:jc w:val="both"/>
              <w:rPr>
                <w:rFonts w:ascii="Times New Roman" w:hAnsi="Times New Roman"/>
                <w:sz w:val="24"/>
                <w:szCs w:val="24"/>
              </w:rPr>
            </w:pPr>
          </w:p>
          <w:p w14:paraId="25914DAE"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show($id)</w:t>
            </w:r>
          </w:p>
          <w:p w14:paraId="525DD1F8"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744CF50D"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lastRenderedPageBreak/>
              <w:t xml:space="preserve">        return Category::findOrFail($id);</w:t>
            </w:r>
          </w:p>
          <w:p w14:paraId="4761EB62"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128FEB97" w14:textId="77777777" w:rsidR="002E6BA2" w:rsidRPr="002E6BA2" w:rsidRDefault="002E6BA2" w:rsidP="002E6BA2">
            <w:pPr>
              <w:jc w:val="both"/>
              <w:rPr>
                <w:rFonts w:ascii="Times New Roman" w:hAnsi="Times New Roman"/>
                <w:sz w:val="24"/>
                <w:szCs w:val="24"/>
              </w:rPr>
            </w:pPr>
          </w:p>
          <w:p w14:paraId="364DC34B"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public function update($inputs, $id)</w:t>
            </w:r>
          </w:p>
          <w:p w14:paraId="6049DA01"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0C3D3654"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return Category::findOrFail($id)</w:t>
            </w:r>
          </w:p>
          <w:p w14:paraId="2359DF74"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-&gt;update($inputs);</w:t>
            </w:r>
          </w:p>
          <w:p w14:paraId="49DE1BB0" w14:textId="77777777" w:rsidR="002E6BA2" w:rsidRPr="002E6BA2" w:rsidRDefault="002E6BA2" w:rsidP="002E6BA2">
            <w:pPr>
              <w:jc w:val="both"/>
              <w:rPr>
                <w:rFonts w:ascii="Times New Roman" w:hAnsi="Times New Roman"/>
                <w:sz w:val="24"/>
                <w:szCs w:val="24"/>
              </w:rPr>
            </w:pPr>
            <w:r w:rsidRPr="002E6BA2">
              <w:rPr>
                <w:rFonts w:ascii="Times New Roman" w:hAnsi="Times New Roman"/>
                <w:sz w:val="24"/>
                <w:szCs w:val="24"/>
              </w:rPr>
              <w:t xml:space="preserve">    }</w:t>
            </w:r>
          </w:p>
          <w:p w14:paraId="24EE8D3A" w14:textId="68D911C4" w:rsidR="002E6BA2" w:rsidRPr="002E6BA2" w:rsidRDefault="002E6BA2" w:rsidP="002E6BA2">
            <w:pPr>
              <w:jc w:val="both"/>
              <w:rPr>
                <w:rFonts w:ascii="Times New Roman" w:hAnsi="Times New Roman"/>
                <w:sz w:val="28"/>
                <w:szCs w:val="28"/>
              </w:rPr>
            </w:pPr>
            <w:r w:rsidRPr="002E6BA2">
              <w:rPr>
                <w:rFonts w:ascii="Times New Roman" w:hAnsi="Times New Roman"/>
                <w:sz w:val="24"/>
                <w:szCs w:val="24"/>
              </w:rPr>
              <w:t>}</w:t>
            </w:r>
          </w:p>
        </w:tc>
      </w:tr>
    </w:tbl>
    <w:p w14:paraId="1D244369" w14:textId="21A9F81D" w:rsidR="002E6BA2" w:rsidRDefault="002E6BA2" w:rsidP="005B0C60">
      <w:pPr>
        <w:spacing w:after="0" w:line="360" w:lineRule="auto"/>
        <w:jc w:val="both"/>
        <w:rPr>
          <w:rFonts w:ascii="Times New Roman" w:hAnsi="Times New Roman"/>
          <w:sz w:val="28"/>
          <w:szCs w:val="28"/>
        </w:rPr>
      </w:pPr>
    </w:p>
    <w:p w14:paraId="10A03386" w14:textId="77777777" w:rsidR="002E6BA2" w:rsidRDefault="002E6BA2">
      <w:pPr>
        <w:rPr>
          <w:rFonts w:ascii="Times New Roman" w:hAnsi="Times New Roman"/>
          <w:sz w:val="28"/>
          <w:szCs w:val="28"/>
        </w:rPr>
      </w:pPr>
      <w:r>
        <w:rPr>
          <w:rFonts w:ascii="Times New Roman" w:hAnsi="Times New Roman"/>
          <w:sz w:val="28"/>
          <w:szCs w:val="28"/>
        </w:rPr>
        <w:br w:type="page"/>
      </w:r>
    </w:p>
    <w:p w14:paraId="53DA4942" w14:textId="61DDA702" w:rsidR="002E6BA2" w:rsidRPr="006B055A" w:rsidRDefault="002E6BA2" w:rsidP="002E6BA2">
      <w:pPr>
        <w:rPr>
          <w:rFonts w:ascii="Times New Roman" w:hAnsi="Times New Roman"/>
          <w:b/>
          <w:sz w:val="28"/>
          <w:szCs w:val="28"/>
          <w:shd w:val="clear" w:color="auto" w:fill="FFFFFF"/>
          <w:lang w:val="en-US"/>
        </w:rPr>
      </w:pPr>
      <w:r w:rsidRPr="00A64343">
        <w:rPr>
          <w:rFonts w:ascii="Times New Roman" w:hAnsi="Times New Roman"/>
          <w:b/>
          <w:sz w:val="28"/>
          <w:szCs w:val="28"/>
          <w:shd w:val="clear" w:color="auto" w:fill="FFFFFF"/>
        </w:rPr>
        <w:lastRenderedPageBreak/>
        <w:t>Phụ lụ</w:t>
      </w:r>
      <w:r>
        <w:rPr>
          <w:rFonts w:ascii="Times New Roman" w:hAnsi="Times New Roman"/>
          <w:b/>
          <w:sz w:val="28"/>
          <w:szCs w:val="28"/>
          <w:shd w:val="clear" w:color="auto" w:fill="FFFFFF"/>
        </w:rPr>
        <w:t>c 5</w:t>
      </w:r>
      <w:r w:rsidRPr="00A64343">
        <w:rPr>
          <w:rFonts w:ascii="Times New Roman" w:hAnsi="Times New Roman"/>
          <w:b/>
          <w:sz w:val="28"/>
          <w:szCs w:val="28"/>
          <w:shd w:val="clear" w:color="auto" w:fill="FFFFFF"/>
        </w:rPr>
        <w:t>: Một số code chương trình mẫu</w:t>
      </w:r>
      <w:r>
        <w:rPr>
          <w:rFonts w:ascii="Times New Roman" w:hAnsi="Times New Roman"/>
          <w:b/>
          <w:sz w:val="28"/>
          <w:szCs w:val="28"/>
          <w:shd w:val="clear" w:color="auto" w:fill="FFFFFF"/>
          <w:lang w:val="en-US"/>
        </w:rPr>
        <w:t xml:space="preserve"> </w:t>
      </w:r>
      <w:r w:rsidR="005B2723">
        <w:rPr>
          <w:rFonts w:ascii="Times New Roman" w:hAnsi="Times New Roman"/>
          <w:b/>
          <w:sz w:val="28"/>
          <w:szCs w:val="28"/>
          <w:shd w:val="clear" w:color="auto" w:fill="FFFFFF"/>
          <w:lang w:val="en-US"/>
        </w:rPr>
        <w:t>(Front</w:t>
      </w:r>
      <w:r>
        <w:rPr>
          <w:rFonts w:ascii="Times New Roman" w:hAnsi="Times New Roman"/>
          <w:b/>
          <w:sz w:val="28"/>
          <w:szCs w:val="28"/>
          <w:shd w:val="clear" w:color="auto" w:fill="FFFFFF"/>
          <w:lang w:val="en-US"/>
        </w:rPr>
        <w:t>End)</w:t>
      </w:r>
    </w:p>
    <w:p w14:paraId="4DA6F471" w14:textId="4A82158C" w:rsidR="005B2723" w:rsidRDefault="005B2723" w:rsidP="005B2723">
      <w:pPr>
        <w:pStyle w:val="ListParagraph"/>
        <w:numPr>
          <w:ilvl w:val="0"/>
          <w:numId w:val="126"/>
        </w:numPr>
        <w:rPr>
          <w:rFonts w:ascii="Times New Roman" w:hAnsi="Times New Roman"/>
          <w:sz w:val="28"/>
          <w:szCs w:val="28"/>
          <w:shd w:val="clear" w:color="auto" w:fill="FFFFFF"/>
          <w:lang w:val="en-US"/>
        </w:rPr>
      </w:pPr>
      <w:r w:rsidRPr="005B2723">
        <w:rPr>
          <w:rFonts w:ascii="Times New Roman" w:hAnsi="Times New Roman"/>
          <w:sz w:val="28"/>
          <w:szCs w:val="28"/>
          <w:shd w:val="clear" w:color="auto" w:fill="FFFFFF"/>
          <w:lang w:val="en-US"/>
        </w:rPr>
        <w:t>Get Api Category</w:t>
      </w:r>
    </w:p>
    <w:tbl>
      <w:tblPr>
        <w:tblStyle w:val="TableGrid"/>
        <w:tblW w:w="0" w:type="auto"/>
        <w:tblLook w:val="04A0" w:firstRow="1" w:lastRow="0" w:firstColumn="1" w:lastColumn="0" w:noHBand="0" w:noVBand="1"/>
      </w:tblPr>
      <w:tblGrid>
        <w:gridCol w:w="9062"/>
      </w:tblGrid>
      <w:tr w:rsidR="005B2723" w14:paraId="6D97E0EC" w14:textId="77777777" w:rsidTr="005B2723">
        <w:tc>
          <w:tcPr>
            <w:tcW w:w="9062" w:type="dxa"/>
          </w:tcPr>
          <w:p w14:paraId="237DAF6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created() {</w:t>
            </w:r>
          </w:p>
          <w:p w14:paraId="27BEF6A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this.getItem();</w:t>
            </w:r>
          </w:p>
          <w:p w14:paraId="64087420"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335BD0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methods: {</w:t>
            </w:r>
          </w:p>
          <w:p w14:paraId="644F604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searchUnit() {</w:t>
            </w:r>
          </w:p>
          <w:p w14:paraId="542CD07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axios.get("http://127.0.0.1:8000/api/category?name=" + this.search).then(response =&gt; {</w:t>
            </w:r>
          </w:p>
          <w:p w14:paraId="5646552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this.category1 = response.data;</w:t>
            </w:r>
          </w:p>
          <w:p w14:paraId="633E610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6B1E61C0"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0798F2C6"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getResults(page = 1) {</w:t>
            </w:r>
          </w:p>
          <w:p w14:paraId="11A6385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axios</w:t>
            </w:r>
          </w:p>
          <w:p w14:paraId="30CB89F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.get("http://127.0.0.1:8000/api/category?page=" + page)</w:t>
            </w:r>
          </w:p>
          <w:p w14:paraId="0B77A876"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.then(response =&gt; {</w:t>
            </w:r>
          </w:p>
          <w:p w14:paraId="08867C6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this.category1 = response.data;</w:t>
            </w:r>
          </w:p>
          <w:p w14:paraId="2A5F447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23D2B39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6541902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getItem() {</w:t>
            </w:r>
          </w:p>
          <w:p w14:paraId="1F454879"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var self = this;</w:t>
            </w:r>
          </w:p>
          <w:p w14:paraId="3FFA04E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Vue.axios</w:t>
            </w:r>
          </w:p>
          <w:p w14:paraId="759BD00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.get("http://127.0.0.1:8000/api/category")</w:t>
            </w:r>
          </w:p>
          <w:p w14:paraId="7589D91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.then(function(resp) {</w:t>
            </w:r>
          </w:p>
          <w:p w14:paraId="445A3B1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self.category1 = resp.data;</w:t>
            </w:r>
          </w:p>
          <w:p w14:paraId="549AE02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console.log("Data:", resp.data.data);</w:t>
            </w:r>
          </w:p>
          <w:p w14:paraId="5496852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2D7FC1A0"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.catch(function(error) {</w:t>
            </w:r>
          </w:p>
          <w:p w14:paraId="1933EC6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console.log("Loi:", error);</w:t>
            </w:r>
          </w:p>
          <w:p w14:paraId="7800AD4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4D04DE7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4ED7CC0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p>
          <w:p w14:paraId="47BC17D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edit(id) {</w:t>
            </w:r>
          </w:p>
          <w:p w14:paraId="15EB7C6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this.formedit.id = id;</w:t>
            </w:r>
          </w:p>
          <w:p w14:paraId="060F76F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 var _this = this;</w:t>
            </w:r>
          </w:p>
          <w:p w14:paraId="1A52F65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console.log("http://127.0.0.1:8000/api/category/" + id);</w:t>
            </w:r>
          </w:p>
          <w:p w14:paraId="7BC1F61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axios</w:t>
            </w:r>
          </w:p>
          <w:p w14:paraId="5B0AEC4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.get("http://127.0.0.1:8000/api/category/" + id)</w:t>
            </w:r>
          </w:p>
          <w:p w14:paraId="4D175FD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.then(res =&gt; {</w:t>
            </w:r>
          </w:p>
          <w:p w14:paraId="14C4CB9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this.formedit.name = res.data.data.name;</w:t>
            </w:r>
          </w:p>
          <w:p w14:paraId="5CC25B4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console.log(res.data.data.name);</w:t>
            </w:r>
          </w:p>
          <w:p w14:paraId="2735B32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this.formedit.status = res.data.data.status;</w:t>
            </w:r>
          </w:p>
          <w:p w14:paraId="5227982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console.log("Thành công");</w:t>
            </w:r>
          </w:p>
          <w:p w14:paraId="54049244"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4E6C17D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.catch(function(error) {</w:t>
            </w:r>
          </w:p>
          <w:p w14:paraId="23DB647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console.log("lỗi:", error);</w:t>
            </w:r>
          </w:p>
          <w:p w14:paraId="32AA803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5205033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255A056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hasValue(item, column) {</w:t>
            </w:r>
          </w:p>
          <w:p w14:paraId="098E8D9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return item[column.toLowerCase()] !== "undefined";</w:t>
            </w:r>
          </w:p>
          <w:p w14:paraId="3CDA009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12567A6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lastRenderedPageBreak/>
              <w:t xml:space="preserve">    itemValue(item, column) {</w:t>
            </w:r>
          </w:p>
          <w:p w14:paraId="1AA376F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return item[column.toLowerCase()];</w:t>
            </w:r>
          </w:p>
          <w:p w14:paraId="0C17097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p w14:paraId="6AD2F51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checkFormValidity() {</w:t>
            </w:r>
          </w:p>
          <w:p w14:paraId="3A126667"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const valid = this.$refs.form.checkValidity();</w:t>
            </w:r>
          </w:p>
          <w:p w14:paraId="6EEF4379"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p>
          <w:p w14:paraId="6BFC72C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return valid;</w:t>
            </w:r>
          </w:p>
          <w:p w14:paraId="59A36CF5" w14:textId="4ECC96B5" w:rsidR="005B2723" w:rsidRPr="005B2723" w:rsidRDefault="005B2723" w:rsidP="005B2723">
            <w:pPr>
              <w:jc w:val="both"/>
              <w:rPr>
                <w:rFonts w:ascii="Times New Roman" w:hAnsi="Times New Roman"/>
                <w:sz w:val="28"/>
                <w:szCs w:val="28"/>
                <w:shd w:val="clear" w:color="auto" w:fill="FFFFFF"/>
                <w:lang w:val="en-US"/>
              </w:rPr>
            </w:pPr>
            <w:r w:rsidRPr="005B2723">
              <w:rPr>
                <w:rFonts w:ascii="Times New Roman" w:hAnsi="Times New Roman"/>
                <w:color w:val="000000" w:themeColor="text1"/>
                <w:sz w:val="24"/>
                <w:szCs w:val="24"/>
                <w:shd w:val="clear" w:color="auto" w:fill="FFFFFF"/>
                <w:lang w:val="en-US"/>
              </w:rPr>
              <w:t xml:space="preserve">    },</w:t>
            </w:r>
          </w:p>
        </w:tc>
      </w:tr>
    </w:tbl>
    <w:p w14:paraId="7B8179D1" w14:textId="456D80AA" w:rsidR="005B2723" w:rsidRDefault="005B2723" w:rsidP="005B2723">
      <w:pPr>
        <w:rPr>
          <w:rFonts w:ascii="Times New Roman" w:hAnsi="Times New Roman"/>
          <w:sz w:val="28"/>
          <w:szCs w:val="28"/>
          <w:shd w:val="clear" w:color="auto" w:fill="FFFFFF"/>
          <w:lang w:val="en-US"/>
        </w:rPr>
      </w:pPr>
    </w:p>
    <w:p w14:paraId="14EDC5D0" w14:textId="449B1EB3" w:rsidR="005B2723" w:rsidRPr="005B2723" w:rsidRDefault="005B2723" w:rsidP="005B2723">
      <w:pPr>
        <w:pStyle w:val="ListParagraph"/>
        <w:numPr>
          <w:ilvl w:val="0"/>
          <w:numId w:val="126"/>
        </w:numPr>
        <w:rPr>
          <w:rFonts w:ascii="Times New Roman" w:hAnsi="Times New Roman"/>
          <w:sz w:val="28"/>
          <w:szCs w:val="28"/>
          <w:shd w:val="clear" w:color="auto" w:fill="FFFFFF"/>
          <w:lang w:val="en-US"/>
        </w:rPr>
      </w:pPr>
      <w:r w:rsidRPr="005B2723">
        <w:rPr>
          <w:rFonts w:ascii="Times New Roman" w:hAnsi="Times New Roman"/>
          <w:sz w:val="28"/>
          <w:szCs w:val="28"/>
          <w:lang w:val="en-US"/>
        </w:rPr>
        <w:t>Code component TopNavHome</w:t>
      </w:r>
    </w:p>
    <w:tbl>
      <w:tblPr>
        <w:tblStyle w:val="TableGrid"/>
        <w:tblW w:w="0" w:type="auto"/>
        <w:tblLook w:val="04A0" w:firstRow="1" w:lastRow="0" w:firstColumn="1" w:lastColumn="0" w:noHBand="0" w:noVBand="1"/>
      </w:tblPr>
      <w:tblGrid>
        <w:gridCol w:w="9062"/>
      </w:tblGrid>
      <w:tr w:rsidR="005B2723" w14:paraId="65CDEDD4" w14:textId="77777777" w:rsidTr="005B2723">
        <w:tc>
          <w:tcPr>
            <w:tcW w:w="9062" w:type="dxa"/>
          </w:tcPr>
          <w:p w14:paraId="3AB35BB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template&gt;</w:t>
            </w:r>
          </w:p>
          <w:p w14:paraId="0DD200B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 class="topnavhome"&gt;</w:t>
            </w:r>
          </w:p>
          <w:p w14:paraId="4C72AE7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 class="topnavbar" toggleable="lg" type="dark"&gt;</w:t>
            </w:r>
          </w:p>
          <w:p w14:paraId="669C15B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&lt;b-navbar-brand class="logo" href="#" to="/login"&gt;SHOES STORE&lt;/b-navbar-brand&gt;</w:t>
            </w:r>
          </w:p>
          <w:p w14:paraId="0CF9414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&lt;b-navbar-toggle target="nav-collapse"&gt;&lt;/b-navbar-toggle&gt;</w:t>
            </w:r>
          </w:p>
          <w:p w14:paraId="514A250C"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&lt;b-navbar-nav&gt;</w:t>
            </w:r>
          </w:p>
          <w:p w14:paraId="247C188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to="/home"&gt;Home&lt;/router-link&gt;</w:t>
            </w:r>
          </w:p>
          <w:p w14:paraId="47C68ED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to="/shop"&gt;Shop&lt;/router-link&gt;</w:t>
            </w:r>
          </w:p>
          <w:p w14:paraId="2763DCF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to="/about"&gt;About&lt;/router-link&gt;</w:t>
            </w:r>
          </w:p>
          <w:p w14:paraId="3D202B3F"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tag="li" class="item-menu" to="/contact"</w:t>
            </w:r>
          </w:p>
          <w:p w14:paraId="1627E8F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&gt;Contact&lt;/router-link</w:t>
            </w:r>
          </w:p>
          <w:p w14:paraId="1421978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w:t>
            </w:r>
          </w:p>
          <w:p w14:paraId="67BF3F0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&lt;/b-navbar-nav&gt;</w:t>
            </w:r>
          </w:p>
          <w:p w14:paraId="2EE0FA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p>
          <w:p w14:paraId="07EB8BD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&lt;b-collapse id="nav-collapse" is-nav&gt; &lt;/b-collapse&gt;</w:t>
            </w:r>
          </w:p>
          <w:p w14:paraId="7261512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 class="search-p"&gt;</w:t>
            </w:r>
          </w:p>
          <w:p w14:paraId="1A7279D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&lt;b-form-input class="search_ip" placeholder="Search items"&gt;</w:t>
            </w:r>
          </w:p>
          <w:p w14:paraId="34B9FE8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&lt;/b-form-input&gt;</w:t>
            </w:r>
          </w:p>
          <w:p w14:paraId="5E65984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&lt;b-icon class="clear" icon="backspace" font-scale="2"&gt;&lt;/b-icon&gt;</w:t>
            </w:r>
          </w:p>
          <w:p w14:paraId="7A9051A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&lt;/div&gt;</w:t>
            </w:r>
          </w:p>
          <w:p w14:paraId="0D988C4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 to="/viewcart" data-toggle="modal" data-target="#cart"&gt;</w:t>
            </w:r>
          </w:p>
          <w:p w14:paraId="3049F36E"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&lt;b-badge variant="danger" class="total-count"&gt;&lt;/b-badge&gt;</w:t>
            </w:r>
          </w:p>
          <w:p w14:paraId="200C9DED"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&lt;b-icon icon="cart2" font-scale="2" aria-hidden="true" class="iccart"&gt;</w:t>
            </w:r>
          </w:p>
          <w:p w14:paraId="1F1354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&lt;/b-icon&gt;</w:t>
            </w:r>
          </w:p>
          <w:p w14:paraId="43923731"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&lt;/router-link&gt;</w:t>
            </w:r>
          </w:p>
          <w:p w14:paraId="5B5C26A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 class="register" variant="light" to="/register" pill</w:t>
            </w:r>
          </w:p>
          <w:p w14:paraId="79436B98"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&gt;Register</w:t>
            </w:r>
          </w:p>
          <w:p w14:paraId="2A839663"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&lt;/b-button&gt;</w:t>
            </w:r>
          </w:p>
          <w:p w14:paraId="152D2AA9"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 class="btn_login" variant="light" to="/loginpage" pill</w:t>
            </w:r>
          </w:p>
          <w:p w14:paraId="00CA4EF2"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&gt;Login</w:t>
            </w:r>
          </w:p>
          <w:p w14:paraId="6C433A35"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&lt;/b-button&gt;</w:t>
            </w:r>
          </w:p>
          <w:p w14:paraId="6A1CE81B"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&lt;/b-navbar&gt;</w:t>
            </w:r>
          </w:p>
          <w:p w14:paraId="72014BEA" w14:textId="77777777" w:rsidR="005B2723" w:rsidRPr="005B2723" w:rsidRDefault="005B2723" w:rsidP="005B2723">
            <w:pPr>
              <w:jc w:val="both"/>
              <w:rPr>
                <w:rFonts w:ascii="Times New Roman" w:hAnsi="Times New Roman"/>
                <w:color w:val="000000" w:themeColor="text1"/>
                <w:sz w:val="24"/>
                <w:szCs w:val="24"/>
                <w:shd w:val="clear" w:color="auto" w:fill="FFFFFF"/>
                <w:lang w:val="en-US"/>
              </w:rPr>
            </w:pPr>
            <w:r w:rsidRPr="005B2723">
              <w:rPr>
                <w:rFonts w:ascii="Times New Roman" w:hAnsi="Times New Roman"/>
                <w:color w:val="000000" w:themeColor="text1"/>
                <w:sz w:val="24"/>
                <w:szCs w:val="24"/>
                <w:shd w:val="clear" w:color="auto" w:fill="FFFFFF"/>
                <w:lang w:val="en-US"/>
              </w:rPr>
              <w:t xml:space="preserve">  &lt;/div&gt;</w:t>
            </w:r>
          </w:p>
          <w:p w14:paraId="0D53E03B" w14:textId="36CA56BB" w:rsidR="005B2723" w:rsidRPr="005B2723" w:rsidRDefault="005B2723" w:rsidP="005B2723">
            <w:pPr>
              <w:jc w:val="both"/>
              <w:rPr>
                <w:rFonts w:ascii="Times New Roman" w:hAnsi="Times New Roman"/>
                <w:sz w:val="28"/>
                <w:szCs w:val="28"/>
                <w:shd w:val="clear" w:color="auto" w:fill="FFFFFF"/>
                <w:lang w:val="en-US"/>
              </w:rPr>
            </w:pPr>
            <w:r w:rsidRPr="005B2723">
              <w:rPr>
                <w:rFonts w:ascii="Times New Roman" w:hAnsi="Times New Roman"/>
                <w:color w:val="000000" w:themeColor="text1"/>
                <w:sz w:val="24"/>
                <w:szCs w:val="24"/>
                <w:shd w:val="clear" w:color="auto" w:fill="FFFFFF"/>
                <w:lang w:val="en-US"/>
              </w:rPr>
              <w:t>&lt;/template&gt;</w:t>
            </w:r>
          </w:p>
        </w:tc>
      </w:tr>
    </w:tbl>
    <w:p w14:paraId="0DF59BF0" w14:textId="12391EFB" w:rsidR="005B2723" w:rsidRDefault="005B2723" w:rsidP="005B2723">
      <w:pPr>
        <w:rPr>
          <w:rFonts w:ascii="Times New Roman" w:hAnsi="Times New Roman"/>
          <w:sz w:val="28"/>
          <w:szCs w:val="28"/>
          <w:shd w:val="clear" w:color="auto" w:fill="FFFFFF"/>
          <w:lang w:val="en-US"/>
        </w:rPr>
      </w:pPr>
    </w:p>
    <w:p w14:paraId="346632D7" w14:textId="5ADF2FD1" w:rsidR="005B2723" w:rsidRPr="005B2723" w:rsidRDefault="005B2723" w:rsidP="005B2723">
      <w:pPr>
        <w:pStyle w:val="ListParagraph"/>
        <w:numPr>
          <w:ilvl w:val="0"/>
          <w:numId w:val="127"/>
        </w:numPr>
        <w:jc w:val="both"/>
        <w:rPr>
          <w:rFonts w:ascii="Times New Roman" w:hAnsi="Times New Roman"/>
          <w:sz w:val="28"/>
          <w:szCs w:val="28"/>
          <w:shd w:val="clear" w:color="auto" w:fill="FFFFFF"/>
          <w:lang w:val="en-US"/>
        </w:rPr>
      </w:pPr>
      <w:r w:rsidRPr="005B2723">
        <w:rPr>
          <w:rFonts w:ascii="Times New Roman" w:hAnsi="Times New Roman"/>
          <w:sz w:val="28"/>
          <w:szCs w:val="28"/>
          <w:lang w:val="en-US"/>
        </w:rPr>
        <w:t>Supplier.vue</w:t>
      </w:r>
    </w:p>
    <w:tbl>
      <w:tblPr>
        <w:tblStyle w:val="TableGrid"/>
        <w:tblW w:w="0" w:type="auto"/>
        <w:tblLook w:val="04A0" w:firstRow="1" w:lastRow="0" w:firstColumn="1" w:lastColumn="0" w:noHBand="0" w:noVBand="1"/>
      </w:tblPr>
      <w:tblGrid>
        <w:gridCol w:w="9062"/>
      </w:tblGrid>
      <w:tr w:rsidR="005B2723" w14:paraId="538FC872" w14:textId="77777777" w:rsidTr="005B2723">
        <w:tc>
          <w:tcPr>
            <w:tcW w:w="9062" w:type="dxa"/>
          </w:tcPr>
          <w:p w14:paraId="443AF80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&lt;template&gt;</w:t>
            </w:r>
          </w:p>
          <w:p w14:paraId="2549D0D4"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class="supplier"&gt;</w:t>
            </w:r>
          </w:p>
          <w:p w14:paraId="1BDD15E8"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lastRenderedPageBreak/>
              <w:t xml:space="preserve">    &lt;h2 class="boild"&gt;Suppliers&lt;/h2&gt;</w:t>
            </w:r>
          </w:p>
          <w:p w14:paraId="0B9E244D"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&lt;b-card no-body&gt;</w:t>
            </w:r>
          </w:p>
          <w:p w14:paraId="4CE3483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&lt;b-tabs card&gt;</w:t>
            </w:r>
          </w:p>
          <w:p w14:paraId="4656EA5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&lt;b-tab no-body title="All Product"&gt;</w:t>
            </w:r>
          </w:p>
          <w:p w14:paraId="0F69869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class="products"&gt;</w:t>
            </w:r>
          </w:p>
          <w:p w14:paraId="5E5E21E8"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&lt;b-row align-h="center"&gt;</w:t>
            </w:r>
          </w:p>
          <w:p w14:paraId="5C479832"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&lt;b-col</w:t>
            </w:r>
          </w:p>
          <w:p w14:paraId="41A6AAFA"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cols="3"</w:t>
            </w:r>
          </w:p>
          <w:p w14:paraId="31FA197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v-for="product in products"</w:t>
            </w:r>
          </w:p>
          <w:p w14:paraId="62B0434C"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:key="product.name"</w:t>
            </w:r>
          </w:p>
          <w:p w14:paraId="1F129C9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280F235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v-if="product.status != 2"&gt;</w:t>
            </w:r>
          </w:p>
          <w:p w14:paraId="67CC183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1BCB1FF3"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v-if="product.sale != null"&gt;</w:t>
            </w:r>
          </w:p>
          <w:p w14:paraId="5A9578C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&lt;b-badge class="sale" variant="danger"</w:t>
            </w:r>
          </w:p>
          <w:p w14:paraId="3348544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 product.sale }}%</w:t>
            </w:r>
          </w:p>
          <w:p w14:paraId="78D5C84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&lt;/b-badge&gt;</w:t>
            </w:r>
          </w:p>
          <w:p w14:paraId="3C727875"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0E8400CA"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&lt;img</w:t>
            </w:r>
          </w:p>
          <w:p w14:paraId="791F0884"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:src="</w:t>
            </w:r>
          </w:p>
          <w:p w14:paraId="3696A69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'http://127.0.0.1:8000/uploads/product/' + product.img</w:t>
            </w:r>
          </w:p>
          <w:p w14:paraId="4C80D0D5"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w:t>
            </w:r>
          </w:p>
          <w:p w14:paraId="04D8522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79D43C5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5E1AD853"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class="infopr"&gt;</w:t>
            </w:r>
          </w:p>
          <w:p w14:paraId="46E9CD6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v-if="product.export_price != null"&gt;</w:t>
            </w:r>
          </w:p>
          <w:p w14:paraId="1278EB4A"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class="importpr"&gt;</w:t>
            </w:r>
          </w:p>
          <w:p w14:paraId="43E742A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&lt;strike</w:t>
            </w:r>
          </w:p>
          <w:p w14:paraId="19F61462"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 formatPrice(product.import_price) }}.Đ&lt;/strike</w:t>
            </w:r>
          </w:p>
          <w:p w14:paraId="1078C128"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0396CEF0"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4B8D7187"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class="salepr"&gt;</w:t>
            </w:r>
          </w:p>
          <w:p w14:paraId="0C49258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 formatPrice(product.export_price) }}.Đ</w:t>
            </w:r>
          </w:p>
          <w:p w14:paraId="6D32866F"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465C45F6"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5CF4CF19"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v-else&gt;</w:t>
            </w:r>
          </w:p>
          <w:p w14:paraId="36B9DF07"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 class="importpr"&gt;</w:t>
            </w:r>
          </w:p>
          <w:p w14:paraId="13ADED6E"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 formatPrice(product.import_price) }}.Đ</w:t>
            </w:r>
          </w:p>
          <w:p w14:paraId="127A5F4B"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7BA67AE9"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&lt;/div&gt;</w:t>
            </w:r>
          </w:p>
          <w:p w14:paraId="3CC64577"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&lt;b-button</w:t>
            </w:r>
          </w:p>
          <w:p w14:paraId="1D63B3C9"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@click="getDetail(product1.id)"</w:t>
            </w:r>
          </w:p>
          <w:p w14:paraId="14F4D96C"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class="showModal"</w:t>
            </w:r>
          </w:p>
          <w:p w14:paraId="1045CEF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&gt;View Product</w:t>
            </w:r>
          </w:p>
          <w:p w14:paraId="6120AAB2"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&lt;router-link to="/productdetail"&gt;&lt;/router-link&gt;</w:t>
            </w:r>
          </w:p>
          <w:p w14:paraId="3D4162E1"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&lt;/b-button</w:t>
            </w:r>
          </w:p>
          <w:p w14:paraId="107B2104"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&gt;</w:t>
            </w:r>
          </w:p>
          <w:p w14:paraId="5EAE50AC" w14:textId="77777777" w:rsidR="005B2723" w:rsidRPr="005B2723" w:rsidRDefault="005B2723" w:rsidP="005B2723">
            <w:pPr>
              <w:jc w:val="both"/>
              <w:rPr>
                <w:rFonts w:ascii="Times New Roman" w:hAnsi="Times New Roman"/>
                <w:sz w:val="24"/>
                <w:szCs w:val="24"/>
                <w:shd w:val="clear" w:color="auto" w:fill="FFFFFF"/>
                <w:lang w:val="en-US"/>
              </w:rPr>
            </w:pPr>
            <w:r w:rsidRPr="005B2723">
              <w:rPr>
                <w:rFonts w:ascii="Times New Roman" w:hAnsi="Times New Roman"/>
                <w:sz w:val="24"/>
                <w:szCs w:val="24"/>
                <w:shd w:val="clear" w:color="auto" w:fill="FFFFFF"/>
                <w:lang w:val="en-US"/>
              </w:rPr>
              <w:t xml:space="preserve">                    &lt;p&gt;{{ product.name }}&lt;/p&gt;</w:t>
            </w:r>
          </w:p>
          <w:p w14:paraId="1427BD24" w14:textId="6059B57E" w:rsidR="005B2723" w:rsidRPr="005B2723" w:rsidRDefault="005B2723" w:rsidP="005B2723">
            <w:pPr>
              <w:jc w:val="both"/>
              <w:rPr>
                <w:rFonts w:ascii="Times New Roman" w:hAnsi="Times New Roman"/>
                <w:sz w:val="28"/>
                <w:szCs w:val="28"/>
                <w:shd w:val="clear" w:color="auto" w:fill="FFFFFF"/>
                <w:lang w:val="en-US"/>
              </w:rPr>
            </w:pPr>
            <w:r w:rsidRPr="005B2723">
              <w:rPr>
                <w:rFonts w:ascii="Times New Roman" w:hAnsi="Times New Roman"/>
                <w:sz w:val="24"/>
                <w:szCs w:val="24"/>
                <w:shd w:val="clear" w:color="auto" w:fill="FFFFFF"/>
                <w:lang w:val="en-US"/>
              </w:rPr>
              <w:t xml:space="preserve">                  &lt;/div&gt;</w:t>
            </w:r>
          </w:p>
        </w:tc>
      </w:tr>
    </w:tbl>
    <w:p w14:paraId="58E9F006" w14:textId="07AED5B3" w:rsidR="004613E4" w:rsidRPr="005B0C60" w:rsidRDefault="004613E4" w:rsidP="005B0C60">
      <w:pPr>
        <w:spacing w:after="0" w:line="360" w:lineRule="auto"/>
        <w:jc w:val="both"/>
        <w:rPr>
          <w:rFonts w:ascii="Times New Roman" w:hAnsi="Times New Roman"/>
          <w:sz w:val="28"/>
          <w:szCs w:val="28"/>
        </w:rPr>
      </w:pPr>
    </w:p>
    <w:sectPr w:rsidR="004613E4" w:rsidRPr="005B0C60" w:rsidSect="00702BE1">
      <w:footerReference w:type="default" r:id="rId176"/>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B20D0E" w14:textId="77777777" w:rsidR="009A7D5D" w:rsidRDefault="009A7D5D" w:rsidP="00AD500C">
      <w:pPr>
        <w:spacing w:after="0" w:line="240" w:lineRule="auto"/>
      </w:pPr>
      <w:r>
        <w:separator/>
      </w:r>
    </w:p>
  </w:endnote>
  <w:endnote w:type="continuationSeparator" w:id="0">
    <w:p w14:paraId="1859FB7F" w14:textId="77777777" w:rsidR="009A7D5D" w:rsidRDefault="009A7D5D" w:rsidP="00AD50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erif">
    <w:altName w:val="Times New Roman"/>
    <w:charset w:val="00"/>
    <w:family w:val="roman"/>
    <w:pitch w:val="variable"/>
  </w:font>
  <w:font w:name="Arial Unicode MS">
    <w:panose1 w:val="020B0604020202020204"/>
    <w:charset w:val="80"/>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95897E" w14:textId="7642D551" w:rsidR="00FA2F80" w:rsidRDefault="00FA2F80">
    <w:pPr>
      <w:pStyle w:val="Footer"/>
      <w:jc w:val="right"/>
    </w:pPr>
  </w:p>
  <w:p w14:paraId="0D333F02" w14:textId="77777777" w:rsidR="00FA2F80" w:rsidRDefault="00FA2F8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660028"/>
      <w:docPartObj>
        <w:docPartGallery w:val="Page Numbers (Bottom of Page)"/>
        <w:docPartUnique/>
      </w:docPartObj>
    </w:sdtPr>
    <w:sdtEndPr>
      <w:rPr>
        <w:noProof/>
      </w:rPr>
    </w:sdtEndPr>
    <w:sdtContent>
      <w:p w14:paraId="4B023307" w14:textId="285D684B" w:rsidR="00FA2F80" w:rsidRDefault="00FA2F80">
        <w:pPr>
          <w:pStyle w:val="Footer"/>
          <w:jc w:val="right"/>
        </w:pPr>
        <w:r>
          <w:fldChar w:fldCharType="begin"/>
        </w:r>
        <w:r>
          <w:instrText xml:space="preserve"> PAGE   \* MERGEFORMAT </w:instrText>
        </w:r>
        <w:r>
          <w:fldChar w:fldCharType="separate"/>
        </w:r>
        <w:r w:rsidR="00320CC2">
          <w:rPr>
            <w:noProof/>
          </w:rPr>
          <w:t>2</w:t>
        </w:r>
        <w:r>
          <w:rPr>
            <w:noProof/>
          </w:rPr>
          <w:fldChar w:fldCharType="end"/>
        </w:r>
      </w:p>
    </w:sdtContent>
  </w:sdt>
  <w:p w14:paraId="412469ED" w14:textId="77777777" w:rsidR="00FA2F80" w:rsidRDefault="00FA2F8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09702" w14:textId="77777777" w:rsidR="009A7D5D" w:rsidRDefault="009A7D5D" w:rsidP="00AD500C">
      <w:pPr>
        <w:spacing w:after="0" w:line="240" w:lineRule="auto"/>
      </w:pPr>
      <w:r>
        <w:separator/>
      </w:r>
    </w:p>
  </w:footnote>
  <w:footnote w:type="continuationSeparator" w:id="0">
    <w:p w14:paraId="1A95E851" w14:textId="77777777" w:rsidR="009A7D5D" w:rsidRDefault="009A7D5D" w:rsidP="00AD50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type="#_x0000_t75" style="width:11.55pt;height:11.55pt" o:bullet="t">
        <v:imagedata r:id="rId1" o:title="mso5917"/>
      </v:shape>
    </w:pict>
  </w:numPicBullet>
  <w:abstractNum w:abstractNumId="0" w15:restartNumberingAfterBreak="0">
    <w:nsid w:val="00377F38"/>
    <w:multiLevelType w:val="hybridMultilevel"/>
    <w:tmpl w:val="C3F89112"/>
    <w:lvl w:ilvl="0" w:tplc="B4EC6F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891A42"/>
    <w:multiLevelType w:val="hybridMultilevel"/>
    <w:tmpl w:val="F5AED154"/>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790A72"/>
    <w:multiLevelType w:val="hybridMultilevel"/>
    <w:tmpl w:val="66E27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B60AF3"/>
    <w:multiLevelType w:val="hybridMultilevel"/>
    <w:tmpl w:val="9B86E098"/>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F6C6A"/>
    <w:multiLevelType w:val="hybridMultilevel"/>
    <w:tmpl w:val="F4A2AE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B50B6"/>
    <w:multiLevelType w:val="hybridMultilevel"/>
    <w:tmpl w:val="1BBC7A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52761C"/>
    <w:multiLevelType w:val="hybridMultilevel"/>
    <w:tmpl w:val="BFA222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F95BE0"/>
    <w:multiLevelType w:val="hybridMultilevel"/>
    <w:tmpl w:val="BACC9ACC"/>
    <w:lvl w:ilvl="0" w:tplc="0A302F26">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5C1A89"/>
    <w:multiLevelType w:val="hybridMultilevel"/>
    <w:tmpl w:val="7F963194"/>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3F5CBB"/>
    <w:multiLevelType w:val="hybridMultilevel"/>
    <w:tmpl w:val="5260C7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BF133C"/>
    <w:multiLevelType w:val="hybridMultilevel"/>
    <w:tmpl w:val="519C37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C54401"/>
    <w:multiLevelType w:val="hybridMultilevel"/>
    <w:tmpl w:val="070A7748"/>
    <w:lvl w:ilvl="0" w:tplc="4094CAEA">
      <w:start w:val="2"/>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2" w15:restartNumberingAfterBreak="0">
    <w:nsid w:val="0F8A4F21"/>
    <w:multiLevelType w:val="hybridMultilevel"/>
    <w:tmpl w:val="FBD48A2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3626EB"/>
    <w:multiLevelType w:val="hybridMultilevel"/>
    <w:tmpl w:val="79AEA2CE"/>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C05231"/>
    <w:multiLevelType w:val="hybridMultilevel"/>
    <w:tmpl w:val="E9B453DE"/>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C224BC"/>
    <w:multiLevelType w:val="hybridMultilevel"/>
    <w:tmpl w:val="08B443D6"/>
    <w:lvl w:ilvl="0" w:tplc="887A594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D259D1"/>
    <w:multiLevelType w:val="hybridMultilevel"/>
    <w:tmpl w:val="05981B6C"/>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A753E1"/>
    <w:multiLevelType w:val="hybridMultilevel"/>
    <w:tmpl w:val="24A2E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834355"/>
    <w:multiLevelType w:val="hybridMultilevel"/>
    <w:tmpl w:val="C8FE6440"/>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BC3F90"/>
    <w:multiLevelType w:val="hybridMultilevel"/>
    <w:tmpl w:val="89809D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355D3E"/>
    <w:multiLevelType w:val="multilevel"/>
    <w:tmpl w:val="FCFCD5B0"/>
    <w:lvl w:ilvl="0">
      <w:start w:val="1"/>
      <w:numFmt w:val="decimal"/>
      <w:pStyle w:val="tma"/>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21" w15:restartNumberingAfterBreak="0">
    <w:nsid w:val="1C23332A"/>
    <w:multiLevelType w:val="hybridMultilevel"/>
    <w:tmpl w:val="24AAE4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CC56E40"/>
    <w:multiLevelType w:val="multilevel"/>
    <w:tmpl w:val="CD04A9BA"/>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hint="default"/>
        <w:sz w:val="28"/>
      </w:rPr>
    </w:lvl>
    <w:lvl w:ilvl="2">
      <w:start w:val="1"/>
      <w:numFmt w:val="decimal"/>
      <w:lvlText w:val="%1.%2.%3"/>
      <w:lvlJc w:val="left"/>
      <w:pPr>
        <w:ind w:left="0" w:firstLine="0"/>
      </w:pPr>
      <w:rPr>
        <w:rFonts w:ascii="Times New Roman" w:hAnsi="Times New Roman" w:cs="Times New Roman" w:hint="default"/>
        <w:sz w:val="28"/>
        <w:szCs w:val="28"/>
      </w:rPr>
    </w:lvl>
    <w:lvl w:ilvl="3">
      <w:start w:val="1"/>
      <w:numFmt w:val="decimal"/>
      <w:lvlText w:val="%1.%2.%3.%4"/>
      <w:lvlJc w:val="left"/>
      <w:pPr>
        <w:ind w:left="0" w:firstLine="0"/>
      </w:pPr>
      <w:rPr>
        <w:rFonts w:hint="default"/>
        <w:i w:val="0"/>
        <w:sz w:val="28"/>
        <w:szCs w:val="28"/>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3" w15:restartNumberingAfterBreak="0">
    <w:nsid w:val="1FAC47A3"/>
    <w:multiLevelType w:val="hybridMultilevel"/>
    <w:tmpl w:val="1520D8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BB077A"/>
    <w:multiLevelType w:val="multilevel"/>
    <w:tmpl w:val="4FB07C3C"/>
    <w:lvl w:ilvl="0">
      <w:start w:val="1"/>
      <w:numFmt w:val="decimal"/>
      <w:lvlText w:val="%1."/>
      <w:lvlJc w:val="left"/>
      <w:pPr>
        <w:ind w:left="927" w:hanging="360"/>
      </w:pPr>
      <w:rPr>
        <w:rFonts w:hint="default"/>
      </w:rPr>
    </w:lvl>
    <w:lvl w:ilvl="1">
      <w:start w:val="1"/>
      <w:numFmt w:val="bullet"/>
      <w:lvlText w:val=""/>
      <w:lvlJc w:val="left"/>
      <w:pPr>
        <w:ind w:left="1647" w:hanging="720"/>
      </w:pPr>
      <w:rPr>
        <w:rFonts w:ascii="Symbol" w:hAnsi="Symbol"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25" w15:restartNumberingAfterBreak="0">
    <w:nsid w:val="212243D5"/>
    <w:multiLevelType w:val="hybridMultilevel"/>
    <w:tmpl w:val="F98AB75E"/>
    <w:lvl w:ilvl="0" w:tplc="33B06CAC">
      <w:start w:val="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9105F1"/>
    <w:multiLevelType w:val="hybridMultilevel"/>
    <w:tmpl w:val="4DD2C8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EF5C42"/>
    <w:multiLevelType w:val="hybridMultilevel"/>
    <w:tmpl w:val="12A6C9C0"/>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F24593"/>
    <w:multiLevelType w:val="hybridMultilevel"/>
    <w:tmpl w:val="A93A83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800659"/>
    <w:multiLevelType w:val="hybridMultilevel"/>
    <w:tmpl w:val="7E4CC35C"/>
    <w:lvl w:ilvl="0" w:tplc="0409000B">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0" w15:restartNumberingAfterBreak="0">
    <w:nsid w:val="281C69BD"/>
    <w:multiLevelType w:val="hybridMultilevel"/>
    <w:tmpl w:val="A0ECE6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89B6D32"/>
    <w:multiLevelType w:val="hybridMultilevel"/>
    <w:tmpl w:val="CF0A6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B15741"/>
    <w:multiLevelType w:val="hybridMultilevel"/>
    <w:tmpl w:val="620CED7C"/>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0D1096"/>
    <w:multiLevelType w:val="hybridMultilevel"/>
    <w:tmpl w:val="E28A61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D15FCE"/>
    <w:multiLevelType w:val="hybridMultilevel"/>
    <w:tmpl w:val="7B0C0D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BF60DC"/>
    <w:multiLevelType w:val="hybridMultilevel"/>
    <w:tmpl w:val="4A587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D217B45"/>
    <w:multiLevelType w:val="hybridMultilevel"/>
    <w:tmpl w:val="007847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D2C3578"/>
    <w:multiLevelType w:val="hybridMultilevel"/>
    <w:tmpl w:val="17CC36BE"/>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D844DCB"/>
    <w:multiLevelType w:val="hybridMultilevel"/>
    <w:tmpl w:val="3640B912"/>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D891A93"/>
    <w:multiLevelType w:val="hybridMultilevel"/>
    <w:tmpl w:val="DFE292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F7572F"/>
    <w:multiLevelType w:val="hybridMultilevel"/>
    <w:tmpl w:val="E7F428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1C6047"/>
    <w:multiLevelType w:val="hybridMultilevel"/>
    <w:tmpl w:val="A48C13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0848DD"/>
    <w:multiLevelType w:val="hybridMultilevel"/>
    <w:tmpl w:val="135E3E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803A75"/>
    <w:multiLevelType w:val="hybridMultilevel"/>
    <w:tmpl w:val="29086C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18501E3"/>
    <w:multiLevelType w:val="hybridMultilevel"/>
    <w:tmpl w:val="19A4F6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3E3182"/>
    <w:multiLevelType w:val="hybridMultilevel"/>
    <w:tmpl w:val="21C84F6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1627B9"/>
    <w:multiLevelType w:val="hybridMultilevel"/>
    <w:tmpl w:val="F47E1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86659E"/>
    <w:multiLevelType w:val="hybridMultilevel"/>
    <w:tmpl w:val="66F40C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6A467F7"/>
    <w:multiLevelType w:val="hybridMultilevel"/>
    <w:tmpl w:val="8BEAF738"/>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73E7AE8"/>
    <w:multiLevelType w:val="hybridMultilevel"/>
    <w:tmpl w:val="F01AC7F2"/>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8543C51"/>
    <w:multiLevelType w:val="hybridMultilevel"/>
    <w:tmpl w:val="3C62D5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944F32"/>
    <w:multiLevelType w:val="multilevel"/>
    <w:tmpl w:val="08F881A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3C141B99"/>
    <w:multiLevelType w:val="multilevel"/>
    <w:tmpl w:val="D2885DA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15:restartNumberingAfterBreak="0">
    <w:nsid w:val="3F9D2995"/>
    <w:multiLevelType w:val="hybridMultilevel"/>
    <w:tmpl w:val="07BC32EC"/>
    <w:lvl w:ilvl="0" w:tplc="FFFFFFFF">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3FC4129D"/>
    <w:multiLevelType w:val="multilevel"/>
    <w:tmpl w:val="690673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424F135F"/>
    <w:multiLevelType w:val="multilevel"/>
    <w:tmpl w:val="93943B0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15:restartNumberingAfterBreak="0">
    <w:nsid w:val="42DB7DE8"/>
    <w:multiLevelType w:val="hybridMultilevel"/>
    <w:tmpl w:val="0C4AD8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153D95"/>
    <w:multiLevelType w:val="hybridMultilevel"/>
    <w:tmpl w:val="65E6B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3D34996"/>
    <w:multiLevelType w:val="hybridMultilevel"/>
    <w:tmpl w:val="71CACFB4"/>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EE3A26"/>
    <w:multiLevelType w:val="hybridMultilevel"/>
    <w:tmpl w:val="EE90AA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540DC6"/>
    <w:multiLevelType w:val="hybridMultilevel"/>
    <w:tmpl w:val="4A74A1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4570C31"/>
    <w:multiLevelType w:val="hybridMultilevel"/>
    <w:tmpl w:val="B3D210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5B0925"/>
    <w:multiLevelType w:val="hybridMultilevel"/>
    <w:tmpl w:val="2814F1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147AD5"/>
    <w:multiLevelType w:val="hybridMultilevel"/>
    <w:tmpl w:val="23F83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F70F90"/>
    <w:multiLevelType w:val="hybridMultilevel"/>
    <w:tmpl w:val="641E48AC"/>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48204524"/>
    <w:multiLevelType w:val="hybridMultilevel"/>
    <w:tmpl w:val="4F864DB4"/>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215DE9"/>
    <w:multiLevelType w:val="hybridMultilevel"/>
    <w:tmpl w:val="D7A438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92A0F1D"/>
    <w:multiLevelType w:val="hybridMultilevel"/>
    <w:tmpl w:val="D7DA414C"/>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9BD1556"/>
    <w:multiLevelType w:val="hybridMultilevel"/>
    <w:tmpl w:val="8872EB6C"/>
    <w:lvl w:ilvl="0" w:tplc="A2400596">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B292EB4"/>
    <w:multiLevelType w:val="hybridMultilevel"/>
    <w:tmpl w:val="B8B0D0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B362791"/>
    <w:multiLevelType w:val="hybridMultilevel"/>
    <w:tmpl w:val="389AEB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606ECB"/>
    <w:multiLevelType w:val="multilevel"/>
    <w:tmpl w:val="7FB23F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2" w15:restartNumberingAfterBreak="0">
    <w:nsid w:val="4BC804E4"/>
    <w:multiLevelType w:val="hybridMultilevel"/>
    <w:tmpl w:val="816201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4BD60E90"/>
    <w:multiLevelType w:val="hybridMultilevel"/>
    <w:tmpl w:val="66786C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3C5512"/>
    <w:multiLevelType w:val="hybridMultilevel"/>
    <w:tmpl w:val="A52869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CD7146B"/>
    <w:multiLevelType w:val="multilevel"/>
    <w:tmpl w:val="F0D2569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6" w15:restartNumberingAfterBreak="0">
    <w:nsid w:val="4D002B96"/>
    <w:multiLevelType w:val="hybridMultilevel"/>
    <w:tmpl w:val="A450F9B0"/>
    <w:lvl w:ilvl="0" w:tplc="B4EC6F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D9E7A55"/>
    <w:multiLevelType w:val="hybridMultilevel"/>
    <w:tmpl w:val="B73033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E0D0C12"/>
    <w:multiLevelType w:val="hybridMultilevel"/>
    <w:tmpl w:val="7340EC78"/>
    <w:lvl w:ilvl="0" w:tplc="FFFFFFFF">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4E6A6D0B"/>
    <w:multiLevelType w:val="hybridMultilevel"/>
    <w:tmpl w:val="C02E39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FE956E0"/>
    <w:multiLevelType w:val="multilevel"/>
    <w:tmpl w:val="498C0412"/>
    <w:lvl w:ilvl="0">
      <w:start w:val="1"/>
      <w:numFmt w:val="none"/>
      <w:lvlText w:val=""/>
      <w:lvlJc w:val="left"/>
      <w:pPr>
        <w:ind w:left="432" w:hanging="432"/>
      </w:pPr>
      <w:rPr>
        <w:rFonts w:hint="default"/>
      </w:rPr>
    </w:lvl>
    <w:lvl w:ilvl="1">
      <w:start w:val="1"/>
      <w:numFmt w:val="decimal"/>
      <w:lvlText w:val="%1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1" w15:restartNumberingAfterBreak="0">
    <w:nsid w:val="50744AA7"/>
    <w:multiLevelType w:val="hybridMultilevel"/>
    <w:tmpl w:val="593CE5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0C2572D"/>
    <w:multiLevelType w:val="hybridMultilevel"/>
    <w:tmpl w:val="6588A2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11B3EB8"/>
    <w:multiLevelType w:val="hybridMultilevel"/>
    <w:tmpl w:val="A86EEC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36F1150"/>
    <w:multiLevelType w:val="hybridMultilevel"/>
    <w:tmpl w:val="96DE4D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44E7C5A"/>
    <w:multiLevelType w:val="hybridMultilevel"/>
    <w:tmpl w:val="BDE6C1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4993715"/>
    <w:multiLevelType w:val="hybridMultilevel"/>
    <w:tmpl w:val="9E3841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7A4C9D"/>
    <w:multiLevelType w:val="hybridMultilevel"/>
    <w:tmpl w:val="ADC4CC96"/>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C090825"/>
    <w:multiLevelType w:val="hybridMultilevel"/>
    <w:tmpl w:val="412E068C"/>
    <w:lvl w:ilvl="0" w:tplc="B4EC6F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5D902805"/>
    <w:multiLevelType w:val="hybridMultilevel"/>
    <w:tmpl w:val="9558C9FA"/>
    <w:lvl w:ilvl="0" w:tplc="4B44FB84">
      <w:start w:val="3"/>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5E4E1C35"/>
    <w:multiLevelType w:val="hybridMultilevel"/>
    <w:tmpl w:val="923C8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EC16387"/>
    <w:multiLevelType w:val="hybridMultilevel"/>
    <w:tmpl w:val="13D8C464"/>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ECA3963"/>
    <w:multiLevelType w:val="hybridMultilevel"/>
    <w:tmpl w:val="82C42F18"/>
    <w:lvl w:ilvl="0" w:tplc="B4EC6F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E71BD8"/>
    <w:multiLevelType w:val="hybridMultilevel"/>
    <w:tmpl w:val="EE2E1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053198B"/>
    <w:multiLevelType w:val="multilevel"/>
    <w:tmpl w:val="4FB07C3C"/>
    <w:lvl w:ilvl="0">
      <w:start w:val="1"/>
      <w:numFmt w:val="decimal"/>
      <w:lvlText w:val="%1."/>
      <w:lvlJc w:val="left"/>
      <w:pPr>
        <w:ind w:left="927" w:hanging="360"/>
      </w:pPr>
      <w:rPr>
        <w:rFonts w:hint="default"/>
      </w:rPr>
    </w:lvl>
    <w:lvl w:ilvl="1">
      <w:start w:val="1"/>
      <w:numFmt w:val="bullet"/>
      <w:lvlText w:val=""/>
      <w:lvlJc w:val="left"/>
      <w:pPr>
        <w:ind w:left="1647" w:hanging="720"/>
      </w:pPr>
      <w:rPr>
        <w:rFonts w:ascii="Symbol" w:hAnsi="Symbol"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95" w15:restartNumberingAfterBreak="0">
    <w:nsid w:val="608E7BC3"/>
    <w:multiLevelType w:val="hybridMultilevel"/>
    <w:tmpl w:val="8A905960"/>
    <w:lvl w:ilvl="0" w:tplc="A2400596">
      <w:numFmt w:val="bullet"/>
      <w:lvlText w:val="-"/>
      <w:lvlJc w:val="left"/>
      <w:pPr>
        <w:ind w:left="1353" w:hanging="360"/>
      </w:pPr>
      <w:rPr>
        <w:rFonts w:ascii="Times New Roman" w:eastAsia="Calibr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96" w15:restartNumberingAfterBreak="0">
    <w:nsid w:val="60ED378F"/>
    <w:multiLevelType w:val="hybridMultilevel"/>
    <w:tmpl w:val="5D1679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3237344"/>
    <w:multiLevelType w:val="hybridMultilevel"/>
    <w:tmpl w:val="A8184F4E"/>
    <w:lvl w:ilvl="0" w:tplc="9882249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E1011B"/>
    <w:multiLevelType w:val="hybridMultilevel"/>
    <w:tmpl w:val="40C2B94A"/>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53B598A"/>
    <w:multiLevelType w:val="hybridMultilevel"/>
    <w:tmpl w:val="8D5CA91C"/>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6006AC7"/>
    <w:multiLevelType w:val="hybridMultilevel"/>
    <w:tmpl w:val="3B0EDF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6300250"/>
    <w:multiLevelType w:val="hybridMultilevel"/>
    <w:tmpl w:val="B8D6764C"/>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77E2892"/>
    <w:multiLevelType w:val="hybridMultilevel"/>
    <w:tmpl w:val="6A72F6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877DF4"/>
    <w:multiLevelType w:val="hybridMultilevel"/>
    <w:tmpl w:val="C1CAFCEE"/>
    <w:lvl w:ilvl="0" w:tplc="584AA48A">
      <w:start w:val="1"/>
      <w:numFmt w:val="decimal"/>
      <w:lvlText w:val="%1."/>
      <w:lvlJc w:val="left"/>
      <w:pPr>
        <w:ind w:left="417" w:hanging="360"/>
      </w:pPr>
      <w:rPr>
        <w:rFonts w:hint="default"/>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104" w15:restartNumberingAfterBreak="0">
    <w:nsid w:val="68112F9D"/>
    <w:multiLevelType w:val="multilevel"/>
    <w:tmpl w:val="B60C861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5" w15:restartNumberingAfterBreak="0">
    <w:nsid w:val="686D70CD"/>
    <w:multiLevelType w:val="hybridMultilevel"/>
    <w:tmpl w:val="66FE8F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9D67A1B"/>
    <w:multiLevelType w:val="hybridMultilevel"/>
    <w:tmpl w:val="5C2429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A823AD5"/>
    <w:multiLevelType w:val="hybridMultilevel"/>
    <w:tmpl w:val="8F2624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043FBF"/>
    <w:multiLevelType w:val="hybridMultilevel"/>
    <w:tmpl w:val="7B70D70A"/>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7C24FF"/>
    <w:multiLevelType w:val="hybridMultilevel"/>
    <w:tmpl w:val="E43431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D116D49"/>
    <w:multiLevelType w:val="multilevel"/>
    <w:tmpl w:val="AC5CE6E8"/>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1" w15:restartNumberingAfterBreak="0">
    <w:nsid w:val="6D8E1ED6"/>
    <w:multiLevelType w:val="hybridMultilevel"/>
    <w:tmpl w:val="7CB6C8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FE873AE"/>
    <w:multiLevelType w:val="multilevel"/>
    <w:tmpl w:val="6FE873AE"/>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3" w15:restartNumberingAfterBreak="0">
    <w:nsid w:val="6FF72DA3"/>
    <w:multiLevelType w:val="hybridMultilevel"/>
    <w:tmpl w:val="21F04A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2073FEB"/>
    <w:multiLevelType w:val="hybridMultilevel"/>
    <w:tmpl w:val="CDA00DEA"/>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44A0E31"/>
    <w:multiLevelType w:val="multilevel"/>
    <w:tmpl w:val="65D034E2"/>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6" w15:restartNumberingAfterBreak="0">
    <w:nsid w:val="74D6153C"/>
    <w:multiLevelType w:val="hybridMultilevel"/>
    <w:tmpl w:val="97760E2A"/>
    <w:lvl w:ilvl="0" w:tplc="CCFEC2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682250B"/>
    <w:multiLevelType w:val="hybridMultilevel"/>
    <w:tmpl w:val="56763F14"/>
    <w:lvl w:ilvl="0" w:tplc="7B888D9A">
      <w:start w:val="1"/>
      <w:numFmt w:val="bullet"/>
      <w:lvlText w:val="-"/>
      <w:lvlJc w:val="left"/>
      <w:pPr>
        <w:ind w:left="1919" w:hanging="360"/>
      </w:pPr>
      <w:rPr>
        <w:rFonts w:ascii="Times New Roman" w:eastAsia="Arial"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18" w15:restartNumberingAfterBreak="0">
    <w:nsid w:val="77820D6A"/>
    <w:multiLevelType w:val="hybridMultilevel"/>
    <w:tmpl w:val="B93E2512"/>
    <w:lvl w:ilvl="0" w:tplc="A240059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77A839A2"/>
    <w:multiLevelType w:val="hybridMultilevel"/>
    <w:tmpl w:val="2718347A"/>
    <w:lvl w:ilvl="0" w:tplc="BCBE42B6">
      <w:start w:val="1"/>
      <w:numFmt w:val="decimal"/>
      <w:pStyle w:val="lyd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8814B15"/>
    <w:multiLevelType w:val="hybridMultilevel"/>
    <w:tmpl w:val="327C0FD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788B4C3F"/>
    <w:multiLevelType w:val="hybridMultilevel"/>
    <w:tmpl w:val="13C25AE8"/>
    <w:lvl w:ilvl="0" w:tplc="7B888D9A">
      <w:start w:val="1"/>
      <w:numFmt w:val="bullet"/>
      <w:lvlText w:val="-"/>
      <w:lvlJc w:val="left"/>
      <w:pPr>
        <w:ind w:left="1919" w:hanging="360"/>
      </w:pPr>
      <w:rPr>
        <w:rFonts w:ascii="Times New Roman" w:eastAsia="Arial"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22" w15:restartNumberingAfterBreak="0">
    <w:nsid w:val="79631F9D"/>
    <w:multiLevelType w:val="hybridMultilevel"/>
    <w:tmpl w:val="1C764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B151596"/>
    <w:multiLevelType w:val="hybridMultilevel"/>
    <w:tmpl w:val="96AA8D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B3327D2"/>
    <w:multiLevelType w:val="hybridMultilevel"/>
    <w:tmpl w:val="9B9EA9E6"/>
    <w:lvl w:ilvl="0" w:tplc="A240059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B7932F8"/>
    <w:multiLevelType w:val="hybridMultilevel"/>
    <w:tmpl w:val="1F624C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BF82A72"/>
    <w:multiLevelType w:val="hybridMultilevel"/>
    <w:tmpl w:val="EA7640FA"/>
    <w:lvl w:ilvl="0" w:tplc="887A594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F460221"/>
    <w:multiLevelType w:val="hybridMultilevel"/>
    <w:tmpl w:val="5E762A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5"/>
  </w:num>
  <w:num w:numId="3">
    <w:abstractNumId w:val="89"/>
  </w:num>
  <w:num w:numId="4">
    <w:abstractNumId w:val="99"/>
  </w:num>
  <w:num w:numId="5">
    <w:abstractNumId w:val="8"/>
  </w:num>
  <w:num w:numId="6">
    <w:abstractNumId w:val="95"/>
  </w:num>
  <w:num w:numId="7">
    <w:abstractNumId w:val="76"/>
  </w:num>
  <w:num w:numId="8">
    <w:abstractNumId w:val="88"/>
  </w:num>
  <w:num w:numId="9">
    <w:abstractNumId w:val="0"/>
  </w:num>
  <w:num w:numId="10">
    <w:abstractNumId w:val="7"/>
  </w:num>
  <w:num w:numId="11">
    <w:abstractNumId w:val="67"/>
  </w:num>
  <w:num w:numId="12">
    <w:abstractNumId w:val="68"/>
  </w:num>
  <w:num w:numId="13">
    <w:abstractNumId w:val="61"/>
  </w:num>
  <w:num w:numId="14">
    <w:abstractNumId w:val="39"/>
  </w:num>
  <w:num w:numId="15">
    <w:abstractNumId w:val="47"/>
  </w:num>
  <w:num w:numId="16">
    <w:abstractNumId w:val="72"/>
  </w:num>
  <w:num w:numId="17">
    <w:abstractNumId w:val="9"/>
  </w:num>
  <w:num w:numId="18">
    <w:abstractNumId w:val="80"/>
  </w:num>
  <w:num w:numId="19">
    <w:abstractNumId w:val="20"/>
  </w:num>
  <w:num w:numId="20">
    <w:abstractNumId w:val="93"/>
  </w:num>
  <w:num w:numId="21">
    <w:abstractNumId w:val="53"/>
  </w:num>
  <w:num w:numId="22">
    <w:abstractNumId w:val="78"/>
  </w:num>
  <w:num w:numId="23">
    <w:abstractNumId w:val="92"/>
  </w:num>
  <w:num w:numId="24">
    <w:abstractNumId w:val="103"/>
  </w:num>
  <w:num w:numId="25">
    <w:abstractNumId w:val="17"/>
  </w:num>
  <w:num w:numId="26">
    <w:abstractNumId w:val="36"/>
  </w:num>
  <w:num w:numId="27">
    <w:abstractNumId w:val="2"/>
  </w:num>
  <w:num w:numId="28">
    <w:abstractNumId w:val="24"/>
  </w:num>
  <w:num w:numId="29">
    <w:abstractNumId w:val="11"/>
  </w:num>
  <w:num w:numId="30">
    <w:abstractNumId w:val="94"/>
  </w:num>
  <w:num w:numId="31">
    <w:abstractNumId w:val="23"/>
  </w:num>
  <w:num w:numId="32">
    <w:abstractNumId w:val="117"/>
  </w:num>
  <w:num w:numId="33">
    <w:abstractNumId w:val="121"/>
  </w:num>
  <w:num w:numId="34">
    <w:abstractNumId w:val="108"/>
  </w:num>
  <w:num w:numId="35">
    <w:abstractNumId w:val="16"/>
  </w:num>
  <w:num w:numId="36">
    <w:abstractNumId w:val="50"/>
  </w:num>
  <w:num w:numId="37">
    <w:abstractNumId w:val="124"/>
  </w:num>
  <w:num w:numId="38">
    <w:abstractNumId w:val="44"/>
  </w:num>
  <w:num w:numId="39">
    <w:abstractNumId w:val="6"/>
  </w:num>
  <w:num w:numId="40">
    <w:abstractNumId w:val="85"/>
  </w:num>
  <w:num w:numId="41">
    <w:abstractNumId w:val="34"/>
  </w:num>
  <w:num w:numId="42">
    <w:abstractNumId w:val="102"/>
  </w:num>
  <w:num w:numId="43">
    <w:abstractNumId w:val="77"/>
  </w:num>
  <w:num w:numId="44">
    <w:abstractNumId w:val="81"/>
  </w:num>
  <w:num w:numId="45">
    <w:abstractNumId w:val="84"/>
  </w:num>
  <w:num w:numId="46">
    <w:abstractNumId w:val="42"/>
  </w:num>
  <w:num w:numId="47">
    <w:abstractNumId w:val="109"/>
  </w:num>
  <w:num w:numId="48">
    <w:abstractNumId w:val="35"/>
  </w:num>
  <w:num w:numId="49">
    <w:abstractNumId w:val="123"/>
  </w:num>
  <w:num w:numId="50">
    <w:abstractNumId w:val="66"/>
  </w:num>
  <w:num w:numId="51">
    <w:abstractNumId w:val="28"/>
  </w:num>
  <w:num w:numId="52">
    <w:abstractNumId w:val="127"/>
  </w:num>
  <w:num w:numId="53">
    <w:abstractNumId w:val="65"/>
  </w:num>
  <w:num w:numId="54">
    <w:abstractNumId w:val="46"/>
  </w:num>
  <w:num w:numId="55">
    <w:abstractNumId w:val="49"/>
  </w:num>
  <w:num w:numId="56">
    <w:abstractNumId w:val="1"/>
  </w:num>
  <w:num w:numId="57">
    <w:abstractNumId w:val="31"/>
  </w:num>
  <w:num w:numId="58">
    <w:abstractNumId w:val="59"/>
  </w:num>
  <w:num w:numId="59">
    <w:abstractNumId w:val="69"/>
  </w:num>
  <w:num w:numId="60">
    <w:abstractNumId w:val="60"/>
  </w:num>
  <w:num w:numId="61">
    <w:abstractNumId w:val="41"/>
  </w:num>
  <w:num w:numId="62">
    <w:abstractNumId w:val="118"/>
  </w:num>
  <w:num w:numId="63">
    <w:abstractNumId w:val="38"/>
  </w:num>
  <w:num w:numId="64">
    <w:abstractNumId w:val="111"/>
  </w:num>
  <w:num w:numId="65">
    <w:abstractNumId w:val="71"/>
  </w:num>
  <w:num w:numId="66">
    <w:abstractNumId w:val="119"/>
  </w:num>
  <w:num w:numId="67">
    <w:abstractNumId w:val="90"/>
  </w:num>
  <w:num w:numId="68">
    <w:abstractNumId w:val="54"/>
  </w:num>
  <w:num w:numId="69">
    <w:abstractNumId w:val="12"/>
  </w:num>
  <w:num w:numId="70">
    <w:abstractNumId w:val="73"/>
  </w:num>
  <w:num w:numId="71">
    <w:abstractNumId w:val="29"/>
  </w:num>
  <w:num w:numId="72">
    <w:abstractNumId w:val="106"/>
  </w:num>
  <w:num w:numId="73">
    <w:abstractNumId w:val="83"/>
  </w:num>
  <w:num w:numId="74">
    <w:abstractNumId w:val="30"/>
  </w:num>
  <w:num w:numId="75">
    <w:abstractNumId w:val="10"/>
  </w:num>
  <w:num w:numId="76">
    <w:abstractNumId w:val="21"/>
  </w:num>
  <w:num w:numId="77">
    <w:abstractNumId w:val="100"/>
  </w:num>
  <w:num w:numId="78">
    <w:abstractNumId w:val="4"/>
  </w:num>
  <w:num w:numId="79">
    <w:abstractNumId w:val="26"/>
  </w:num>
  <w:num w:numId="80">
    <w:abstractNumId w:val="96"/>
  </w:num>
  <w:num w:numId="81">
    <w:abstractNumId w:val="37"/>
  </w:num>
  <w:num w:numId="82">
    <w:abstractNumId w:val="63"/>
  </w:num>
  <w:num w:numId="83">
    <w:abstractNumId w:val="48"/>
  </w:num>
  <w:num w:numId="84">
    <w:abstractNumId w:val="3"/>
  </w:num>
  <w:num w:numId="85">
    <w:abstractNumId w:val="56"/>
  </w:num>
  <w:num w:numId="86">
    <w:abstractNumId w:val="22"/>
  </w:num>
  <w:num w:numId="87">
    <w:abstractNumId w:val="122"/>
  </w:num>
  <w:num w:numId="88">
    <w:abstractNumId w:val="120"/>
  </w:num>
  <w:num w:numId="89">
    <w:abstractNumId w:val="57"/>
  </w:num>
  <w:num w:numId="90">
    <w:abstractNumId w:val="62"/>
  </w:num>
  <w:num w:numId="91">
    <w:abstractNumId w:val="91"/>
  </w:num>
  <w:num w:numId="92">
    <w:abstractNumId w:val="64"/>
  </w:num>
  <w:num w:numId="93">
    <w:abstractNumId w:val="112"/>
  </w:num>
  <w:num w:numId="94">
    <w:abstractNumId w:val="19"/>
  </w:num>
  <w:num w:numId="95">
    <w:abstractNumId w:val="51"/>
  </w:num>
  <w:num w:numId="96">
    <w:abstractNumId w:val="52"/>
  </w:num>
  <w:num w:numId="97">
    <w:abstractNumId w:val="75"/>
  </w:num>
  <w:num w:numId="98">
    <w:abstractNumId w:val="104"/>
  </w:num>
  <w:num w:numId="99">
    <w:abstractNumId w:val="55"/>
  </w:num>
  <w:num w:numId="100">
    <w:abstractNumId w:val="110"/>
  </w:num>
  <w:num w:numId="101">
    <w:abstractNumId w:val="82"/>
  </w:num>
  <w:num w:numId="102">
    <w:abstractNumId w:val="40"/>
  </w:num>
  <w:num w:numId="103">
    <w:abstractNumId w:val="107"/>
  </w:num>
  <w:num w:numId="104">
    <w:abstractNumId w:val="5"/>
  </w:num>
  <w:num w:numId="105">
    <w:abstractNumId w:val="45"/>
  </w:num>
  <w:num w:numId="106">
    <w:abstractNumId w:val="25"/>
  </w:num>
  <w:num w:numId="107">
    <w:abstractNumId w:val="126"/>
  </w:num>
  <w:num w:numId="108">
    <w:abstractNumId w:val="15"/>
  </w:num>
  <w:num w:numId="109">
    <w:abstractNumId w:val="97"/>
  </w:num>
  <w:num w:numId="110">
    <w:abstractNumId w:val="27"/>
  </w:num>
  <w:num w:numId="111">
    <w:abstractNumId w:val="98"/>
  </w:num>
  <w:num w:numId="112">
    <w:abstractNumId w:val="114"/>
  </w:num>
  <w:num w:numId="113">
    <w:abstractNumId w:val="14"/>
  </w:num>
  <w:num w:numId="114">
    <w:abstractNumId w:val="101"/>
  </w:num>
  <w:num w:numId="115">
    <w:abstractNumId w:val="32"/>
  </w:num>
  <w:num w:numId="116">
    <w:abstractNumId w:val="87"/>
  </w:num>
  <w:num w:numId="117">
    <w:abstractNumId w:val="18"/>
  </w:num>
  <w:num w:numId="118">
    <w:abstractNumId w:val="58"/>
  </w:num>
  <w:num w:numId="119">
    <w:abstractNumId w:val="116"/>
  </w:num>
  <w:num w:numId="120">
    <w:abstractNumId w:val="105"/>
  </w:num>
  <w:num w:numId="121">
    <w:abstractNumId w:val="74"/>
  </w:num>
  <w:num w:numId="122">
    <w:abstractNumId w:val="70"/>
  </w:num>
  <w:num w:numId="123">
    <w:abstractNumId w:val="113"/>
  </w:num>
  <w:num w:numId="124">
    <w:abstractNumId w:val="33"/>
  </w:num>
  <w:num w:numId="125">
    <w:abstractNumId w:val="79"/>
  </w:num>
  <w:num w:numId="126">
    <w:abstractNumId w:val="43"/>
  </w:num>
  <w:num w:numId="127">
    <w:abstractNumId w:val="125"/>
  </w:num>
  <w:num w:numId="128">
    <w:abstractNumId w:val="86"/>
  </w:num>
  <w:numIdMacAtCleanup w:val="11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908"/>
    <w:rsid w:val="00000B9D"/>
    <w:rsid w:val="000054B1"/>
    <w:rsid w:val="00011E4A"/>
    <w:rsid w:val="00017B22"/>
    <w:rsid w:val="000217DD"/>
    <w:rsid w:val="00033F42"/>
    <w:rsid w:val="000355F0"/>
    <w:rsid w:val="0004084F"/>
    <w:rsid w:val="00051F3C"/>
    <w:rsid w:val="000536AB"/>
    <w:rsid w:val="0006169C"/>
    <w:rsid w:val="00065A76"/>
    <w:rsid w:val="000743ED"/>
    <w:rsid w:val="000749C2"/>
    <w:rsid w:val="00077199"/>
    <w:rsid w:val="000773F7"/>
    <w:rsid w:val="000777B6"/>
    <w:rsid w:val="000857BA"/>
    <w:rsid w:val="00096C0D"/>
    <w:rsid w:val="000A4CC0"/>
    <w:rsid w:val="000B5B6D"/>
    <w:rsid w:val="000D257E"/>
    <w:rsid w:val="000F12DB"/>
    <w:rsid w:val="000F1D35"/>
    <w:rsid w:val="00104D1C"/>
    <w:rsid w:val="0010506E"/>
    <w:rsid w:val="00107A6E"/>
    <w:rsid w:val="00112FB3"/>
    <w:rsid w:val="001172BF"/>
    <w:rsid w:val="00120609"/>
    <w:rsid w:val="00122FF6"/>
    <w:rsid w:val="0012538F"/>
    <w:rsid w:val="001379C4"/>
    <w:rsid w:val="00143288"/>
    <w:rsid w:val="001548E1"/>
    <w:rsid w:val="00156E54"/>
    <w:rsid w:val="00183E0B"/>
    <w:rsid w:val="001972DA"/>
    <w:rsid w:val="001A29A8"/>
    <w:rsid w:val="001A36AA"/>
    <w:rsid w:val="001A4E33"/>
    <w:rsid w:val="001C58C5"/>
    <w:rsid w:val="001D22AF"/>
    <w:rsid w:val="001D2384"/>
    <w:rsid w:val="001D573D"/>
    <w:rsid w:val="001D68D8"/>
    <w:rsid w:val="001F4D45"/>
    <w:rsid w:val="00211A1E"/>
    <w:rsid w:val="00212FA8"/>
    <w:rsid w:val="002179B6"/>
    <w:rsid w:val="00222922"/>
    <w:rsid w:val="00232712"/>
    <w:rsid w:val="00237F71"/>
    <w:rsid w:val="002457B9"/>
    <w:rsid w:val="002531B6"/>
    <w:rsid w:val="002610AC"/>
    <w:rsid w:val="002736E4"/>
    <w:rsid w:val="00285A98"/>
    <w:rsid w:val="0029615F"/>
    <w:rsid w:val="002A33EE"/>
    <w:rsid w:val="002C2669"/>
    <w:rsid w:val="002C4418"/>
    <w:rsid w:val="002C67C3"/>
    <w:rsid w:val="002C719A"/>
    <w:rsid w:val="002D55E6"/>
    <w:rsid w:val="002E6BA2"/>
    <w:rsid w:val="002E6E11"/>
    <w:rsid w:val="002F707D"/>
    <w:rsid w:val="00313290"/>
    <w:rsid w:val="003145A0"/>
    <w:rsid w:val="00316AF9"/>
    <w:rsid w:val="00320105"/>
    <w:rsid w:val="00320CC2"/>
    <w:rsid w:val="0032481D"/>
    <w:rsid w:val="00361F0F"/>
    <w:rsid w:val="003A0DD3"/>
    <w:rsid w:val="003A2264"/>
    <w:rsid w:val="003B28ED"/>
    <w:rsid w:val="003C483B"/>
    <w:rsid w:val="003D04CC"/>
    <w:rsid w:val="003D0DCA"/>
    <w:rsid w:val="003E1C5B"/>
    <w:rsid w:val="003F1BED"/>
    <w:rsid w:val="003F624E"/>
    <w:rsid w:val="004001BC"/>
    <w:rsid w:val="004017DB"/>
    <w:rsid w:val="004040AA"/>
    <w:rsid w:val="00405106"/>
    <w:rsid w:val="00452707"/>
    <w:rsid w:val="004613E4"/>
    <w:rsid w:val="00476BF6"/>
    <w:rsid w:val="00480AEC"/>
    <w:rsid w:val="004960F1"/>
    <w:rsid w:val="004B1639"/>
    <w:rsid w:val="004B70B9"/>
    <w:rsid w:val="004C3B61"/>
    <w:rsid w:val="004C3CE4"/>
    <w:rsid w:val="004C789A"/>
    <w:rsid w:val="004D5BD1"/>
    <w:rsid w:val="004E504A"/>
    <w:rsid w:val="004F19CD"/>
    <w:rsid w:val="004F43E5"/>
    <w:rsid w:val="005025CB"/>
    <w:rsid w:val="00502F31"/>
    <w:rsid w:val="00504351"/>
    <w:rsid w:val="005076FE"/>
    <w:rsid w:val="00516D2C"/>
    <w:rsid w:val="00533C09"/>
    <w:rsid w:val="0053490F"/>
    <w:rsid w:val="005658EB"/>
    <w:rsid w:val="0057777B"/>
    <w:rsid w:val="005870EA"/>
    <w:rsid w:val="00592B9B"/>
    <w:rsid w:val="0059526C"/>
    <w:rsid w:val="005A36C0"/>
    <w:rsid w:val="005A4BD4"/>
    <w:rsid w:val="005B0C60"/>
    <w:rsid w:val="005B2723"/>
    <w:rsid w:val="005D7A0A"/>
    <w:rsid w:val="005E3A89"/>
    <w:rsid w:val="005E57CB"/>
    <w:rsid w:val="005F183F"/>
    <w:rsid w:val="005F3008"/>
    <w:rsid w:val="005F5964"/>
    <w:rsid w:val="00603BA3"/>
    <w:rsid w:val="00614A37"/>
    <w:rsid w:val="006151F1"/>
    <w:rsid w:val="00633145"/>
    <w:rsid w:val="00636109"/>
    <w:rsid w:val="006437EB"/>
    <w:rsid w:val="00646538"/>
    <w:rsid w:val="006510A3"/>
    <w:rsid w:val="00656016"/>
    <w:rsid w:val="0065676A"/>
    <w:rsid w:val="00674D24"/>
    <w:rsid w:val="00676B2F"/>
    <w:rsid w:val="00685299"/>
    <w:rsid w:val="006A7CC8"/>
    <w:rsid w:val="006B055A"/>
    <w:rsid w:val="006B66AE"/>
    <w:rsid w:val="006D0433"/>
    <w:rsid w:val="006D46E2"/>
    <w:rsid w:val="006D546A"/>
    <w:rsid w:val="006E3E40"/>
    <w:rsid w:val="006E677F"/>
    <w:rsid w:val="00702BE1"/>
    <w:rsid w:val="00714B45"/>
    <w:rsid w:val="00722474"/>
    <w:rsid w:val="00730084"/>
    <w:rsid w:val="007308FE"/>
    <w:rsid w:val="00750AA2"/>
    <w:rsid w:val="0076390A"/>
    <w:rsid w:val="007660AD"/>
    <w:rsid w:val="00770C4B"/>
    <w:rsid w:val="007714A4"/>
    <w:rsid w:val="007724DF"/>
    <w:rsid w:val="0078508D"/>
    <w:rsid w:val="007A3CD8"/>
    <w:rsid w:val="007A4B90"/>
    <w:rsid w:val="007A5C23"/>
    <w:rsid w:val="007C5D8F"/>
    <w:rsid w:val="007E5C28"/>
    <w:rsid w:val="007F14D6"/>
    <w:rsid w:val="008053C8"/>
    <w:rsid w:val="00826869"/>
    <w:rsid w:val="008325DE"/>
    <w:rsid w:val="00834B7A"/>
    <w:rsid w:val="00856B16"/>
    <w:rsid w:val="00856F39"/>
    <w:rsid w:val="008719B9"/>
    <w:rsid w:val="00884D7F"/>
    <w:rsid w:val="008A43DF"/>
    <w:rsid w:val="008C0A24"/>
    <w:rsid w:val="008C484E"/>
    <w:rsid w:val="008C5BC4"/>
    <w:rsid w:val="008D326A"/>
    <w:rsid w:val="008D4FC4"/>
    <w:rsid w:val="008E59E7"/>
    <w:rsid w:val="008E7756"/>
    <w:rsid w:val="008E7A30"/>
    <w:rsid w:val="008F09C2"/>
    <w:rsid w:val="008F7993"/>
    <w:rsid w:val="00900633"/>
    <w:rsid w:val="0090689E"/>
    <w:rsid w:val="00906F9C"/>
    <w:rsid w:val="00911EBC"/>
    <w:rsid w:val="00925B21"/>
    <w:rsid w:val="00925E86"/>
    <w:rsid w:val="009313B2"/>
    <w:rsid w:val="00931E53"/>
    <w:rsid w:val="0094309C"/>
    <w:rsid w:val="00986C4E"/>
    <w:rsid w:val="0099697C"/>
    <w:rsid w:val="009A7D5D"/>
    <w:rsid w:val="009C71B6"/>
    <w:rsid w:val="009C790B"/>
    <w:rsid w:val="009D37F5"/>
    <w:rsid w:val="009D4726"/>
    <w:rsid w:val="009D4E4F"/>
    <w:rsid w:val="009E2702"/>
    <w:rsid w:val="009E6684"/>
    <w:rsid w:val="009F6AEA"/>
    <w:rsid w:val="00A200BC"/>
    <w:rsid w:val="00A22C25"/>
    <w:rsid w:val="00A36DD0"/>
    <w:rsid w:val="00A576CE"/>
    <w:rsid w:val="00A60519"/>
    <w:rsid w:val="00A64343"/>
    <w:rsid w:val="00A736A7"/>
    <w:rsid w:val="00A80057"/>
    <w:rsid w:val="00A803AB"/>
    <w:rsid w:val="00A96D48"/>
    <w:rsid w:val="00AB22BD"/>
    <w:rsid w:val="00AB3532"/>
    <w:rsid w:val="00AB5186"/>
    <w:rsid w:val="00AD1461"/>
    <w:rsid w:val="00AD500C"/>
    <w:rsid w:val="00AD779A"/>
    <w:rsid w:val="00AE48E1"/>
    <w:rsid w:val="00AE7077"/>
    <w:rsid w:val="00B005DC"/>
    <w:rsid w:val="00B00C5B"/>
    <w:rsid w:val="00B05645"/>
    <w:rsid w:val="00B0643C"/>
    <w:rsid w:val="00B06BBD"/>
    <w:rsid w:val="00B10C3E"/>
    <w:rsid w:val="00B30B89"/>
    <w:rsid w:val="00B31C11"/>
    <w:rsid w:val="00B46598"/>
    <w:rsid w:val="00B56636"/>
    <w:rsid w:val="00B753A7"/>
    <w:rsid w:val="00B77533"/>
    <w:rsid w:val="00B93B20"/>
    <w:rsid w:val="00B953D1"/>
    <w:rsid w:val="00BA2D75"/>
    <w:rsid w:val="00BA40F3"/>
    <w:rsid w:val="00BA44C2"/>
    <w:rsid w:val="00BB60A5"/>
    <w:rsid w:val="00BD4B80"/>
    <w:rsid w:val="00BF25EC"/>
    <w:rsid w:val="00C119F3"/>
    <w:rsid w:val="00C1375A"/>
    <w:rsid w:val="00C1477D"/>
    <w:rsid w:val="00C17908"/>
    <w:rsid w:val="00C22EE2"/>
    <w:rsid w:val="00C26C39"/>
    <w:rsid w:val="00C34875"/>
    <w:rsid w:val="00C36CE1"/>
    <w:rsid w:val="00C42770"/>
    <w:rsid w:val="00C47C33"/>
    <w:rsid w:val="00C51106"/>
    <w:rsid w:val="00C54917"/>
    <w:rsid w:val="00C576A9"/>
    <w:rsid w:val="00C713EE"/>
    <w:rsid w:val="00CA0391"/>
    <w:rsid w:val="00CA3805"/>
    <w:rsid w:val="00CB3266"/>
    <w:rsid w:val="00CB643C"/>
    <w:rsid w:val="00CC01F7"/>
    <w:rsid w:val="00CC0ECA"/>
    <w:rsid w:val="00CE3E4A"/>
    <w:rsid w:val="00CF6A85"/>
    <w:rsid w:val="00D20CF5"/>
    <w:rsid w:val="00D663C0"/>
    <w:rsid w:val="00D66745"/>
    <w:rsid w:val="00D717E1"/>
    <w:rsid w:val="00D73101"/>
    <w:rsid w:val="00D7318E"/>
    <w:rsid w:val="00D801A4"/>
    <w:rsid w:val="00D82141"/>
    <w:rsid w:val="00DA3F0C"/>
    <w:rsid w:val="00DA4482"/>
    <w:rsid w:val="00DB1163"/>
    <w:rsid w:val="00DC3E0B"/>
    <w:rsid w:val="00DC496E"/>
    <w:rsid w:val="00DD486E"/>
    <w:rsid w:val="00DE1451"/>
    <w:rsid w:val="00DE16BD"/>
    <w:rsid w:val="00DE48CE"/>
    <w:rsid w:val="00E05101"/>
    <w:rsid w:val="00E122D6"/>
    <w:rsid w:val="00E3492C"/>
    <w:rsid w:val="00E402DA"/>
    <w:rsid w:val="00E42E30"/>
    <w:rsid w:val="00E52D95"/>
    <w:rsid w:val="00E7291D"/>
    <w:rsid w:val="00E74E81"/>
    <w:rsid w:val="00E764FD"/>
    <w:rsid w:val="00E76E7B"/>
    <w:rsid w:val="00E84203"/>
    <w:rsid w:val="00EB1CF3"/>
    <w:rsid w:val="00EB3E6C"/>
    <w:rsid w:val="00EB4F76"/>
    <w:rsid w:val="00EC1287"/>
    <w:rsid w:val="00EC5042"/>
    <w:rsid w:val="00EE1A42"/>
    <w:rsid w:val="00EF6C60"/>
    <w:rsid w:val="00F07AC7"/>
    <w:rsid w:val="00F13159"/>
    <w:rsid w:val="00F143CB"/>
    <w:rsid w:val="00F31566"/>
    <w:rsid w:val="00F31A82"/>
    <w:rsid w:val="00F45AE4"/>
    <w:rsid w:val="00F5443D"/>
    <w:rsid w:val="00F63973"/>
    <w:rsid w:val="00F6417C"/>
    <w:rsid w:val="00F70C37"/>
    <w:rsid w:val="00F83502"/>
    <w:rsid w:val="00F91995"/>
    <w:rsid w:val="00F963FA"/>
    <w:rsid w:val="00FA2F80"/>
    <w:rsid w:val="00FA5A9B"/>
    <w:rsid w:val="00FA68FA"/>
    <w:rsid w:val="00FA7089"/>
    <w:rsid w:val="00FB05AF"/>
    <w:rsid w:val="00FB5361"/>
    <w:rsid w:val="00FC0E0C"/>
    <w:rsid w:val="00FE1BF2"/>
    <w:rsid w:val="00FF3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A12A1"/>
  <w15:chartTrackingRefBased/>
  <w15:docId w15:val="{88C13D67-FE4E-4A4C-9FD7-69A885A17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7908"/>
    <w:rPr>
      <w:rFonts w:ascii="Arial" w:eastAsia="Arial" w:hAnsi="Arial" w:cs="Times New Roman"/>
      <w:sz w:val="22"/>
      <w:lang w:val="vi-VN"/>
    </w:rPr>
  </w:style>
  <w:style w:type="paragraph" w:styleId="Heading1">
    <w:name w:val="heading 1"/>
    <w:basedOn w:val="Normal"/>
    <w:next w:val="Normal"/>
    <w:link w:val="Heading1Char"/>
    <w:uiPriority w:val="9"/>
    <w:qFormat/>
    <w:rsid w:val="00A576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autoRedefine/>
    <w:uiPriority w:val="9"/>
    <w:qFormat/>
    <w:rsid w:val="00AD500C"/>
    <w:pPr>
      <w:keepNext/>
      <w:keepLines/>
      <w:shd w:val="clear" w:color="auto" w:fill="FFFFFF"/>
      <w:spacing w:after="0" w:line="360" w:lineRule="auto"/>
      <w:jc w:val="both"/>
      <w:outlineLvl w:val="1"/>
    </w:pPr>
    <w:rPr>
      <w:rFonts w:ascii="Times New Roman" w:eastAsia="NSimSun" w:hAnsi="Times New Roman"/>
      <w:b/>
      <w:spacing w:val="-1"/>
      <w:sz w:val="28"/>
      <w:szCs w:val="28"/>
      <w:shd w:val="clear" w:color="auto" w:fill="FFFFFF"/>
      <w:lang w:val="en-US"/>
    </w:rPr>
  </w:style>
  <w:style w:type="paragraph" w:styleId="Heading3">
    <w:name w:val="heading 3"/>
    <w:basedOn w:val="Normal"/>
    <w:next w:val="Normal"/>
    <w:link w:val="Heading3Char"/>
    <w:uiPriority w:val="9"/>
    <w:unhideWhenUsed/>
    <w:qFormat/>
    <w:rsid w:val="009D4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D4E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76CE"/>
    <w:pPr>
      <w:keepNext/>
      <w:keepLines/>
      <w:spacing w:before="40" w:after="0" w:line="360" w:lineRule="auto"/>
      <w:jc w:val="both"/>
      <w:outlineLvl w:val="4"/>
    </w:pPr>
    <w:rPr>
      <w:rFonts w:asciiTheme="majorHAnsi" w:eastAsiaTheme="majorEastAsia" w:hAnsiTheme="majorHAnsi" w:cstheme="majorBidi"/>
      <w:color w:val="2E74B5" w:themeColor="accent1" w:themeShade="BF"/>
      <w:sz w:val="26"/>
      <w:lang w:val="en-US"/>
    </w:rPr>
  </w:style>
  <w:style w:type="paragraph" w:styleId="Heading6">
    <w:name w:val="heading 6"/>
    <w:basedOn w:val="Normal"/>
    <w:next w:val="Normal"/>
    <w:link w:val="Heading6Char"/>
    <w:uiPriority w:val="9"/>
    <w:semiHidden/>
    <w:unhideWhenUsed/>
    <w:qFormat/>
    <w:rsid w:val="00A576CE"/>
    <w:pPr>
      <w:keepNext/>
      <w:keepLines/>
      <w:spacing w:before="40" w:after="0" w:line="360" w:lineRule="auto"/>
      <w:jc w:val="both"/>
      <w:outlineLvl w:val="5"/>
    </w:pPr>
    <w:rPr>
      <w:rFonts w:asciiTheme="majorHAnsi" w:eastAsiaTheme="majorEastAsia" w:hAnsiTheme="majorHAnsi" w:cstheme="majorBidi"/>
      <w:color w:val="1F4D78" w:themeColor="accent1" w:themeShade="7F"/>
      <w:sz w:val="26"/>
      <w:lang w:val="en-US"/>
    </w:rPr>
  </w:style>
  <w:style w:type="paragraph" w:styleId="Heading7">
    <w:name w:val="heading 7"/>
    <w:basedOn w:val="Normal"/>
    <w:next w:val="Normal"/>
    <w:link w:val="Heading7Char"/>
    <w:uiPriority w:val="9"/>
    <w:semiHidden/>
    <w:unhideWhenUsed/>
    <w:qFormat/>
    <w:rsid w:val="00A576CE"/>
    <w:pPr>
      <w:keepNext/>
      <w:keepLines/>
      <w:spacing w:before="40" w:after="0" w:line="360" w:lineRule="auto"/>
      <w:jc w:val="both"/>
      <w:outlineLvl w:val="6"/>
    </w:pPr>
    <w:rPr>
      <w:rFonts w:asciiTheme="majorHAnsi" w:eastAsiaTheme="majorEastAsia" w:hAnsiTheme="majorHAnsi" w:cstheme="majorBidi"/>
      <w:i/>
      <w:iCs/>
      <w:color w:val="1F4D78" w:themeColor="accent1" w:themeShade="7F"/>
      <w:sz w:val="26"/>
      <w:lang w:val="en-US"/>
    </w:rPr>
  </w:style>
  <w:style w:type="paragraph" w:styleId="Heading8">
    <w:name w:val="heading 8"/>
    <w:basedOn w:val="Normal"/>
    <w:next w:val="Normal"/>
    <w:link w:val="Heading8Char"/>
    <w:uiPriority w:val="9"/>
    <w:semiHidden/>
    <w:unhideWhenUsed/>
    <w:qFormat/>
    <w:rsid w:val="00A576CE"/>
    <w:pPr>
      <w:keepNext/>
      <w:keepLines/>
      <w:spacing w:before="40" w:after="0" w:line="36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A576CE"/>
    <w:pPr>
      <w:keepNext/>
      <w:keepLines/>
      <w:spacing w:before="40" w:after="0" w:line="36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aption1"/>
    <w:basedOn w:val="Normal"/>
    <w:link w:val="ListParagraphChar"/>
    <w:uiPriority w:val="34"/>
    <w:qFormat/>
    <w:rsid w:val="00C17908"/>
    <w:pPr>
      <w:ind w:left="720"/>
      <w:contextualSpacing/>
    </w:pPr>
  </w:style>
  <w:style w:type="paragraph" w:styleId="NoSpacing">
    <w:name w:val="No Spacing"/>
    <w:qFormat/>
    <w:rsid w:val="00C17908"/>
    <w:pPr>
      <w:spacing w:after="0" w:line="240" w:lineRule="auto"/>
    </w:pPr>
    <w:rPr>
      <w:rFonts w:ascii="Calibri" w:eastAsia="Calibri" w:hAnsi="Calibri" w:cs="Times New Roman"/>
      <w:sz w:val="22"/>
    </w:rPr>
  </w:style>
  <w:style w:type="paragraph" w:customStyle="1" w:styleId="phn">
    <w:name w:val="phần"/>
    <w:basedOn w:val="Normal"/>
    <w:qFormat/>
    <w:rsid w:val="00C17908"/>
    <w:pPr>
      <w:suppressAutoHyphens/>
      <w:spacing w:before="160" w:line="240" w:lineRule="auto"/>
      <w:jc w:val="center"/>
      <w:textAlignment w:val="baseline"/>
      <w:outlineLvl w:val="0"/>
    </w:pPr>
    <w:rPr>
      <w:rFonts w:ascii="Liberation Serif" w:eastAsia="NSimSun" w:hAnsi="Liberation Serif"/>
      <w:b/>
      <w:kern w:val="2"/>
      <w:sz w:val="32"/>
      <w:szCs w:val="32"/>
      <w:lang w:val="en-US" w:eastAsia="vi-VN" w:bidi="hi-IN"/>
    </w:rPr>
  </w:style>
  <w:style w:type="paragraph" w:customStyle="1" w:styleId="Standard">
    <w:name w:val="Standard"/>
    <w:qFormat/>
    <w:rsid w:val="00C17908"/>
    <w:pPr>
      <w:suppressAutoHyphens/>
      <w:autoSpaceDN w:val="0"/>
      <w:spacing w:after="0" w:line="240" w:lineRule="auto"/>
      <w:textAlignment w:val="baseline"/>
    </w:pPr>
    <w:rPr>
      <w:rFonts w:ascii="Liberation Serif" w:eastAsia="NSimSun" w:hAnsi="Liberation Serif" w:cs="Arial Unicode MS"/>
      <w:kern w:val="3"/>
      <w:sz w:val="24"/>
      <w:szCs w:val="24"/>
      <w:lang w:eastAsia="zh-CN" w:bidi="hi-IN"/>
    </w:rPr>
  </w:style>
  <w:style w:type="table" w:styleId="TableGrid">
    <w:name w:val="Table Grid"/>
    <w:basedOn w:val="TableNormal"/>
    <w:uiPriority w:val="39"/>
    <w:rsid w:val="006E67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Caption1 Char"/>
    <w:basedOn w:val="DefaultParagraphFont"/>
    <w:link w:val="ListParagraph"/>
    <w:uiPriority w:val="1"/>
    <w:locked/>
    <w:rsid w:val="007C5D8F"/>
    <w:rPr>
      <w:rFonts w:ascii="Arial" w:eastAsia="Arial" w:hAnsi="Arial" w:cs="Times New Roman"/>
      <w:sz w:val="22"/>
      <w:lang w:val="vi-VN"/>
    </w:rPr>
  </w:style>
  <w:style w:type="paragraph" w:customStyle="1" w:styleId="lydo">
    <w:name w:val="lydo"/>
    <w:basedOn w:val="ListParagraph"/>
    <w:autoRedefine/>
    <w:qFormat/>
    <w:rsid w:val="00BF25EC"/>
    <w:pPr>
      <w:numPr>
        <w:numId w:val="66"/>
      </w:numPr>
      <w:spacing w:after="0" w:line="360" w:lineRule="auto"/>
      <w:jc w:val="both"/>
    </w:pPr>
    <w:rPr>
      <w:rFonts w:ascii="Times New Roman" w:eastAsiaTheme="minorHAnsi" w:hAnsi="Times New Roman"/>
      <w:b/>
      <w:bCs/>
      <w:color w:val="1B1B1B"/>
      <w:spacing w:val="-1"/>
      <w:sz w:val="28"/>
      <w:szCs w:val="28"/>
      <w:shd w:val="clear" w:color="auto" w:fill="FFFFFF"/>
      <w:lang w:val="en-US"/>
    </w:rPr>
  </w:style>
  <w:style w:type="paragraph" w:styleId="Caption">
    <w:name w:val="caption"/>
    <w:basedOn w:val="Normal"/>
    <w:next w:val="Normal"/>
    <w:autoRedefine/>
    <w:uiPriority w:val="35"/>
    <w:unhideWhenUsed/>
    <w:qFormat/>
    <w:rsid w:val="00C713EE"/>
    <w:pPr>
      <w:spacing w:after="0" w:line="360" w:lineRule="auto"/>
      <w:jc w:val="center"/>
      <w:outlineLvl w:val="0"/>
    </w:pPr>
    <w:rPr>
      <w:rFonts w:ascii="Times New Roman" w:eastAsiaTheme="minorHAnsi" w:hAnsi="Times New Roman"/>
      <w:i/>
      <w:iCs/>
      <w:color w:val="000000" w:themeColor="text1"/>
      <w:sz w:val="28"/>
      <w:szCs w:val="28"/>
      <w:lang w:val="en-US"/>
    </w:rPr>
  </w:style>
  <w:style w:type="character" w:styleId="Hyperlink">
    <w:name w:val="Hyperlink"/>
    <w:basedOn w:val="DefaultParagraphFont"/>
    <w:uiPriority w:val="99"/>
    <w:unhideWhenUsed/>
    <w:rsid w:val="007C5D8F"/>
    <w:rPr>
      <w:color w:val="0000FF"/>
      <w:u w:val="single"/>
    </w:rPr>
  </w:style>
  <w:style w:type="character" w:customStyle="1" w:styleId="fontstyle01">
    <w:name w:val="fontstyle01"/>
    <w:basedOn w:val="DefaultParagraphFont"/>
    <w:qFormat/>
    <w:rsid w:val="00B10C3E"/>
    <w:rPr>
      <w:rFonts w:ascii="Times New Roman" w:eastAsia="Times New Roman" w:hAnsi="Times New Roman" w:cs="Times New Roman"/>
      <w:b w:val="0"/>
      <w:bCs w:val="0"/>
      <w:i w:val="0"/>
      <w:iCs w:val="0"/>
      <w:color w:val="000000"/>
      <w:sz w:val="28"/>
      <w:szCs w:val="28"/>
    </w:rPr>
  </w:style>
  <w:style w:type="character" w:customStyle="1" w:styleId="grkhzd">
    <w:name w:val="grkhzd"/>
    <w:basedOn w:val="DefaultParagraphFont"/>
    <w:rsid w:val="00FC0E0C"/>
  </w:style>
  <w:style w:type="character" w:customStyle="1" w:styleId="lrzxr">
    <w:name w:val="lrzxr"/>
    <w:basedOn w:val="DefaultParagraphFont"/>
    <w:rsid w:val="00FC0E0C"/>
  </w:style>
  <w:style w:type="character" w:customStyle="1" w:styleId="Heading2Char">
    <w:name w:val="Heading 2 Char"/>
    <w:basedOn w:val="DefaultParagraphFont"/>
    <w:link w:val="Heading2"/>
    <w:uiPriority w:val="9"/>
    <w:rsid w:val="00AD500C"/>
    <w:rPr>
      <w:rFonts w:eastAsia="NSimSun" w:cs="Times New Roman"/>
      <w:b/>
      <w:spacing w:val="-1"/>
      <w:szCs w:val="28"/>
      <w:shd w:val="clear" w:color="auto" w:fill="FFFFFF"/>
    </w:rPr>
  </w:style>
  <w:style w:type="character" w:customStyle="1" w:styleId="Heading3Char">
    <w:name w:val="Heading 3 Char"/>
    <w:basedOn w:val="DefaultParagraphFont"/>
    <w:link w:val="Heading3"/>
    <w:uiPriority w:val="9"/>
    <w:rsid w:val="009D4E4F"/>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rsid w:val="009D4E4F"/>
    <w:rPr>
      <w:rFonts w:asciiTheme="majorHAnsi" w:eastAsiaTheme="majorEastAsia" w:hAnsiTheme="majorHAnsi" w:cstheme="majorBidi"/>
      <w:i/>
      <w:iCs/>
      <w:color w:val="2E74B5" w:themeColor="accent1" w:themeShade="BF"/>
      <w:sz w:val="22"/>
      <w:lang w:val="vi-VN"/>
    </w:rPr>
  </w:style>
  <w:style w:type="character" w:styleId="Strong">
    <w:name w:val="Strong"/>
    <w:basedOn w:val="DefaultParagraphFont"/>
    <w:uiPriority w:val="22"/>
    <w:qFormat/>
    <w:rsid w:val="009D4E4F"/>
    <w:rPr>
      <w:b/>
      <w:bCs/>
    </w:rPr>
  </w:style>
  <w:style w:type="character" w:customStyle="1" w:styleId="ez-toc-section">
    <w:name w:val="ez-toc-section"/>
    <w:basedOn w:val="DefaultParagraphFont"/>
    <w:rsid w:val="009D4E4F"/>
  </w:style>
  <w:style w:type="character" w:customStyle="1" w:styleId="Heading1Char">
    <w:name w:val="Heading 1 Char"/>
    <w:basedOn w:val="DefaultParagraphFont"/>
    <w:link w:val="Heading1"/>
    <w:uiPriority w:val="9"/>
    <w:rsid w:val="00A576CE"/>
    <w:rPr>
      <w:rFonts w:asciiTheme="majorHAnsi" w:eastAsiaTheme="majorEastAsia" w:hAnsiTheme="majorHAnsi" w:cstheme="majorBidi"/>
      <w:color w:val="2E74B5" w:themeColor="accent1" w:themeShade="BF"/>
      <w:sz w:val="32"/>
      <w:szCs w:val="32"/>
      <w:lang w:val="vi-VN"/>
    </w:rPr>
  </w:style>
  <w:style w:type="character" w:customStyle="1" w:styleId="Heading5Char">
    <w:name w:val="Heading 5 Char"/>
    <w:basedOn w:val="DefaultParagraphFont"/>
    <w:link w:val="Heading5"/>
    <w:uiPriority w:val="9"/>
    <w:semiHidden/>
    <w:rsid w:val="00A576CE"/>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A576CE"/>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576CE"/>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576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76CE"/>
    <w:rPr>
      <w:rFonts w:asciiTheme="majorHAnsi" w:eastAsiaTheme="majorEastAsia" w:hAnsiTheme="majorHAnsi" w:cstheme="majorBidi"/>
      <w:i/>
      <w:iCs/>
      <w:color w:val="272727" w:themeColor="text1" w:themeTint="D8"/>
      <w:sz w:val="21"/>
      <w:szCs w:val="21"/>
    </w:rPr>
  </w:style>
  <w:style w:type="paragraph" w:customStyle="1" w:styleId="Chng">
    <w:name w:val="Chương"/>
    <w:basedOn w:val="Normal"/>
    <w:autoRedefine/>
    <w:qFormat/>
    <w:rsid w:val="00A576CE"/>
    <w:pPr>
      <w:keepNext/>
      <w:keepLines/>
      <w:pageBreakBefore/>
      <w:spacing w:after="0" w:line="360" w:lineRule="auto"/>
      <w:jc w:val="center"/>
    </w:pPr>
    <w:rPr>
      <w:rFonts w:ascii="Times New Roman" w:eastAsiaTheme="minorHAnsi" w:hAnsi="Times New Roman"/>
      <w:b/>
      <w:sz w:val="30"/>
      <w:lang w:val="en-US"/>
    </w:rPr>
  </w:style>
  <w:style w:type="paragraph" w:styleId="Footer">
    <w:name w:val="footer"/>
    <w:basedOn w:val="Normal"/>
    <w:link w:val="FooterChar"/>
    <w:uiPriority w:val="99"/>
    <w:unhideWhenUsed/>
    <w:rsid w:val="00A576CE"/>
    <w:pPr>
      <w:tabs>
        <w:tab w:val="center" w:pos="4680"/>
        <w:tab w:val="right" w:pos="9360"/>
      </w:tabs>
      <w:spacing w:after="0" w:line="240" w:lineRule="auto"/>
      <w:jc w:val="both"/>
    </w:pPr>
    <w:rPr>
      <w:rFonts w:ascii="Times New Roman" w:eastAsiaTheme="minorHAnsi" w:hAnsi="Times New Roman"/>
      <w:sz w:val="26"/>
      <w:lang w:val="en-US"/>
    </w:rPr>
  </w:style>
  <w:style w:type="character" w:customStyle="1" w:styleId="FooterChar">
    <w:name w:val="Footer Char"/>
    <w:basedOn w:val="DefaultParagraphFont"/>
    <w:link w:val="Footer"/>
    <w:uiPriority w:val="99"/>
    <w:rsid w:val="00A576CE"/>
    <w:rPr>
      <w:rFonts w:cs="Times New Roman"/>
      <w:sz w:val="26"/>
    </w:rPr>
  </w:style>
  <w:style w:type="paragraph" w:styleId="Header">
    <w:name w:val="header"/>
    <w:basedOn w:val="Normal"/>
    <w:link w:val="HeaderChar"/>
    <w:uiPriority w:val="99"/>
    <w:unhideWhenUsed/>
    <w:rsid w:val="00A576CE"/>
    <w:pPr>
      <w:tabs>
        <w:tab w:val="center" w:pos="4680"/>
        <w:tab w:val="right" w:pos="9360"/>
      </w:tabs>
      <w:spacing w:after="0" w:line="240" w:lineRule="auto"/>
      <w:jc w:val="both"/>
    </w:pPr>
    <w:rPr>
      <w:rFonts w:ascii="Times New Roman" w:eastAsiaTheme="minorHAnsi" w:hAnsi="Times New Roman"/>
      <w:sz w:val="26"/>
      <w:lang w:val="en-US"/>
    </w:rPr>
  </w:style>
  <w:style w:type="character" w:customStyle="1" w:styleId="HeaderChar">
    <w:name w:val="Header Char"/>
    <w:basedOn w:val="DefaultParagraphFont"/>
    <w:link w:val="Header"/>
    <w:uiPriority w:val="99"/>
    <w:rsid w:val="00A576CE"/>
    <w:rPr>
      <w:rFonts w:cs="Times New Roman"/>
      <w:sz w:val="26"/>
    </w:rPr>
  </w:style>
  <w:style w:type="paragraph" w:styleId="NormalWeb">
    <w:name w:val="Normal (Web)"/>
    <w:basedOn w:val="Normal"/>
    <w:uiPriority w:val="99"/>
    <w:unhideWhenUsed/>
    <w:rsid w:val="00A576CE"/>
    <w:pPr>
      <w:spacing w:before="100" w:beforeAutospacing="1" w:after="100" w:afterAutospacing="1" w:line="240" w:lineRule="auto"/>
    </w:pPr>
    <w:rPr>
      <w:rFonts w:ascii="Times New Roman" w:eastAsia="Times New Roman" w:hAnsi="Times New Roman"/>
      <w:sz w:val="24"/>
      <w:szCs w:val="24"/>
      <w:lang w:eastAsia="vi-VN"/>
    </w:rPr>
  </w:style>
  <w:style w:type="character" w:customStyle="1" w:styleId="apple-converted-space">
    <w:name w:val="apple-converted-space"/>
    <w:basedOn w:val="DefaultParagraphFont"/>
    <w:rsid w:val="00A576CE"/>
  </w:style>
  <w:style w:type="character" w:styleId="Emphasis">
    <w:name w:val="Emphasis"/>
    <w:basedOn w:val="DefaultParagraphFont"/>
    <w:uiPriority w:val="20"/>
    <w:qFormat/>
    <w:rsid w:val="00A576CE"/>
    <w:rPr>
      <w:i/>
      <w:iCs/>
    </w:rPr>
  </w:style>
  <w:style w:type="paragraph" w:styleId="TableofFigures">
    <w:name w:val="table of figures"/>
    <w:basedOn w:val="Normal"/>
    <w:next w:val="Normal"/>
    <w:autoRedefine/>
    <w:uiPriority w:val="99"/>
    <w:unhideWhenUsed/>
    <w:rsid w:val="00A576CE"/>
    <w:pPr>
      <w:spacing w:after="0" w:line="360" w:lineRule="auto"/>
      <w:jc w:val="both"/>
    </w:pPr>
    <w:rPr>
      <w:rFonts w:ascii="Times New Roman" w:eastAsiaTheme="minorHAnsi" w:hAnsi="Times New Roman" w:cs="Arial"/>
      <w:i/>
      <w:iCs/>
      <w:sz w:val="26"/>
      <w:szCs w:val="20"/>
    </w:rPr>
  </w:style>
  <w:style w:type="paragraph" w:customStyle="1" w:styleId="MODAU">
    <w:name w:val="MODAU"/>
    <w:basedOn w:val="Heading1"/>
    <w:qFormat/>
    <w:rsid w:val="00A576CE"/>
    <w:pPr>
      <w:pageBreakBefore/>
      <w:spacing w:before="0" w:line="360" w:lineRule="auto"/>
      <w:ind w:left="432" w:hanging="432"/>
      <w:jc w:val="center"/>
    </w:pPr>
    <w:rPr>
      <w:rFonts w:ascii="Times New Roman" w:hAnsi="Times New Roman"/>
      <w:b/>
      <w:color w:val="auto"/>
      <w:sz w:val="30"/>
      <w:lang w:val="en-US"/>
    </w:rPr>
  </w:style>
  <w:style w:type="paragraph" w:customStyle="1" w:styleId="tma">
    <w:name w:val="tma"/>
    <w:basedOn w:val="ListParagraph"/>
    <w:qFormat/>
    <w:rsid w:val="00A576CE"/>
    <w:pPr>
      <w:numPr>
        <w:numId w:val="19"/>
      </w:numPr>
      <w:spacing w:after="0" w:line="360" w:lineRule="auto"/>
      <w:ind w:left="714" w:hanging="357"/>
      <w:jc w:val="both"/>
    </w:pPr>
    <w:rPr>
      <w:rFonts w:ascii="Times New Roman" w:eastAsiaTheme="minorHAnsi" w:hAnsi="Times New Roman"/>
      <w:b/>
      <w:sz w:val="26"/>
      <w:lang w:val="en-US"/>
    </w:rPr>
  </w:style>
  <w:style w:type="paragraph" w:styleId="Bibliography">
    <w:name w:val="Bibliography"/>
    <w:basedOn w:val="Normal"/>
    <w:next w:val="Normal"/>
    <w:uiPriority w:val="37"/>
    <w:unhideWhenUsed/>
    <w:rsid w:val="00A576CE"/>
    <w:pPr>
      <w:spacing w:after="0" w:line="360" w:lineRule="auto"/>
      <w:jc w:val="both"/>
    </w:pPr>
    <w:rPr>
      <w:rFonts w:ascii="Times New Roman" w:eastAsiaTheme="minorHAnsi" w:hAnsi="Times New Roman"/>
      <w:sz w:val="26"/>
      <w:lang w:val="en-US"/>
    </w:rPr>
  </w:style>
  <w:style w:type="paragraph" w:styleId="TOCHeading">
    <w:name w:val="TOC Heading"/>
    <w:basedOn w:val="Heading1"/>
    <w:next w:val="Normal"/>
    <w:uiPriority w:val="39"/>
    <w:unhideWhenUsed/>
    <w:qFormat/>
    <w:rsid w:val="00A576CE"/>
    <w:pPr>
      <w:outlineLvl w:val="9"/>
    </w:pPr>
    <w:rPr>
      <w:lang w:val="en-US"/>
    </w:rPr>
  </w:style>
  <w:style w:type="paragraph" w:styleId="TOC1">
    <w:name w:val="toc 1"/>
    <w:basedOn w:val="Normal"/>
    <w:next w:val="Normal"/>
    <w:autoRedefine/>
    <w:uiPriority w:val="39"/>
    <w:unhideWhenUsed/>
    <w:rsid w:val="003E1C5B"/>
    <w:pPr>
      <w:tabs>
        <w:tab w:val="right" w:leader="dot" w:pos="9062"/>
      </w:tabs>
      <w:spacing w:after="0" w:line="360" w:lineRule="auto"/>
      <w:jc w:val="both"/>
    </w:pPr>
    <w:rPr>
      <w:rFonts w:ascii="Times New Roman" w:eastAsiaTheme="minorHAnsi" w:hAnsi="Times New Roman"/>
      <w:b/>
      <w:bCs/>
      <w:noProof/>
      <w:sz w:val="28"/>
      <w:szCs w:val="28"/>
      <w:lang w:val="en-US" w:eastAsia="vi-VN" w:bidi="hi-IN"/>
    </w:rPr>
  </w:style>
  <w:style w:type="paragraph" w:styleId="TOC2">
    <w:name w:val="toc 2"/>
    <w:basedOn w:val="Normal"/>
    <w:next w:val="Normal"/>
    <w:autoRedefine/>
    <w:uiPriority w:val="39"/>
    <w:unhideWhenUsed/>
    <w:rsid w:val="000B5B6D"/>
    <w:pPr>
      <w:tabs>
        <w:tab w:val="left" w:pos="780"/>
        <w:tab w:val="right" w:leader="dot" w:pos="9062"/>
      </w:tabs>
      <w:spacing w:after="100" w:line="360" w:lineRule="auto"/>
      <w:jc w:val="both"/>
    </w:pPr>
    <w:rPr>
      <w:rFonts w:ascii="Times New Roman" w:eastAsiaTheme="minorHAnsi" w:hAnsi="Times New Roman"/>
      <w:b/>
      <w:noProof/>
      <w:sz w:val="26"/>
      <w:lang w:val="en-US" w:bidi="hi-IN"/>
    </w:rPr>
  </w:style>
  <w:style w:type="paragraph" w:styleId="TOC3">
    <w:name w:val="toc 3"/>
    <w:basedOn w:val="Normal"/>
    <w:next w:val="Normal"/>
    <w:autoRedefine/>
    <w:uiPriority w:val="39"/>
    <w:unhideWhenUsed/>
    <w:rsid w:val="000B5B6D"/>
    <w:pPr>
      <w:tabs>
        <w:tab w:val="left" w:pos="1320"/>
        <w:tab w:val="right" w:leader="dot" w:pos="9062"/>
      </w:tabs>
      <w:spacing w:after="100" w:line="360" w:lineRule="auto"/>
      <w:jc w:val="both"/>
    </w:pPr>
    <w:rPr>
      <w:rFonts w:ascii="Times New Roman" w:eastAsiaTheme="minorHAnsi" w:hAnsi="Times New Roman"/>
      <w:b/>
      <w:i/>
      <w:noProof/>
      <w:sz w:val="26"/>
      <w:lang w:val="en-US" w:eastAsia="vi-VN"/>
    </w:rPr>
  </w:style>
  <w:style w:type="paragraph" w:styleId="TOC4">
    <w:name w:val="toc 4"/>
    <w:basedOn w:val="Normal"/>
    <w:next w:val="Normal"/>
    <w:autoRedefine/>
    <w:uiPriority w:val="39"/>
    <w:unhideWhenUsed/>
    <w:rsid w:val="00A576CE"/>
    <w:pPr>
      <w:spacing w:after="100" w:line="360" w:lineRule="auto"/>
      <w:ind w:left="780"/>
      <w:jc w:val="both"/>
    </w:pPr>
    <w:rPr>
      <w:rFonts w:ascii="Times New Roman" w:eastAsiaTheme="minorHAnsi" w:hAnsi="Times New Roman"/>
      <w:sz w:val="26"/>
      <w:lang w:val="en-US"/>
    </w:rPr>
  </w:style>
  <w:style w:type="paragraph" w:customStyle="1" w:styleId="tailieuthamkhao">
    <w:name w:val="tailieuthamkhao"/>
    <w:autoRedefine/>
    <w:qFormat/>
    <w:rsid w:val="00A736A7"/>
    <w:pPr>
      <w:spacing w:after="0" w:line="360" w:lineRule="auto"/>
      <w:ind w:left="431"/>
      <w:jc w:val="center"/>
      <w:outlineLvl w:val="0"/>
    </w:pPr>
    <w:rPr>
      <w:rFonts w:eastAsiaTheme="majorEastAsia" w:cs="Times New Roman"/>
      <w:b/>
      <w:szCs w:val="28"/>
    </w:rPr>
  </w:style>
  <w:style w:type="paragraph" w:customStyle="1" w:styleId="Danhmucbang">
    <w:name w:val="Danhmucbang"/>
    <w:autoRedefine/>
    <w:qFormat/>
    <w:rsid w:val="00096C0D"/>
    <w:pPr>
      <w:spacing w:after="0" w:line="360" w:lineRule="auto"/>
      <w:jc w:val="center"/>
      <w:outlineLvl w:val="0"/>
    </w:pPr>
    <w:rPr>
      <w:rFonts w:eastAsiaTheme="majorEastAsia" w:cstheme="majorBidi"/>
      <w:b/>
      <w:szCs w:val="28"/>
    </w:rPr>
  </w:style>
  <w:style w:type="paragraph" w:styleId="TOC5">
    <w:name w:val="toc 5"/>
    <w:basedOn w:val="Normal"/>
    <w:next w:val="Normal"/>
    <w:autoRedefine/>
    <w:uiPriority w:val="39"/>
    <w:unhideWhenUsed/>
    <w:rsid w:val="00A576CE"/>
    <w:pPr>
      <w:spacing w:after="100"/>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576CE"/>
    <w:pPr>
      <w:spacing w:after="100"/>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576CE"/>
    <w:pPr>
      <w:spacing w:after="100"/>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576CE"/>
    <w:pPr>
      <w:spacing w:after="100"/>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576CE"/>
    <w:pPr>
      <w:spacing w:after="100"/>
      <w:ind w:left="1760"/>
    </w:pPr>
    <w:rPr>
      <w:rFonts w:asciiTheme="minorHAnsi" w:eastAsiaTheme="minorEastAsia" w:hAnsiTheme="minorHAnsi" w:cstheme="minorBidi"/>
      <w:lang w:val="en-US"/>
    </w:rPr>
  </w:style>
  <w:style w:type="paragraph" w:styleId="BalloonText">
    <w:name w:val="Balloon Text"/>
    <w:basedOn w:val="Normal"/>
    <w:link w:val="BalloonTextChar"/>
    <w:uiPriority w:val="99"/>
    <w:semiHidden/>
    <w:unhideWhenUsed/>
    <w:rsid w:val="00A576CE"/>
    <w:pPr>
      <w:spacing w:after="0" w:line="240" w:lineRule="auto"/>
      <w:jc w:val="both"/>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A576CE"/>
    <w:rPr>
      <w:rFonts w:ascii="Tahoma" w:hAnsi="Tahoma" w:cs="Tahoma"/>
      <w:sz w:val="16"/>
      <w:szCs w:val="16"/>
    </w:rPr>
  </w:style>
  <w:style w:type="table" w:customStyle="1" w:styleId="TableGrid3">
    <w:name w:val="Table Grid3"/>
    <w:basedOn w:val="TableNormal"/>
    <w:next w:val="TableGrid"/>
    <w:uiPriority w:val="39"/>
    <w:rsid w:val="00A576CE"/>
    <w:pPr>
      <w:spacing w:after="0" w:line="240" w:lineRule="auto"/>
    </w:pPr>
    <w:rPr>
      <w:rFonts w:eastAsia="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Code">
    <w:name w:val="HTML Code"/>
    <w:basedOn w:val="DefaultParagraphFont"/>
    <w:uiPriority w:val="99"/>
    <w:semiHidden/>
    <w:unhideWhenUsed/>
    <w:rsid w:val="00EB3E6C"/>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7660AD"/>
    <w:rPr>
      <w:color w:val="605E5C"/>
      <w:shd w:val="clear" w:color="auto" w:fill="E1DFDD"/>
    </w:rPr>
  </w:style>
  <w:style w:type="table" w:styleId="TableGridLight">
    <w:name w:val="Grid Table Light"/>
    <w:basedOn w:val="TableNormal"/>
    <w:uiPriority w:val="40"/>
    <w:rsid w:val="006A7CC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19941">
      <w:bodyDiv w:val="1"/>
      <w:marLeft w:val="0"/>
      <w:marRight w:val="0"/>
      <w:marTop w:val="0"/>
      <w:marBottom w:val="0"/>
      <w:divBdr>
        <w:top w:val="none" w:sz="0" w:space="0" w:color="auto"/>
        <w:left w:val="none" w:sz="0" w:space="0" w:color="auto"/>
        <w:bottom w:val="none" w:sz="0" w:space="0" w:color="auto"/>
        <w:right w:val="none" w:sz="0" w:space="0" w:color="auto"/>
      </w:divBdr>
    </w:div>
    <w:div w:id="167909471">
      <w:bodyDiv w:val="1"/>
      <w:marLeft w:val="0"/>
      <w:marRight w:val="0"/>
      <w:marTop w:val="0"/>
      <w:marBottom w:val="0"/>
      <w:divBdr>
        <w:top w:val="none" w:sz="0" w:space="0" w:color="auto"/>
        <w:left w:val="none" w:sz="0" w:space="0" w:color="auto"/>
        <w:bottom w:val="none" w:sz="0" w:space="0" w:color="auto"/>
        <w:right w:val="none" w:sz="0" w:space="0" w:color="auto"/>
      </w:divBdr>
    </w:div>
    <w:div w:id="274798568">
      <w:bodyDiv w:val="1"/>
      <w:marLeft w:val="0"/>
      <w:marRight w:val="0"/>
      <w:marTop w:val="0"/>
      <w:marBottom w:val="0"/>
      <w:divBdr>
        <w:top w:val="none" w:sz="0" w:space="0" w:color="auto"/>
        <w:left w:val="none" w:sz="0" w:space="0" w:color="auto"/>
        <w:bottom w:val="none" w:sz="0" w:space="0" w:color="auto"/>
        <w:right w:val="none" w:sz="0" w:space="0" w:color="auto"/>
      </w:divBdr>
      <w:divsChild>
        <w:div w:id="411976349">
          <w:marLeft w:val="0"/>
          <w:marRight w:val="0"/>
          <w:marTop w:val="0"/>
          <w:marBottom w:val="0"/>
          <w:divBdr>
            <w:top w:val="none" w:sz="0" w:space="0" w:color="auto"/>
            <w:left w:val="none" w:sz="0" w:space="0" w:color="auto"/>
            <w:bottom w:val="none" w:sz="0" w:space="0" w:color="auto"/>
            <w:right w:val="none" w:sz="0" w:space="0" w:color="auto"/>
          </w:divBdr>
          <w:divsChild>
            <w:div w:id="217666005">
              <w:marLeft w:val="0"/>
              <w:marRight w:val="0"/>
              <w:marTop w:val="0"/>
              <w:marBottom w:val="0"/>
              <w:divBdr>
                <w:top w:val="none" w:sz="0" w:space="0" w:color="auto"/>
                <w:left w:val="none" w:sz="0" w:space="0" w:color="auto"/>
                <w:bottom w:val="none" w:sz="0" w:space="0" w:color="auto"/>
                <w:right w:val="none" w:sz="0" w:space="0" w:color="auto"/>
              </w:divBdr>
            </w:div>
            <w:div w:id="1861159066">
              <w:marLeft w:val="0"/>
              <w:marRight w:val="0"/>
              <w:marTop w:val="0"/>
              <w:marBottom w:val="0"/>
              <w:divBdr>
                <w:top w:val="none" w:sz="0" w:space="0" w:color="auto"/>
                <w:left w:val="none" w:sz="0" w:space="0" w:color="auto"/>
                <w:bottom w:val="none" w:sz="0" w:space="0" w:color="auto"/>
                <w:right w:val="none" w:sz="0" w:space="0" w:color="auto"/>
              </w:divBdr>
            </w:div>
            <w:div w:id="1964458751">
              <w:marLeft w:val="0"/>
              <w:marRight w:val="0"/>
              <w:marTop w:val="0"/>
              <w:marBottom w:val="0"/>
              <w:divBdr>
                <w:top w:val="none" w:sz="0" w:space="0" w:color="auto"/>
                <w:left w:val="none" w:sz="0" w:space="0" w:color="auto"/>
                <w:bottom w:val="none" w:sz="0" w:space="0" w:color="auto"/>
                <w:right w:val="none" w:sz="0" w:space="0" w:color="auto"/>
              </w:divBdr>
            </w:div>
            <w:div w:id="1357388934">
              <w:marLeft w:val="0"/>
              <w:marRight w:val="0"/>
              <w:marTop w:val="0"/>
              <w:marBottom w:val="0"/>
              <w:divBdr>
                <w:top w:val="none" w:sz="0" w:space="0" w:color="auto"/>
                <w:left w:val="none" w:sz="0" w:space="0" w:color="auto"/>
                <w:bottom w:val="none" w:sz="0" w:space="0" w:color="auto"/>
                <w:right w:val="none" w:sz="0" w:space="0" w:color="auto"/>
              </w:divBdr>
            </w:div>
            <w:div w:id="1313675724">
              <w:marLeft w:val="0"/>
              <w:marRight w:val="0"/>
              <w:marTop w:val="0"/>
              <w:marBottom w:val="0"/>
              <w:divBdr>
                <w:top w:val="none" w:sz="0" w:space="0" w:color="auto"/>
                <w:left w:val="none" w:sz="0" w:space="0" w:color="auto"/>
                <w:bottom w:val="none" w:sz="0" w:space="0" w:color="auto"/>
                <w:right w:val="none" w:sz="0" w:space="0" w:color="auto"/>
              </w:divBdr>
            </w:div>
            <w:div w:id="1077939325">
              <w:marLeft w:val="0"/>
              <w:marRight w:val="0"/>
              <w:marTop w:val="0"/>
              <w:marBottom w:val="0"/>
              <w:divBdr>
                <w:top w:val="none" w:sz="0" w:space="0" w:color="auto"/>
                <w:left w:val="none" w:sz="0" w:space="0" w:color="auto"/>
                <w:bottom w:val="none" w:sz="0" w:space="0" w:color="auto"/>
                <w:right w:val="none" w:sz="0" w:space="0" w:color="auto"/>
              </w:divBdr>
            </w:div>
            <w:div w:id="812062602">
              <w:marLeft w:val="0"/>
              <w:marRight w:val="0"/>
              <w:marTop w:val="0"/>
              <w:marBottom w:val="0"/>
              <w:divBdr>
                <w:top w:val="none" w:sz="0" w:space="0" w:color="auto"/>
                <w:left w:val="none" w:sz="0" w:space="0" w:color="auto"/>
                <w:bottom w:val="none" w:sz="0" w:space="0" w:color="auto"/>
                <w:right w:val="none" w:sz="0" w:space="0" w:color="auto"/>
              </w:divBdr>
            </w:div>
            <w:div w:id="706485553">
              <w:marLeft w:val="0"/>
              <w:marRight w:val="0"/>
              <w:marTop w:val="0"/>
              <w:marBottom w:val="0"/>
              <w:divBdr>
                <w:top w:val="none" w:sz="0" w:space="0" w:color="auto"/>
                <w:left w:val="none" w:sz="0" w:space="0" w:color="auto"/>
                <w:bottom w:val="none" w:sz="0" w:space="0" w:color="auto"/>
                <w:right w:val="none" w:sz="0" w:space="0" w:color="auto"/>
              </w:divBdr>
            </w:div>
            <w:div w:id="1852260621">
              <w:marLeft w:val="0"/>
              <w:marRight w:val="0"/>
              <w:marTop w:val="0"/>
              <w:marBottom w:val="0"/>
              <w:divBdr>
                <w:top w:val="none" w:sz="0" w:space="0" w:color="auto"/>
                <w:left w:val="none" w:sz="0" w:space="0" w:color="auto"/>
                <w:bottom w:val="none" w:sz="0" w:space="0" w:color="auto"/>
                <w:right w:val="none" w:sz="0" w:space="0" w:color="auto"/>
              </w:divBdr>
            </w:div>
            <w:div w:id="755636800">
              <w:marLeft w:val="0"/>
              <w:marRight w:val="0"/>
              <w:marTop w:val="0"/>
              <w:marBottom w:val="0"/>
              <w:divBdr>
                <w:top w:val="none" w:sz="0" w:space="0" w:color="auto"/>
                <w:left w:val="none" w:sz="0" w:space="0" w:color="auto"/>
                <w:bottom w:val="none" w:sz="0" w:space="0" w:color="auto"/>
                <w:right w:val="none" w:sz="0" w:space="0" w:color="auto"/>
              </w:divBdr>
            </w:div>
            <w:div w:id="158884623">
              <w:marLeft w:val="0"/>
              <w:marRight w:val="0"/>
              <w:marTop w:val="0"/>
              <w:marBottom w:val="0"/>
              <w:divBdr>
                <w:top w:val="none" w:sz="0" w:space="0" w:color="auto"/>
                <w:left w:val="none" w:sz="0" w:space="0" w:color="auto"/>
                <w:bottom w:val="none" w:sz="0" w:space="0" w:color="auto"/>
                <w:right w:val="none" w:sz="0" w:space="0" w:color="auto"/>
              </w:divBdr>
            </w:div>
            <w:div w:id="1619020562">
              <w:marLeft w:val="0"/>
              <w:marRight w:val="0"/>
              <w:marTop w:val="0"/>
              <w:marBottom w:val="0"/>
              <w:divBdr>
                <w:top w:val="none" w:sz="0" w:space="0" w:color="auto"/>
                <w:left w:val="none" w:sz="0" w:space="0" w:color="auto"/>
                <w:bottom w:val="none" w:sz="0" w:space="0" w:color="auto"/>
                <w:right w:val="none" w:sz="0" w:space="0" w:color="auto"/>
              </w:divBdr>
            </w:div>
            <w:div w:id="393166368">
              <w:marLeft w:val="0"/>
              <w:marRight w:val="0"/>
              <w:marTop w:val="0"/>
              <w:marBottom w:val="0"/>
              <w:divBdr>
                <w:top w:val="none" w:sz="0" w:space="0" w:color="auto"/>
                <w:left w:val="none" w:sz="0" w:space="0" w:color="auto"/>
                <w:bottom w:val="none" w:sz="0" w:space="0" w:color="auto"/>
                <w:right w:val="none" w:sz="0" w:space="0" w:color="auto"/>
              </w:divBdr>
            </w:div>
            <w:div w:id="2017224814">
              <w:marLeft w:val="0"/>
              <w:marRight w:val="0"/>
              <w:marTop w:val="0"/>
              <w:marBottom w:val="0"/>
              <w:divBdr>
                <w:top w:val="none" w:sz="0" w:space="0" w:color="auto"/>
                <w:left w:val="none" w:sz="0" w:space="0" w:color="auto"/>
                <w:bottom w:val="none" w:sz="0" w:space="0" w:color="auto"/>
                <w:right w:val="none" w:sz="0" w:space="0" w:color="auto"/>
              </w:divBdr>
            </w:div>
            <w:div w:id="1846312693">
              <w:marLeft w:val="0"/>
              <w:marRight w:val="0"/>
              <w:marTop w:val="0"/>
              <w:marBottom w:val="0"/>
              <w:divBdr>
                <w:top w:val="none" w:sz="0" w:space="0" w:color="auto"/>
                <w:left w:val="none" w:sz="0" w:space="0" w:color="auto"/>
                <w:bottom w:val="none" w:sz="0" w:space="0" w:color="auto"/>
                <w:right w:val="none" w:sz="0" w:space="0" w:color="auto"/>
              </w:divBdr>
            </w:div>
            <w:div w:id="884607192">
              <w:marLeft w:val="0"/>
              <w:marRight w:val="0"/>
              <w:marTop w:val="0"/>
              <w:marBottom w:val="0"/>
              <w:divBdr>
                <w:top w:val="none" w:sz="0" w:space="0" w:color="auto"/>
                <w:left w:val="none" w:sz="0" w:space="0" w:color="auto"/>
                <w:bottom w:val="none" w:sz="0" w:space="0" w:color="auto"/>
                <w:right w:val="none" w:sz="0" w:space="0" w:color="auto"/>
              </w:divBdr>
            </w:div>
            <w:div w:id="1255018426">
              <w:marLeft w:val="0"/>
              <w:marRight w:val="0"/>
              <w:marTop w:val="0"/>
              <w:marBottom w:val="0"/>
              <w:divBdr>
                <w:top w:val="none" w:sz="0" w:space="0" w:color="auto"/>
                <w:left w:val="none" w:sz="0" w:space="0" w:color="auto"/>
                <w:bottom w:val="none" w:sz="0" w:space="0" w:color="auto"/>
                <w:right w:val="none" w:sz="0" w:space="0" w:color="auto"/>
              </w:divBdr>
            </w:div>
            <w:div w:id="1561287201">
              <w:marLeft w:val="0"/>
              <w:marRight w:val="0"/>
              <w:marTop w:val="0"/>
              <w:marBottom w:val="0"/>
              <w:divBdr>
                <w:top w:val="none" w:sz="0" w:space="0" w:color="auto"/>
                <w:left w:val="none" w:sz="0" w:space="0" w:color="auto"/>
                <w:bottom w:val="none" w:sz="0" w:space="0" w:color="auto"/>
                <w:right w:val="none" w:sz="0" w:space="0" w:color="auto"/>
              </w:divBdr>
            </w:div>
            <w:div w:id="896890806">
              <w:marLeft w:val="0"/>
              <w:marRight w:val="0"/>
              <w:marTop w:val="0"/>
              <w:marBottom w:val="0"/>
              <w:divBdr>
                <w:top w:val="none" w:sz="0" w:space="0" w:color="auto"/>
                <w:left w:val="none" w:sz="0" w:space="0" w:color="auto"/>
                <w:bottom w:val="none" w:sz="0" w:space="0" w:color="auto"/>
                <w:right w:val="none" w:sz="0" w:space="0" w:color="auto"/>
              </w:divBdr>
            </w:div>
            <w:div w:id="950361825">
              <w:marLeft w:val="0"/>
              <w:marRight w:val="0"/>
              <w:marTop w:val="0"/>
              <w:marBottom w:val="0"/>
              <w:divBdr>
                <w:top w:val="none" w:sz="0" w:space="0" w:color="auto"/>
                <w:left w:val="none" w:sz="0" w:space="0" w:color="auto"/>
                <w:bottom w:val="none" w:sz="0" w:space="0" w:color="auto"/>
                <w:right w:val="none" w:sz="0" w:space="0" w:color="auto"/>
              </w:divBdr>
            </w:div>
            <w:div w:id="353653862">
              <w:marLeft w:val="0"/>
              <w:marRight w:val="0"/>
              <w:marTop w:val="0"/>
              <w:marBottom w:val="0"/>
              <w:divBdr>
                <w:top w:val="none" w:sz="0" w:space="0" w:color="auto"/>
                <w:left w:val="none" w:sz="0" w:space="0" w:color="auto"/>
                <w:bottom w:val="none" w:sz="0" w:space="0" w:color="auto"/>
                <w:right w:val="none" w:sz="0" w:space="0" w:color="auto"/>
              </w:divBdr>
            </w:div>
            <w:div w:id="2036996019">
              <w:marLeft w:val="0"/>
              <w:marRight w:val="0"/>
              <w:marTop w:val="0"/>
              <w:marBottom w:val="0"/>
              <w:divBdr>
                <w:top w:val="none" w:sz="0" w:space="0" w:color="auto"/>
                <w:left w:val="none" w:sz="0" w:space="0" w:color="auto"/>
                <w:bottom w:val="none" w:sz="0" w:space="0" w:color="auto"/>
                <w:right w:val="none" w:sz="0" w:space="0" w:color="auto"/>
              </w:divBdr>
            </w:div>
            <w:div w:id="860246662">
              <w:marLeft w:val="0"/>
              <w:marRight w:val="0"/>
              <w:marTop w:val="0"/>
              <w:marBottom w:val="0"/>
              <w:divBdr>
                <w:top w:val="none" w:sz="0" w:space="0" w:color="auto"/>
                <w:left w:val="none" w:sz="0" w:space="0" w:color="auto"/>
                <w:bottom w:val="none" w:sz="0" w:space="0" w:color="auto"/>
                <w:right w:val="none" w:sz="0" w:space="0" w:color="auto"/>
              </w:divBdr>
            </w:div>
            <w:div w:id="1927877804">
              <w:marLeft w:val="0"/>
              <w:marRight w:val="0"/>
              <w:marTop w:val="0"/>
              <w:marBottom w:val="0"/>
              <w:divBdr>
                <w:top w:val="none" w:sz="0" w:space="0" w:color="auto"/>
                <w:left w:val="none" w:sz="0" w:space="0" w:color="auto"/>
                <w:bottom w:val="none" w:sz="0" w:space="0" w:color="auto"/>
                <w:right w:val="none" w:sz="0" w:space="0" w:color="auto"/>
              </w:divBdr>
            </w:div>
            <w:div w:id="170922701">
              <w:marLeft w:val="0"/>
              <w:marRight w:val="0"/>
              <w:marTop w:val="0"/>
              <w:marBottom w:val="0"/>
              <w:divBdr>
                <w:top w:val="none" w:sz="0" w:space="0" w:color="auto"/>
                <w:left w:val="none" w:sz="0" w:space="0" w:color="auto"/>
                <w:bottom w:val="none" w:sz="0" w:space="0" w:color="auto"/>
                <w:right w:val="none" w:sz="0" w:space="0" w:color="auto"/>
              </w:divBdr>
            </w:div>
            <w:div w:id="1036395105">
              <w:marLeft w:val="0"/>
              <w:marRight w:val="0"/>
              <w:marTop w:val="0"/>
              <w:marBottom w:val="0"/>
              <w:divBdr>
                <w:top w:val="none" w:sz="0" w:space="0" w:color="auto"/>
                <w:left w:val="none" w:sz="0" w:space="0" w:color="auto"/>
                <w:bottom w:val="none" w:sz="0" w:space="0" w:color="auto"/>
                <w:right w:val="none" w:sz="0" w:space="0" w:color="auto"/>
              </w:divBdr>
            </w:div>
            <w:div w:id="1787506261">
              <w:marLeft w:val="0"/>
              <w:marRight w:val="0"/>
              <w:marTop w:val="0"/>
              <w:marBottom w:val="0"/>
              <w:divBdr>
                <w:top w:val="none" w:sz="0" w:space="0" w:color="auto"/>
                <w:left w:val="none" w:sz="0" w:space="0" w:color="auto"/>
                <w:bottom w:val="none" w:sz="0" w:space="0" w:color="auto"/>
                <w:right w:val="none" w:sz="0" w:space="0" w:color="auto"/>
              </w:divBdr>
            </w:div>
            <w:div w:id="94981802">
              <w:marLeft w:val="0"/>
              <w:marRight w:val="0"/>
              <w:marTop w:val="0"/>
              <w:marBottom w:val="0"/>
              <w:divBdr>
                <w:top w:val="none" w:sz="0" w:space="0" w:color="auto"/>
                <w:left w:val="none" w:sz="0" w:space="0" w:color="auto"/>
                <w:bottom w:val="none" w:sz="0" w:space="0" w:color="auto"/>
                <w:right w:val="none" w:sz="0" w:space="0" w:color="auto"/>
              </w:divBdr>
            </w:div>
            <w:div w:id="37168272">
              <w:marLeft w:val="0"/>
              <w:marRight w:val="0"/>
              <w:marTop w:val="0"/>
              <w:marBottom w:val="0"/>
              <w:divBdr>
                <w:top w:val="none" w:sz="0" w:space="0" w:color="auto"/>
                <w:left w:val="none" w:sz="0" w:space="0" w:color="auto"/>
                <w:bottom w:val="none" w:sz="0" w:space="0" w:color="auto"/>
                <w:right w:val="none" w:sz="0" w:space="0" w:color="auto"/>
              </w:divBdr>
            </w:div>
            <w:div w:id="1233199805">
              <w:marLeft w:val="0"/>
              <w:marRight w:val="0"/>
              <w:marTop w:val="0"/>
              <w:marBottom w:val="0"/>
              <w:divBdr>
                <w:top w:val="none" w:sz="0" w:space="0" w:color="auto"/>
                <w:left w:val="none" w:sz="0" w:space="0" w:color="auto"/>
                <w:bottom w:val="none" w:sz="0" w:space="0" w:color="auto"/>
                <w:right w:val="none" w:sz="0" w:space="0" w:color="auto"/>
              </w:divBdr>
            </w:div>
            <w:div w:id="962659261">
              <w:marLeft w:val="0"/>
              <w:marRight w:val="0"/>
              <w:marTop w:val="0"/>
              <w:marBottom w:val="0"/>
              <w:divBdr>
                <w:top w:val="none" w:sz="0" w:space="0" w:color="auto"/>
                <w:left w:val="none" w:sz="0" w:space="0" w:color="auto"/>
                <w:bottom w:val="none" w:sz="0" w:space="0" w:color="auto"/>
                <w:right w:val="none" w:sz="0" w:space="0" w:color="auto"/>
              </w:divBdr>
            </w:div>
            <w:div w:id="1907836777">
              <w:marLeft w:val="0"/>
              <w:marRight w:val="0"/>
              <w:marTop w:val="0"/>
              <w:marBottom w:val="0"/>
              <w:divBdr>
                <w:top w:val="none" w:sz="0" w:space="0" w:color="auto"/>
                <w:left w:val="none" w:sz="0" w:space="0" w:color="auto"/>
                <w:bottom w:val="none" w:sz="0" w:space="0" w:color="auto"/>
                <w:right w:val="none" w:sz="0" w:space="0" w:color="auto"/>
              </w:divBdr>
            </w:div>
            <w:div w:id="389621709">
              <w:marLeft w:val="0"/>
              <w:marRight w:val="0"/>
              <w:marTop w:val="0"/>
              <w:marBottom w:val="0"/>
              <w:divBdr>
                <w:top w:val="none" w:sz="0" w:space="0" w:color="auto"/>
                <w:left w:val="none" w:sz="0" w:space="0" w:color="auto"/>
                <w:bottom w:val="none" w:sz="0" w:space="0" w:color="auto"/>
                <w:right w:val="none" w:sz="0" w:space="0" w:color="auto"/>
              </w:divBdr>
            </w:div>
            <w:div w:id="19149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3446">
      <w:bodyDiv w:val="1"/>
      <w:marLeft w:val="0"/>
      <w:marRight w:val="0"/>
      <w:marTop w:val="0"/>
      <w:marBottom w:val="0"/>
      <w:divBdr>
        <w:top w:val="none" w:sz="0" w:space="0" w:color="auto"/>
        <w:left w:val="none" w:sz="0" w:space="0" w:color="auto"/>
        <w:bottom w:val="none" w:sz="0" w:space="0" w:color="auto"/>
        <w:right w:val="none" w:sz="0" w:space="0" w:color="auto"/>
      </w:divBdr>
      <w:divsChild>
        <w:div w:id="1027562306">
          <w:marLeft w:val="0"/>
          <w:marRight w:val="0"/>
          <w:marTop w:val="0"/>
          <w:marBottom w:val="0"/>
          <w:divBdr>
            <w:top w:val="none" w:sz="0" w:space="0" w:color="auto"/>
            <w:left w:val="none" w:sz="0" w:space="0" w:color="auto"/>
            <w:bottom w:val="none" w:sz="0" w:space="0" w:color="auto"/>
            <w:right w:val="none" w:sz="0" w:space="0" w:color="auto"/>
          </w:divBdr>
          <w:divsChild>
            <w:div w:id="1799108328">
              <w:marLeft w:val="0"/>
              <w:marRight w:val="0"/>
              <w:marTop w:val="0"/>
              <w:marBottom w:val="0"/>
              <w:divBdr>
                <w:top w:val="none" w:sz="0" w:space="0" w:color="auto"/>
                <w:left w:val="none" w:sz="0" w:space="0" w:color="auto"/>
                <w:bottom w:val="none" w:sz="0" w:space="0" w:color="auto"/>
                <w:right w:val="none" w:sz="0" w:space="0" w:color="auto"/>
              </w:divBdr>
            </w:div>
            <w:div w:id="205993378">
              <w:marLeft w:val="0"/>
              <w:marRight w:val="0"/>
              <w:marTop w:val="0"/>
              <w:marBottom w:val="0"/>
              <w:divBdr>
                <w:top w:val="none" w:sz="0" w:space="0" w:color="auto"/>
                <w:left w:val="none" w:sz="0" w:space="0" w:color="auto"/>
                <w:bottom w:val="none" w:sz="0" w:space="0" w:color="auto"/>
                <w:right w:val="none" w:sz="0" w:space="0" w:color="auto"/>
              </w:divBdr>
            </w:div>
            <w:div w:id="424348612">
              <w:marLeft w:val="0"/>
              <w:marRight w:val="0"/>
              <w:marTop w:val="0"/>
              <w:marBottom w:val="0"/>
              <w:divBdr>
                <w:top w:val="none" w:sz="0" w:space="0" w:color="auto"/>
                <w:left w:val="none" w:sz="0" w:space="0" w:color="auto"/>
                <w:bottom w:val="none" w:sz="0" w:space="0" w:color="auto"/>
                <w:right w:val="none" w:sz="0" w:space="0" w:color="auto"/>
              </w:divBdr>
            </w:div>
            <w:div w:id="1995986445">
              <w:marLeft w:val="0"/>
              <w:marRight w:val="0"/>
              <w:marTop w:val="0"/>
              <w:marBottom w:val="0"/>
              <w:divBdr>
                <w:top w:val="none" w:sz="0" w:space="0" w:color="auto"/>
                <w:left w:val="none" w:sz="0" w:space="0" w:color="auto"/>
                <w:bottom w:val="none" w:sz="0" w:space="0" w:color="auto"/>
                <w:right w:val="none" w:sz="0" w:space="0" w:color="auto"/>
              </w:divBdr>
            </w:div>
            <w:div w:id="1612131540">
              <w:marLeft w:val="0"/>
              <w:marRight w:val="0"/>
              <w:marTop w:val="0"/>
              <w:marBottom w:val="0"/>
              <w:divBdr>
                <w:top w:val="none" w:sz="0" w:space="0" w:color="auto"/>
                <w:left w:val="none" w:sz="0" w:space="0" w:color="auto"/>
                <w:bottom w:val="none" w:sz="0" w:space="0" w:color="auto"/>
                <w:right w:val="none" w:sz="0" w:space="0" w:color="auto"/>
              </w:divBdr>
            </w:div>
            <w:div w:id="1453090982">
              <w:marLeft w:val="0"/>
              <w:marRight w:val="0"/>
              <w:marTop w:val="0"/>
              <w:marBottom w:val="0"/>
              <w:divBdr>
                <w:top w:val="none" w:sz="0" w:space="0" w:color="auto"/>
                <w:left w:val="none" w:sz="0" w:space="0" w:color="auto"/>
                <w:bottom w:val="none" w:sz="0" w:space="0" w:color="auto"/>
                <w:right w:val="none" w:sz="0" w:space="0" w:color="auto"/>
              </w:divBdr>
            </w:div>
            <w:div w:id="1430614479">
              <w:marLeft w:val="0"/>
              <w:marRight w:val="0"/>
              <w:marTop w:val="0"/>
              <w:marBottom w:val="0"/>
              <w:divBdr>
                <w:top w:val="none" w:sz="0" w:space="0" w:color="auto"/>
                <w:left w:val="none" w:sz="0" w:space="0" w:color="auto"/>
                <w:bottom w:val="none" w:sz="0" w:space="0" w:color="auto"/>
                <w:right w:val="none" w:sz="0" w:space="0" w:color="auto"/>
              </w:divBdr>
            </w:div>
            <w:div w:id="963464634">
              <w:marLeft w:val="0"/>
              <w:marRight w:val="0"/>
              <w:marTop w:val="0"/>
              <w:marBottom w:val="0"/>
              <w:divBdr>
                <w:top w:val="none" w:sz="0" w:space="0" w:color="auto"/>
                <w:left w:val="none" w:sz="0" w:space="0" w:color="auto"/>
                <w:bottom w:val="none" w:sz="0" w:space="0" w:color="auto"/>
                <w:right w:val="none" w:sz="0" w:space="0" w:color="auto"/>
              </w:divBdr>
            </w:div>
            <w:div w:id="2025087743">
              <w:marLeft w:val="0"/>
              <w:marRight w:val="0"/>
              <w:marTop w:val="0"/>
              <w:marBottom w:val="0"/>
              <w:divBdr>
                <w:top w:val="none" w:sz="0" w:space="0" w:color="auto"/>
                <w:left w:val="none" w:sz="0" w:space="0" w:color="auto"/>
                <w:bottom w:val="none" w:sz="0" w:space="0" w:color="auto"/>
                <w:right w:val="none" w:sz="0" w:space="0" w:color="auto"/>
              </w:divBdr>
            </w:div>
            <w:div w:id="1815298595">
              <w:marLeft w:val="0"/>
              <w:marRight w:val="0"/>
              <w:marTop w:val="0"/>
              <w:marBottom w:val="0"/>
              <w:divBdr>
                <w:top w:val="none" w:sz="0" w:space="0" w:color="auto"/>
                <w:left w:val="none" w:sz="0" w:space="0" w:color="auto"/>
                <w:bottom w:val="none" w:sz="0" w:space="0" w:color="auto"/>
                <w:right w:val="none" w:sz="0" w:space="0" w:color="auto"/>
              </w:divBdr>
            </w:div>
            <w:div w:id="1619601813">
              <w:marLeft w:val="0"/>
              <w:marRight w:val="0"/>
              <w:marTop w:val="0"/>
              <w:marBottom w:val="0"/>
              <w:divBdr>
                <w:top w:val="none" w:sz="0" w:space="0" w:color="auto"/>
                <w:left w:val="none" w:sz="0" w:space="0" w:color="auto"/>
                <w:bottom w:val="none" w:sz="0" w:space="0" w:color="auto"/>
                <w:right w:val="none" w:sz="0" w:space="0" w:color="auto"/>
              </w:divBdr>
            </w:div>
            <w:div w:id="1470324219">
              <w:marLeft w:val="0"/>
              <w:marRight w:val="0"/>
              <w:marTop w:val="0"/>
              <w:marBottom w:val="0"/>
              <w:divBdr>
                <w:top w:val="none" w:sz="0" w:space="0" w:color="auto"/>
                <w:left w:val="none" w:sz="0" w:space="0" w:color="auto"/>
                <w:bottom w:val="none" w:sz="0" w:space="0" w:color="auto"/>
                <w:right w:val="none" w:sz="0" w:space="0" w:color="auto"/>
              </w:divBdr>
            </w:div>
            <w:div w:id="481045736">
              <w:marLeft w:val="0"/>
              <w:marRight w:val="0"/>
              <w:marTop w:val="0"/>
              <w:marBottom w:val="0"/>
              <w:divBdr>
                <w:top w:val="none" w:sz="0" w:space="0" w:color="auto"/>
                <w:left w:val="none" w:sz="0" w:space="0" w:color="auto"/>
                <w:bottom w:val="none" w:sz="0" w:space="0" w:color="auto"/>
                <w:right w:val="none" w:sz="0" w:space="0" w:color="auto"/>
              </w:divBdr>
            </w:div>
            <w:div w:id="1410228790">
              <w:marLeft w:val="0"/>
              <w:marRight w:val="0"/>
              <w:marTop w:val="0"/>
              <w:marBottom w:val="0"/>
              <w:divBdr>
                <w:top w:val="none" w:sz="0" w:space="0" w:color="auto"/>
                <w:left w:val="none" w:sz="0" w:space="0" w:color="auto"/>
                <w:bottom w:val="none" w:sz="0" w:space="0" w:color="auto"/>
                <w:right w:val="none" w:sz="0" w:space="0" w:color="auto"/>
              </w:divBdr>
            </w:div>
            <w:div w:id="1285697417">
              <w:marLeft w:val="0"/>
              <w:marRight w:val="0"/>
              <w:marTop w:val="0"/>
              <w:marBottom w:val="0"/>
              <w:divBdr>
                <w:top w:val="none" w:sz="0" w:space="0" w:color="auto"/>
                <w:left w:val="none" w:sz="0" w:space="0" w:color="auto"/>
                <w:bottom w:val="none" w:sz="0" w:space="0" w:color="auto"/>
                <w:right w:val="none" w:sz="0" w:space="0" w:color="auto"/>
              </w:divBdr>
            </w:div>
            <w:div w:id="525748991">
              <w:marLeft w:val="0"/>
              <w:marRight w:val="0"/>
              <w:marTop w:val="0"/>
              <w:marBottom w:val="0"/>
              <w:divBdr>
                <w:top w:val="none" w:sz="0" w:space="0" w:color="auto"/>
                <w:left w:val="none" w:sz="0" w:space="0" w:color="auto"/>
                <w:bottom w:val="none" w:sz="0" w:space="0" w:color="auto"/>
                <w:right w:val="none" w:sz="0" w:space="0" w:color="auto"/>
              </w:divBdr>
            </w:div>
            <w:div w:id="1031490719">
              <w:marLeft w:val="0"/>
              <w:marRight w:val="0"/>
              <w:marTop w:val="0"/>
              <w:marBottom w:val="0"/>
              <w:divBdr>
                <w:top w:val="none" w:sz="0" w:space="0" w:color="auto"/>
                <w:left w:val="none" w:sz="0" w:space="0" w:color="auto"/>
                <w:bottom w:val="none" w:sz="0" w:space="0" w:color="auto"/>
                <w:right w:val="none" w:sz="0" w:space="0" w:color="auto"/>
              </w:divBdr>
            </w:div>
            <w:div w:id="424613545">
              <w:marLeft w:val="0"/>
              <w:marRight w:val="0"/>
              <w:marTop w:val="0"/>
              <w:marBottom w:val="0"/>
              <w:divBdr>
                <w:top w:val="none" w:sz="0" w:space="0" w:color="auto"/>
                <w:left w:val="none" w:sz="0" w:space="0" w:color="auto"/>
                <w:bottom w:val="none" w:sz="0" w:space="0" w:color="auto"/>
                <w:right w:val="none" w:sz="0" w:space="0" w:color="auto"/>
              </w:divBdr>
            </w:div>
            <w:div w:id="1483767452">
              <w:marLeft w:val="0"/>
              <w:marRight w:val="0"/>
              <w:marTop w:val="0"/>
              <w:marBottom w:val="0"/>
              <w:divBdr>
                <w:top w:val="none" w:sz="0" w:space="0" w:color="auto"/>
                <w:left w:val="none" w:sz="0" w:space="0" w:color="auto"/>
                <w:bottom w:val="none" w:sz="0" w:space="0" w:color="auto"/>
                <w:right w:val="none" w:sz="0" w:space="0" w:color="auto"/>
              </w:divBdr>
            </w:div>
            <w:div w:id="1161845515">
              <w:marLeft w:val="0"/>
              <w:marRight w:val="0"/>
              <w:marTop w:val="0"/>
              <w:marBottom w:val="0"/>
              <w:divBdr>
                <w:top w:val="none" w:sz="0" w:space="0" w:color="auto"/>
                <w:left w:val="none" w:sz="0" w:space="0" w:color="auto"/>
                <w:bottom w:val="none" w:sz="0" w:space="0" w:color="auto"/>
                <w:right w:val="none" w:sz="0" w:space="0" w:color="auto"/>
              </w:divBdr>
            </w:div>
            <w:div w:id="1485243161">
              <w:marLeft w:val="0"/>
              <w:marRight w:val="0"/>
              <w:marTop w:val="0"/>
              <w:marBottom w:val="0"/>
              <w:divBdr>
                <w:top w:val="none" w:sz="0" w:space="0" w:color="auto"/>
                <w:left w:val="none" w:sz="0" w:space="0" w:color="auto"/>
                <w:bottom w:val="none" w:sz="0" w:space="0" w:color="auto"/>
                <w:right w:val="none" w:sz="0" w:space="0" w:color="auto"/>
              </w:divBdr>
            </w:div>
            <w:div w:id="1555234945">
              <w:marLeft w:val="0"/>
              <w:marRight w:val="0"/>
              <w:marTop w:val="0"/>
              <w:marBottom w:val="0"/>
              <w:divBdr>
                <w:top w:val="none" w:sz="0" w:space="0" w:color="auto"/>
                <w:left w:val="none" w:sz="0" w:space="0" w:color="auto"/>
                <w:bottom w:val="none" w:sz="0" w:space="0" w:color="auto"/>
                <w:right w:val="none" w:sz="0" w:space="0" w:color="auto"/>
              </w:divBdr>
            </w:div>
            <w:div w:id="1678456436">
              <w:marLeft w:val="0"/>
              <w:marRight w:val="0"/>
              <w:marTop w:val="0"/>
              <w:marBottom w:val="0"/>
              <w:divBdr>
                <w:top w:val="none" w:sz="0" w:space="0" w:color="auto"/>
                <w:left w:val="none" w:sz="0" w:space="0" w:color="auto"/>
                <w:bottom w:val="none" w:sz="0" w:space="0" w:color="auto"/>
                <w:right w:val="none" w:sz="0" w:space="0" w:color="auto"/>
              </w:divBdr>
            </w:div>
            <w:div w:id="398089808">
              <w:marLeft w:val="0"/>
              <w:marRight w:val="0"/>
              <w:marTop w:val="0"/>
              <w:marBottom w:val="0"/>
              <w:divBdr>
                <w:top w:val="none" w:sz="0" w:space="0" w:color="auto"/>
                <w:left w:val="none" w:sz="0" w:space="0" w:color="auto"/>
                <w:bottom w:val="none" w:sz="0" w:space="0" w:color="auto"/>
                <w:right w:val="none" w:sz="0" w:space="0" w:color="auto"/>
              </w:divBdr>
            </w:div>
            <w:div w:id="1238128749">
              <w:marLeft w:val="0"/>
              <w:marRight w:val="0"/>
              <w:marTop w:val="0"/>
              <w:marBottom w:val="0"/>
              <w:divBdr>
                <w:top w:val="none" w:sz="0" w:space="0" w:color="auto"/>
                <w:left w:val="none" w:sz="0" w:space="0" w:color="auto"/>
                <w:bottom w:val="none" w:sz="0" w:space="0" w:color="auto"/>
                <w:right w:val="none" w:sz="0" w:space="0" w:color="auto"/>
              </w:divBdr>
            </w:div>
            <w:div w:id="1957904613">
              <w:marLeft w:val="0"/>
              <w:marRight w:val="0"/>
              <w:marTop w:val="0"/>
              <w:marBottom w:val="0"/>
              <w:divBdr>
                <w:top w:val="none" w:sz="0" w:space="0" w:color="auto"/>
                <w:left w:val="none" w:sz="0" w:space="0" w:color="auto"/>
                <w:bottom w:val="none" w:sz="0" w:space="0" w:color="auto"/>
                <w:right w:val="none" w:sz="0" w:space="0" w:color="auto"/>
              </w:divBdr>
            </w:div>
            <w:div w:id="1022820389">
              <w:marLeft w:val="0"/>
              <w:marRight w:val="0"/>
              <w:marTop w:val="0"/>
              <w:marBottom w:val="0"/>
              <w:divBdr>
                <w:top w:val="none" w:sz="0" w:space="0" w:color="auto"/>
                <w:left w:val="none" w:sz="0" w:space="0" w:color="auto"/>
                <w:bottom w:val="none" w:sz="0" w:space="0" w:color="auto"/>
                <w:right w:val="none" w:sz="0" w:space="0" w:color="auto"/>
              </w:divBdr>
            </w:div>
            <w:div w:id="591553206">
              <w:marLeft w:val="0"/>
              <w:marRight w:val="0"/>
              <w:marTop w:val="0"/>
              <w:marBottom w:val="0"/>
              <w:divBdr>
                <w:top w:val="none" w:sz="0" w:space="0" w:color="auto"/>
                <w:left w:val="none" w:sz="0" w:space="0" w:color="auto"/>
                <w:bottom w:val="none" w:sz="0" w:space="0" w:color="auto"/>
                <w:right w:val="none" w:sz="0" w:space="0" w:color="auto"/>
              </w:divBdr>
            </w:div>
            <w:div w:id="386532416">
              <w:marLeft w:val="0"/>
              <w:marRight w:val="0"/>
              <w:marTop w:val="0"/>
              <w:marBottom w:val="0"/>
              <w:divBdr>
                <w:top w:val="none" w:sz="0" w:space="0" w:color="auto"/>
                <w:left w:val="none" w:sz="0" w:space="0" w:color="auto"/>
                <w:bottom w:val="none" w:sz="0" w:space="0" w:color="auto"/>
                <w:right w:val="none" w:sz="0" w:space="0" w:color="auto"/>
              </w:divBdr>
            </w:div>
            <w:div w:id="469372802">
              <w:marLeft w:val="0"/>
              <w:marRight w:val="0"/>
              <w:marTop w:val="0"/>
              <w:marBottom w:val="0"/>
              <w:divBdr>
                <w:top w:val="none" w:sz="0" w:space="0" w:color="auto"/>
                <w:left w:val="none" w:sz="0" w:space="0" w:color="auto"/>
                <w:bottom w:val="none" w:sz="0" w:space="0" w:color="auto"/>
                <w:right w:val="none" w:sz="0" w:space="0" w:color="auto"/>
              </w:divBdr>
            </w:div>
            <w:div w:id="39981981">
              <w:marLeft w:val="0"/>
              <w:marRight w:val="0"/>
              <w:marTop w:val="0"/>
              <w:marBottom w:val="0"/>
              <w:divBdr>
                <w:top w:val="none" w:sz="0" w:space="0" w:color="auto"/>
                <w:left w:val="none" w:sz="0" w:space="0" w:color="auto"/>
                <w:bottom w:val="none" w:sz="0" w:space="0" w:color="auto"/>
                <w:right w:val="none" w:sz="0" w:space="0" w:color="auto"/>
              </w:divBdr>
            </w:div>
            <w:div w:id="20240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03572">
      <w:bodyDiv w:val="1"/>
      <w:marLeft w:val="0"/>
      <w:marRight w:val="0"/>
      <w:marTop w:val="0"/>
      <w:marBottom w:val="0"/>
      <w:divBdr>
        <w:top w:val="none" w:sz="0" w:space="0" w:color="auto"/>
        <w:left w:val="none" w:sz="0" w:space="0" w:color="auto"/>
        <w:bottom w:val="none" w:sz="0" w:space="0" w:color="auto"/>
        <w:right w:val="none" w:sz="0" w:space="0" w:color="auto"/>
      </w:divBdr>
    </w:div>
    <w:div w:id="515273411">
      <w:bodyDiv w:val="1"/>
      <w:marLeft w:val="0"/>
      <w:marRight w:val="0"/>
      <w:marTop w:val="0"/>
      <w:marBottom w:val="0"/>
      <w:divBdr>
        <w:top w:val="none" w:sz="0" w:space="0" w:color="auto"/>
        <w:left w:val="none" w:sz="0" w:space="0" w:color="auto"/>
        <w:bottom w:val="none" w:sz="0" w:space="0" w:color="auto"/>
        <w:right w:val="none" w:sz="0" w:space="0" w:color="auto"/>
      </w:divBdr>
    </w:div>
    <w:div w:id="521356449">
      <w:bodyDiv w:val="1"/>
      <w:marLeft w:val="0"/>
      <w:marRight w:val="0"/>
      <w:marTop w:val="0"/>
      <w:marBottom w:val="0"/>
      <w:divBdr>
        <w:top w:val="none" w:sz="0" w:space="0" w:color="auto"/>
        <w:left w:val="none" w:sz="0" w:space="0" w:color="auto"/>
        <w:bottom w:val="none" w:sz="0" w:space="0" w:color="auto"/>
        <w:right w:val="none" w:sz="0" w:space="0" w:color="auto"/>
      </w:divBdr>
    </w:div>
    <w:div w:id="630132037">
      <w:bodyDiv w:val="1"/>
      <w:marLeft w:val="0"/>
      <w:marRight w:val="0"/>
      <w:marTop w:val="0"/>
      <w:marBottom w:val="0"/>
      <w:divBdr>
        <w:top w:val="none" w:sz="0" w:space="0" w:color="auto"/>
        <w:left w:val="none" w:sz="0" w:space="0" w:color="auto"/>
        <w:bottom w:val="none" w:sz="0" w:space="0" w:color="auto"/>
        <w:right w:val="none" w:sz="0" w:space="0" w:color="auto"/>
      </w:divBdr>
    </w:div>
    <w:div w:id="643892741">
      <w:bodyDiv w:val="1"/>
      <w:marLeft w:val="0"/>
      <w:marRight w:val="0"/>
      <w:marTop w:val="0"/>
      <w:marBottom w:val="0"/>
      <w:divBdr>
        <w:top w:val="none" w:sz="0" w:space="0" w:color="auto"/>
        <w:left w:val="none" w:sz="0" w:space="0" w:color="auto"/>
        <w:bottom w:val="none" w:sz="0" w:space="0" w:color="auto"/>
        <w:right w:val="none" w:sz="0" w:space="0" w:color="auto"/>
      </w:divBdr>
    </w:div>
    <w:div w:id="658190818">
      <w:bodyDiv w:val="1"/>
      <w:marLeft w:val="0"/>
      <w:marRight w:val="0"/>
      <w:marTop w:val="0"/>
      <w:marBottom w:val="0"/>
      <w:divBdr>
        <w:top w:val="none" w:sz="0" w:space="0" w:color="auto"/>
        <w:left w:val="none" w:sz="0" w:space="0" w:color="auto"/>
        <w:bottom w:val="none" w:sz="0" w:space="0" w:color="auto"/>
        <w:right w:val="none" w:sz="0" w:space="0" w:color="auto"/>
      </w:divBdr>
    </w:div>
    <w:div w:id="707336002">
      <w:bodyDiv w:val="1"/>
      <w:marLeft w:val="0"/>
      <w:marRight w:val="0"/>
      <w:marTop w:val="0"/>
      <w:marBottom w:val="0"/>
      <w:divBdr>
        <w:top w:val="none" w:sz="0" w:space="0" w:color="auto"/>
        <w:left w:val="none" w:sz="0" w:space="0" w:color="auto"/>
        <w:bottom w:val="none" w:sz="0" w:space="0" w:color="auto"/>
        <w:right w:val="none" w:sz="0" w:space="0" w:color="auto"/>
      </w:divBdr>
    </w:div>
    <w:div w:id="734861107">
      <w:bodyDiv w:val="1"/>
      <w:marLeft w:val="0"/>
      <w:marRight w:val="0"/>
      <w:marTop w:val="0"/>
      <w:marBottom w:val="0"/>
      <w:divBdr>
        <w:top w:val="none" w:sz="0" w:space="0" w:color="auto"/>
        <w:left w:val="none" w:sz="0" w:space="0" w:color="auto"/>
        <w:bottom w:val="none" w:sz="0" w:space="0" w:color="auto"/>
        <w:right w:val="none" w:sz="0" w:space="0" w:color="auto"/>
      </w:divBdr>
    </w:div>
    <w:div w:id="754010069">
      <w:bodyDiv w:val="1"/>
      <w:marLeft w:val="0"/>
      <w:marRight w:val="0"/>
      <w:marTop w:val="0"/>
      <w:marBottom w:val="0"/>
      <w:divBdr>
        <w:top w:val="none" w:sz="0" w:space="0" w:color="auto"/>
        <w:left w:val="none" w:sz="0" w:space="0" w:color="auto"/>
        <w:bottom w:val="none" w:sz="0" w:space="0" w:color="auto"/>
        <w:right w:val="none" w:sz="0" w:space="0" w:color="auto"/>
      </w:divBdr>
      <w:divsChild>
        <w:div w:id="2109345270">
          <w:marLeft w:val="0"/>
          <w:marRight w:val="0"/>
          <w:marTop w:val="0"/>
          <w:marBottom w:val="0"/>
          <w:divBdr>
            <w:top w:val="none" w:sz="0" w:space="0" w:color="auto"/>
            <w:left w:val="none" w:sz="0" w:space="0" w:color="auto"/>
            <w:bottom w:val="none" w:sz="0" w:space="0" w:color="auto"/>
            <w:right w:val="none" w:sz="0" w:space="0" w:color="auto"/>
          </w:divBdr>
          <w:divsChild>
            <w:div w:id="483787888">
              <w:marLeft w:val="0"/>
              <w:marRight w:val="0"/>
              <w:marTop w:val="0"/>
              <w:marBottom w:val="0"/>
              <w:divBdr>
                <w:top w:val="none" w:sz="0" w:space="0" w:color="auto"/>
                <w:left w:val="none" w:sz="0" w:space="0" w:color="auto"/>
                <w:bottom w:val="none" w:sz="0" w:space="0" w:color="auto"/>
                <w:right w:val="none" w:sz="0" w:space="0" w:color="auto"/>
              </w:divBdr>
            </w:div>
            <w:div w:id="1314290246">
              <w:marLeft w:val="0"/>
              <w:marRight w:val="0"/>
              <w:marTop w:val="0"/>
              <w:marBottom w:val="0"/>
              <w:divBdr>
                <w:top w:val="none" w:sz="0" w:space="0" w:color="auto"/>
                <w:left w:val="none" w:sz="0" w:space="0" w:color="auto"/>
                <w:bottom w:val="none" w:sz="0" w:space="0" w:color="auto"/>
                <w:right w:val="none" w:sz="0" w:space="0" w:color="auto"/>
              </w:divBdr>
            </w:div>
            <w:div w:id="2108035172">
              <w:marLeft w:val="0"/>
              <w:marRight w:val="0"/>
              <w:marTop w:val="0"/>
              <w:marBottom w:val="0"/>
              <w:divBdr>
                <w:top w:val="none" w:sz="0" w:space="0" w:color="auto"/>
                <w:left w:val="none" w:sz="0" w:space="0" w:color="auto"/>
                <w:bottom w:val="none" w:sz="0" w:space="0" w:color="auto"/>
                <w:right w:val="none" w:sz="0" w:space="0" w:color="auto"/>
              </w:divBdr>
            </w:div>
            <w:div w:id="1765031962">
              <w:marLeft w:val="0"/>
              <w:marRight w:val="0"/>
              <w:marTop w:val="0"/>
              <w:marBottom w:val="0"/>
              <w:divBdr>
                <w:top w:val="none" w:sz="0" w:space="0" w:color="auto"/>
                <w:left w:val="none" w:sz="0" w:space="0" w:color="auto"/>
                <w:bottom w:val="none" w:sz="0" w:space="0" w:color="auto"/>
                <w:right w:val="none" w:sz="0" w:space="0" w:color="auto"/>
              </w:divBdr>
            </w:div>
            <w:div w:id="876938452">
              <w:marLeft w:val="0"/>
              <w:marRight w:val="0"/>
              <w:marTop w:val="0"/>
              <w:marBottom w:val="0"/>
              <w:divBdr>
                <w:top w:val="none" w:sz="0" w:space="0" w:color="auto"/>
                <w:left w:val="none" w:sz="0" w:space="0" w:color="auto"/>
                <w:bottom w:val="none" w:sz="0" w:space="0" w:color="auto"/>
                <w:right w:val="none" w:sz="0" w:space="0" w:color="auto"/>
              </w:divBdr>
            </w:div>
            <w:div w:id="848368783">
              <w:marLeft w:val="0"/>
              <w:marRight w:val="0"/>
              <w:marTop w:val="0"/>
              <w:marBottom w:val="0"/>
              <w:divBdr>
                <w:top w:val="none" w:sz="0" w:space="0" w:color="auto"/>
                <w:left w:val="none" w:sz="0" w:space="0" w:color="auto"/>
                <w:bottom w:val="none" w:sz="0" w:space="0" w:color="auto"/>
                <w:right w:val="none" w:sz="0" w:space="0" w:color="auto"/>
              </w:divBdr>
            </w:div>
            <w:div w:id="1170483995">
              <w:marLeft w:val="0"/>
              <w:marRight w:val="0"/>
              <w:marTop w:val="0"/>
              <w:marBottom w:val="0"/>
              <w:divBdr>
                <w:top w:val="none" w:sz="0" w:space="0" w:color="auto"/>
                <w:left w:val="none" w:sz="0" w:space="0" w:color="auto"/>
                <w:bottom w:val="none" w:sz="0" w:space="0" w:color="auto"/>
                <w:right w:val="none" w:sz="0" w:space="0" w:color="auto"/>
              </w:divBdr>
            </w:div>
            <w:div w:id="832992192">
              <w:marLeft w:val="0"/>
              <w:marRight w:val="0"/>
              <w:marTop w:val="0"/>
              <w:marBottom w:val="0"/>
              <w:divBdr>
                <w:top w:val="none" w:sz="0" w:space="0" w:color="auto"/>
                <w:left w:val="none" w:sz="0" w:space="0" w:color="auto"/>
                <w:bottom w:val="none" w:sz="0" w:space="0" w:color="auto"/>
                <w:right w:val="none" w:sz="0" w:space="0" w:color="auto"/>
              </w:divBdr>
            </w:div>
            <w:div w:id="963924798">
              <w:marLeft w:val="0"/>
              <w:marRight w:val="0"/>
              <w:marTop w:val="0"/>
              <w:marBottom w:val="0"/>
              <w:divBdr>
                <w:top w:val="none" w:sz="0" w:space="0" w:color="auto"/>
                <w:left w:val="none" w:sz="0" w:space="0" w:color="auto"/>
                <w:bottom w:val="none" w:sz="0" w:space="0" w:color="auto"/>
                <w:right w:val="none" w:sz="0" w:space="0" w:color="auto"/>
              </w:divBdr>
            </w:div>
            <w:div w:id="599218288">
              <w:marLeft w:val="0"/>
              <w:marRight w:val="0"/>
              <w:marTop w:val="0"/>
              <w:marBottom w:val="0"/>
              <w:divBdr>
                <w:top w:val="none" w:sz="0" w:space="0" w:color="auto"/>
                <w:left w:val="none" w:sz="0" w:space="0" w:color="auto"/>
                <w:bottom w:val="none" w:sz="0" w:space="0" w:color="auto"/>
                <w:right w:val="none" w:sz="0" w:space="0" w:color="auto"/>
              </w:divBdr>
            </w:div>
            <w:div w:id="1555850227">
              <w:marLeft w:val="0"/>
              <w:marRight w:val="0"/>
              <w:marTop w:val="0"/>
              <w:marBottom w:val="0"/>
              <w:divBdr>
                <w:top w:val="none" w:sz="0" w:space="0" w:color="auto"/>
                <w:left w:val="none" w:sz="0" w:space="0" w:color="auto"/>
                <w:bottom w:val="none" w:sz="0" w:space="0" w:color="auto"/>
                <w:right w:val="none" w:sz="0" w:space="0" w:color="auto"/>
              </w:divBdr>
            </w:div>
            <w:div w:id="210265080">
              <w:marLeft w:val="0"/>
              <w:marRight w:val="0"/>
              <w:marTop w:val="0"/>
              <w:marBottom w:val="0"/>
              <w:divBdr>
                <w:top w:val="none" w:sz="0" w:space="0" w:color="auto"/>
                <w:left w:val="none" w:sz="0" w:space="0" w:color="auto"/>
                <w:bottom w:val="none" w:sz="0" w:space="0" w:color="auto"/>
                <w:right w:val="none" w:sz="0" w:space="0" w:color="auto"/>
              </w:divBdr>
            </w:div>
            <w:div w:id="1357388860">
              <w:marLeft w:val="0"/>
              <w:marRight w:val="0"/>
              <w:marTop w:val="0"/>
              <w:marBottom w:val="0"/>
              <w:divBdr>
                <w:top w:val="none" w:sz="0" w:space="0" w:color="auto"/>
                <w:left w:val="none" w:sz="0" w:space="0" w:color="auto"/>
                <w:bottom w:val="none" w:sz="0" w:space="0" w:color="auto"/>
                <w:right w:val="none" w:sz="0" w:space="0" w:color="auto"/>
              </w:divBdr>
            </w:div>
            <w:div w:id="867138313">
              <w:marLeft w:val="0"/>
              <w:marRight w:val="0"/>
              <w:marTop w:val="0"/>
              <w:marBottom w:val="0"/>
              <w:divBdr>
                <w:top w:val="none" w:sz="0" w:space="0" w:color="auto"/>
                <w:left w:val="none" w:sz="0" w:space="0" w:color="auto"/>
                <w:bottom w:val="none" w:sz="0" w:space="0" w:color="auto"/>
                <w:right w:val="none" w:sz="0" w:space="0" w:color="auto"/>
              </w:divBdr>
            </w:div>
            <w:div w:id="977421544">
              <w:marLeft w:val="0"/>
              <w:marRight w:val="0"/>
              <w:marTop w:val="0"/>
              <w:marBottom w:val="0"/>
              <w:divBdr>
                <w:top w:val="none" w:sz="0" w:space="0" w:color="auto"/>
                <w:left w:val="none" w:sz="0" w:space="0" w:color="auto"/>
                <w:bottom w:val="none" w:sz="0" w:space="0" w:color="auto"/>
                <w:right w:val="none" w:sz="0" w:space="0" w:color="auto"/>
              </w:divBdr>
            </w:div>
            <w:div w:id="555899035">
              <w:marLeft w:val="0"/>
              <w:marRight w:val="0"/>
              <w:marTop w:val="0"/>
              <w:marBottom w:val="0"/>
              <w:divBdr>
                <w:top w:val="none" w:sz="0" w:space="0" w:color="auto"/>
                <w:left w:val="none" w:sz="0" w:space="0" w:color="auto"/>
                <w:bottom w:val="none" w:sz="0" w:space="0" w:color="auto"/>
                <w:right w:val="none" w:sz="0" w:space="0" w:color="auto"/>
              </w:divBdr>
            </w:div>
            <w:div w:id="1611626244">
              <w:marLeft w:val="0"/>
              <w:marRight w:val="0"/>
              <w:marTop w:val="0"/>
              <w:marBottom w:val="0"/>
              <w:divBdr>
                <w:top w:val="none" w:sz="0" w:space="0" w:color="auto"/>
                <w:left w:val="none" w:sz="0" w:space="0" w:color="auto"/>
                <w:bottom w:val="none" w:sz="0" w:space="0" w:color="auto"/>
                <w:right w:val="none" w:sz="0" w:space="0" w:color="auto"/>
              </w:divBdr>
            </w:div>
            <w:div w:id="318922232">
              <w:marLeft w:val="0"/>
              <w:marRight w:val="0"/>
              <w:marTop w:val="0"/>
              <w:marBottom w:val="0"/>
              <w:divBdr>
                <w:top w:val="none" w:sz="0" w:space="0" w:color="auto"/>
                <w:left w:val="none" w:sz="0" w:space="0" w:color="auto"/>
                <w:bottom w:val="none" w:sz="0" w:space="0" w:color="auto"/>
                <w:right w:val="none" w:sz="0" w:space="0" w:color="auto"/>
              </w:divBdr>
            </w:div>
            <w:div w:id="548491271">
              <w:marLeft w:val="0"/>
              <w:marRight w:val="0"/>
              <w:marTop w:val="0"/>
              <w:marBottom w:val="0"/>
              <w:divBdr>
                <w:top w:val="none" w:sz="0" w:space="0" w:color="auto"/>
                <w:left w:val="none" w:sz="0" w:space="0" w:color="auto"/>
                <w:bottom w:val="none" w:sz="0" w:space="0" w:color="auto"/>
                <w:right w:val="none" w:sz="0" w:space="0" w:color="auto"/>
              </w:divBdr>
            </w:div>
            <w:div w:id="1287809533">
              <w:marLeft w:val="0"/>
              <w:marRight w:val="0"/>
              <w:marTop w:val="0"/>
              <w:marBottom w:val="0"/>
              <w:divBdr>
                <w:top w:val="none" w:sz="0" w:space="0" w:color="auto"/>
                <w:left w:val="none" w:sz="0" w:space="0" w:color="auto"/>
                <w:bottom w:val="none" w:sz="0" w:space="0" w:color="auto"/>
                <w:right w:val="none" w:sz="0" w:space="0" w:color="auto"/>
              </w:divBdr>
            </w:div>
            <w:div w:id="758525936">
              <w:marLeft w:val="0"/>
              <w:marRight w:val="0"/>
              <w:marTop w:val="0"/>
              <w:marBottom w:val="0"/>
              <w:divBdr>
                <w:top w:val="none" w:sz="0" w:space="0" w:color="auto"/>
                <w:left w:val="none" w:sz="0" w:space="0" w:color="auto"/>
                <w:bottom w:val="none" w:sz="0" w:space="0" w:color="auto"/>
                <w:right w:val="none" w:sz="0" w:space="0" w:color="auto"/>
              </w:divBdr>
            </w:div>
            <w:div w:id="674919726">
              <w:marLeft w:val="0"/>
              <w:marRight w:val="0"/>
              <w:marTop w:val="0"/>
              <w:marBottom w:val="0"/>
              <w:divBdr>
                <w:top w:val="none" w:sz="0" w:space="0" w:color="auto"/>
                <w:left w:val="none" w:sz="0" w:space="0" w:color="auto"/>
                <w:bottom w:val="none" w:sz="0" w:space="0" w:color="auto"/>
                <w:right w:val="none" w:sz="0" w:space="0" w:color="auto"/>
              </w:divBdr>
            </w:div>
            <w:div w:id="407963628">
              <w:marLeft w:val="0"/>
              <w:marRight w:val="0"/>
              <w:marTop w:val="0"/>
              <w:marBottom w:val="0"/>
              <w:divBdr>
                <w:top w:val="none" w:sz="0" w:space="0" w:color="auto"/>
                <w:left w:val="none" w:sz="0" w:space="0" w:color="auto"/>
                <w:bottom w:val="none" w:sz="0" w:space="0" w:color="auto"/>
                <w:right w:val="none" w:sz="0" w:space="0" w:color="auto"/>
              </w:divBdr>
            </w:div>
            <w:div w:id="2019038754">
              <w:marLeft w:val="0"/>
              <w:marRight w:val="0"/>
              <w:marTop w:val="0"/>
              <w:marBottom w:val="0"/>
              <w:divBdr>
                <w:top w:val="none" w:sz="0" w:space="0" w:color="auto"/>
                <w:left w:val="none" w:sz="0" w:space="0" w:color="auto"/>
                <w:bottom w:val="none" w:sz="0" w:space="0" w:color="auto"/>
                <w:right w:val="none" w:sz="0" w:space="0" w:color="auto"/>
              </w:divBdr>
            </w:div>
            <w:div w:id="750657624">
              <w:marLeft w:val="0"/>
              <w:marRight w:val="0"/>
              <w:marTop w:val="0"/>
              <w:marBottom w:val="0"/>
              <w:divBdr>
                <w:top w:val="none" w:sz="0" w:space="0" w:color="auto"/>
                <w:left w:val="none" w:sz="0" w:space="0" w:color="auto"/>
                <w:bottom w:val="none" w:sz="0" w:space="0" w:color="auto"/>
                <w:right w:val="none" w:sz="0" w:space="0" w:color="auto"/>
              </w:divBdr>
            </w:div>
            <w:div w:id="1630210399">
              <w:marLeft w:val="0"/>
              <w:marRight w:val="0"/>
              <w:marTop w:val="0"/>
              <w:marBottom w:val="0"/>
              <w:divBdr>
                <w:top w:val="none" w:sz="0" w:space="0" w:color="auto"/>
                <w:left w:val="none" w:sz="0" w:space="0" w:color="auto"/>
                <w:bottom w:val="none" w:sz="0" w:space="0" w:color="auto"/>
                <w:right w:val="none" w:sz="0" w:space="0" w:color="auto"/>
              </w:divBdr>
            </w:div>
            <w:div w:id="2116437182">
              <w:marLeft w:val="0"/>
              <w:marRight w:val="0"/>
              <w:marTop w:val="0"/>
              <w:marBottom w:val="0"/>
              <w:divBdr>
                <w:top w:val="none" w:sz="0" w:space="0" w:color="auto"/>
                <w:left w:val="none" w:sz="0" w:space="0" w:color="auto"/>
                <w:bottom w:val="none" w:sz="0" w:space="0" w:color="auto"/>
                <w:right w:val="none" w:sz="0" w:space="0" w:color="auto"/>
              </w:divBdr>
            </w:div>
            <w:div w:id="1349410227">
              <w:marLeft w:val="0"/>
              <w:marRight w:val="0"/>
              <w:marTop w:val="0"/>
              <w:marBottom w:val="0"/>
              <w:divBdr>
                <w:top w:val="none" w:sz="0" w:space="0" w:color="auto"/>
                <w:left w:val="none" w:sz="0" w:space="0" w:color="auto"/>
                <w:bottom w:val="none" w:sz="0" w:space="0" w:color="auto"/>
                <w:right w:val="none" w:sz="0" w:space="0" w:color="auto"/>
              </w:divBdr>
            </w:div>
            <w:div w:id="1083913962">
              <w:marLeft w:val="0"/>
              <w:marRight w:val="0"/>
              <w:marTop w:val="0"/>
              <w:marBottom w:val="0"/>
              <w:divBdr>
                <w:top w:val="none" w:sz="0" w:space="0" w:color="auto"/>
                <w:left w:val="none" w:sz="0" w:space="0" w:color="auto"/>
                <w:bottom w:val="none" w:sz="0" w:space="0" w:color="auto"/>
                <w:right w:val="none" w:sz="0" w:space="0" w:color="auto"/>
              </w:divBdr>
            </w:div>
            <w:div w:id="1339387959">
              <w:marLeft w:val="0"/>
              <w:marRight w:val="0"/>
              <w:marTop w:val="0"/>
              <w:marBottom w:val="0"/>
              <w:divBdr>
                <w:top w:val="none" w:sz="0" w:space="0" w:color="auto"/>
                <w:left w:val="none" w:sz="0" w:space="0" w:color="auto"/>
                <w:bottom w:val="none" w:sz="0" w:space="0" w:color="auto"/>
                <w:right w:val="none" w:sz="0" w:space="0" w:color="auto"/>
              </w:divBdr>
            </w:div>
            <w:div w:id="554970431">
              <w:marLeft w:val="0"/>
              <w:marRight w:val="0"/>
              <w:marTop w:val="0"/>
              <w:marBottom w:val="0"/>
              <w:divBdr>
                <w:top w:val="none" w:sz="0" w:space="0" w:color="auto"/>
                <w:left w:val="none" w:sz="0" w:space="0" w:color="auto"/>
                <w:bottom w:val="none" w:sz="0" w:space="0" w:color="auto"/>
                <w:right w:val="none" w:sz="0" w:space="0" w:color="auto"/>
              </w:divBdr>
            </w:div>
            <w:div w:id="1467775563">
              <w:marLeft w:val="0"/>
              <w:marRight w:val="0"/>
              <w:marTop w:val="0"/>
              <w:marBottom w:val="0"/>
              <w:divBdr>
                <w:top w:val="none" w:sz="0" w:space="0" w:color="auto"/>
                <w:left w:val="none" w:sz="0" w:space="0" w:color="auto"/>
                <w:bottom w:val="none" w:sz="0" w:space="0" w:color="auto"/>
                <w:right w:val="none" w:sz="0" w:space="0" w:color="auto"/>
              </w:divBdr>
            </w:div>
            <w:div w:id="833380510">
              <w:marLeft w:val="0"/>
              <w:marRight w:val="0"/>
              <w:marTop w:val="0"/>
              <w:marBottom w:val="0"/>
              <w:divBdr>
                <w:top w:val="none" w:sz="0" w:space="0" w:color="auto"/>
                <w:left w:val="none" w:sz="0" w:space="0" w:color="auto"/>
                <w:bottom w:val="none" w:sz="0" w:space="0" w:color="auto"/>
                <w:right w:val="none" w:sz="0" w:space="0" w:color="auto"/>
              </w:divBdr>
            </w:div>
            <w:div w:id="553781675">
              <w:marLeft w:val="0"/>
              <w:marRight w:val="0"/>
              <w:marTop w:val="0"/>
              <w:marBottom w:val="0"/>
              <w:divBdr>
                <w:top w:val="none" w:sz="0" w:space="0" w:color="auto"/>
                <w:left w:val="none" w:sz="0" w:space="0" w:color="auto"/>
                <w:bottom w:val="none" w:sz="0" w:space="0" w:color="auto"/>
                <w:right w:val="none" w:sz="0" w:space="0" w:color="auto"/>
              </w:divBdr>
            </w:div>
            <w:div w:id="1892383261">
              <w:marLeft w:val="0"/>
              <w:marRight w:val="0"/>
              <w:marTop w:val="0"/>
              <w:marBottom w:val="0"/>
              <w:divBdr>
                <w:top w:val="none" w:sz="0" w:space="0" w:color="auto"/>
                <w:left w:val="none" w:sz="0" w:space="0" w:color="auto"/>
                <w:bottom w:val="none" w:sz="0" w:space="0" w:color="auto"/>
                <w:right w:val="none" w:sz="0" w:space="0" w:color="auto"/>
              </w:divBdr>
            </w:div>
            <w:div w:id="1297948198">
              <w:marLeft w:val="0"/>
              <w:marRight w:val="0"/>
              <w:marTop w:val="0"/>
              <w:marBottom w:val="0"/>
              <w:divBdr>
                <w:top w:val="none" w:sz="0" w:space="0" w:color="auto"/>
                <w:left w:val="none" w:sz="0" w:space="0" w:color="auto"/>
                <w:bottom w:val="none" w:sz="0" w:space="0" w:color="auto"/>
                <w:right w:val="none" w:sz="0" w:space="0" w:color="auto"/>
              </w:divBdr>
            </w:div>
            <w:div w:id="835610549">
              <w:marLeft w:val="0"/>
              <w:marRight w:val="0"/>
              <w:marTop w:val="0"/>
              <w:marBottom w:val="0"/>
              <w:divBdr>
                <w:top w:val="none" w:sz="0" w:space="0" w:color="auto"/>
                <w:left w:val="none" w:sz="0" w:space="0" w:color="auto"/>
                <w:bottom w:val="none" w:sz="0" w:space="0" w:color="auto"/>
                <w:right w:val="none" w:sz="0" w:space="0" w:color="auto"/>
              </w:divBdr>
            </w:div>
            <w:div w:id="990717632">
              <w:marLeft w:val="0"/>
              <w:marRight w:val="0"/>
              <w:marTop w:val="0"/>
              <w:marBottom w:val="0"/>
              <w:divBdr>
                <w:top w:val="none" w:sz="0" w:space="0" w:color="auto"/>
                <w:left w:val="none" w:sz="0" w:space="0" w:color="auto"/>
                <w:bottom w:val="none" w:sz="0" w:space="0" w:color="auto"/>
                <w:right w:val="none" w:sz="0" w:space="0" w:color="auto"/>
              </w:divBdr>
            </w:div>
            <w:div w:id="727731142">
              <w:marLeft w:val="0"/>
              <w:marRight w:val="0"/>
              <w:marTop w:val="0"/>
              <w:marBottom w:val="0"/>
              <w:divBdr>
                <w:top w:val="none" w:sz="0" w:space="0" w:color="auto"/>
                <w:left w:val="none" w:sz="0" w:space="0" w:color="auto"/>
                <w:bottom w:val="none" w:sz="0" w:space="0" w:color="auto"/>
                <w:right w:val="none" w:sz="0" w:space="0" w:color="auto"/>
              </w:divBdr>
            </w:div>
            <w:div w:id="2137066562">
              <w:marLeft w:val="0"/>
              <w:marRight w:val="0"/>
              <w:marTop w:val="0"/>
              <w:marBottom w:val="0"/>
              <w:divBdr>
                <w:top w:val="none" w:sz="0" w:space="0" w:color="auto"/>
                <w:left w:val="none" w:sz="0" w:space="0" w:color="auto"/>
                <w:bottom w:val="none" w:sz="0" w:space="0" w:color="auto"/>
                <w:right w:val="none" w:sz="0" w:space="0" w:color="auto"/>
              </w:divBdr>
            </w:div>
            <w:div w:id="1409381781">
              <w:marLeft w:val="0"/>
              <w:marRight w:val="0"/>
              <w:marTop w:val="0"/>
              <w:marBottom w:val="0"/>
              <w:divBdr>
                <w:top w:val="none" w:sz="0" w:space="0" w:color="auto"/>
                <w:left w:val="none" w:sz="0" w:space="0" w:color="auto"/>
                <w:bottom w:val="none" w:sz="0" w:space="0" w:color="auto"/>
                <w:right w:val="none" w:sz="0" w:space="0" w:color="auto"/>
              </w:divBdr>
            </w:div>
            <w:div w:id="239948636">
              <w:marLeft w:val="0"/>
              <w:marRight w:val="0"/>
              <w:marTop w:val="0"/>
              <w:marBottom w:val="0"/>
              <w:divBdr>
                <w:top w:val="none" w:sz="0" w:space="0" w:color="auto"/>
                <w:left w:val="none" w:sz="0" w:space="0" w:color="auto"/>
                <w:bottom w:val="none" w:sz="0" w:space="0" w:color="auto"/>
                <w:right w:val="none" w:sz="0" w:space="0" w:color="auto"/>
              </w:divBdr>
            </w:div>
            <w:div w:id="268663114">
              <w:marLeft w:val="0"/>
              <w:marRight w:val="0"/>
              <w:marTop w:val="0"/>
              <w:marBottom w:val="0"/>
              <w:divBdr>
                <w:top w:val="none" w:sz="0" w:space="0" w:color="auto"/>
                <w:left w:val="none" w:sz="0" w:space="0" w:color="auto"/>
                <w:bottom w:val="none" w:sz="0" w:space="0" w:color="auto"/>
                <w:right w:val="none" w:sz="0" w:space="0" w:color="auto"/>
              </w:divBdr>
            </w:div>
            <w:div w:id="1077822597">
              <w:marLeft w:val="0"/>
              <w:marRight w:val="0"/>
              <w:marTop w:val="0"/>
              <w:marBottom w:val="0"/>
              <w:divBdr>
                <w:top w:val="none" w:sz="0" w:space="0" w:color="auto"/>
                <w:left w:val="none" w:sz="0" w:space="0" w:color="auto"/>
                <w:bottom w:val="none" w:sz="0" w:space="0" w:color="auto"/>
                <w:right w:val="none" w:sz="0" w:space="0" w:color="auto"/>
              </w:divBdr>
            </w:div>
            <w:div w:id="1108424437">
              <w:marLeft w:val="0"/>
              <w:marRight w:val="0"/>
              <w:marTop w:val="0"/>
              <w:marBottom w:val="0"/>
              <w:divBdr>
                <w:top w:val="none" w:sz="0" w:space="0" w:color="auto"/>
                <w:left w:val="none" w:sz="0" w:space="0" w:color="auto"/>
                <w:bottom w:val="none" w:sz="0" w:space="0" w:color="auto"/>
                <w:right w:val="none" w:sz="0" w:space="0" w:color="auto"/>
              </w:divBdr>
            </w:div>
            <w:div w:id="2129468925">
              <w:marLeft w:val="0"/>
              <w:marRight w:val="0"/>
              <w:marTop w:val="0"/>
              <w:marBottom w:val="0"/>
              <w:divBdr>
                <w:top w:val="none" w:sz="0" w:space="0" w:color="auto"/>
                <w:left w:val="none" w:sz="0" w:space="0" w:color="auto"/>
                <w:bottom w:val="none" w:sz="0" w:space="0" w:color="auto"/>
                <w:right w:val="none" w:sz="0" w:space="0" w:color="auto"/>
              </w:divBdr>
            </w:div>
            <w:div w:id="276986628">
              <w:marLeft w:val="0"/>
              <w:marRight w:val="0"/>
              <w:marTop w:val="0"/>
              <w:marBottom w:val="0"/>
              <w:divBdr>
                <w:top w:val="none" w:sz="0" w:space="0" w:color="auto"/>
                <w:left w:val="none" w:sz="0" w:space="0" w:color="auto"/>
                <w:bottom w:val="none" w:sz="0" w:space="0" w:color="auto"/>
                <w:right w:val="none" w:sz="0" w:space="0" w:color="auto"/>
              </w:divBdr>
            </w:div>
            <w:div w:id="56562875">
              <w:marLeft w:val="0"/>
              <w:marRight w:val="0"/>
              <w:marTop w:val="0"/>
              <w:marBottom w:val="0"/>
              <w:divBdr>
                <w:top w:val="none" w:sz="0" w:space="0" w:color="auto"/>
                <w:left w:val="none" w:sz="0" w:space="0" w:color="auto"/>
                <w:bottom w:val="none" w:sz="0" w:space="0" w:color="auto"/>
                <w:right w:val="none" w:sz="0" w:space="0" w:color="auto"/>
              </w:divBdr>
            </w:div>
            <w:div w:id="1357081501">
              <w:marLeft w:val="0"/>
              <w:marRight w:val="0"/>
              <w:marTop w:val="0"/>
              <w:marBottom w:val="0"/>
              <w:divBdr>
                <w:top w:val="none" w:sz="0" w:space="0" w:color="auto"/>
                <w:left w:val="none" w:sz="0" w:space="0" w:color="auto"/>
                <w:bottom w:val="none" w:sz="0" w:space="0" w:color="auto"/>
                <w:right w:val="none" w:sz="0" w:space="0" w:color="auto"/>
              </w:divBdr>
            </w:div>
            <w:div w:id="359208286">
              <w:marLeft w:val="0"/>
              <w:marRight w:val="0"/>
              <w:marTop w:val="0"/>
              <w:marBottom w:val="0"/>
              <w:divBdr>
                <w:top w:val="none" w:sz="0" w:space="0" w:color="auto"/>
                <w:left w:val="none" w:sz="0" w:space="0" w:color="auto"/>
                <w:bottom w:val="none" w:sz="0" w:space="0" w:color="auto"/>
                <w:right w:val="none" w:sz="0" w:space="0" w:color="auto"/>
              </w:divBdr>
            </w:div>
            <w:div w:id="1425607801">
              <w:marLeft w:val="0"/>
              <w:marRight w:val="0"/>
              <w:marTop w:val="0"/>
              <w:marBottom w:val="0"/>
              <w:divBdr>
                <w:top w:val="none" w:sz="0" w:space="0" w:color="auto"/>
                <w:left w:val="none" w:sz="0" w:space="0" w:color="auto"/>
                <w:bottom w:val="none" w:sz="0" w:space="0" w:color="auto"/>
                <w:right w:val="none" w:sz="0" w:space="0" w:color="auto"/>
              </w:divBdr>
            </w:div>
            <w:div w:id="83654983">
              <w:marLeft w:val="0"/>
              <w:marRight w:val="0"/>
              <w:marTop w:val="0"/>
              <w:marBottom w:val="0"/>
              <w:divBdr>
                <w:top w:val="none" w:sz="0" w:space="0" w:color="auto"/>
                <w:left w:val="none" w:sz="0" w:space="0" w:color="auto"/>
                <w:bottom w:val="none" w:sz="0" w:space="0" w:color="auto"/>
                <w:right w:val="none" w:sz="0" w:space="0" w:color="auto"/>
              </w:divBdr>
            </w:div>
            <w:div w:id="1319962648">
              <w:marLeft w:val="0"/>
              <w:marRight w:val="0"/>
              <w:marTop w:val="0"/>
              <w:marBottom w:val="0"/>
              <w:divBdr>
                <w:top w:val="none" w:sz="0" w:space="0" w:color="auto"/>
                <w:left w:val="none" w:sz="0" w:space="0" w:color="auto"/>
                <w:bottom w:val="none" w:sz="0" w:space="0" w:color="auto"/>
                <w:right w:val="none" w:sz="0" w:space="0" w:color="auto"/>
              </w:divBdr>
            </w:div>
            <w:div w:id="451899161">
              <w:marLeft w:val="0"/>
              <w:marRight w:val="0"/>
              <w:marTop w:val="0"/>
              <w:marBottom w:val="0"/>
              <w:divBdr>
                <w:top w:val="none" w:sz="0" w:space="0" w:color="auto"/>
                <w:left w:val="none" w:sz="0" w:space="0" w:color="auto"/>
                <w:bottom w:val="none" w:sz="0" w:space="0" w:color="auto"/>
                <w:right w:val="none" w:sz="0" w:space="0" w:color="auto"/>
              </w:divBdr>
            </w:div>
            <w:div w:id="1288702439">
              <w:marLeft w:val="0"/>
              <w:marRight w:val="0"/>
              <w:marTop w:val="0"/>
              <w:marBottom w:val="0"/>
              <w:divBdr>
                <w:top w:val="none" w:sz="0" w:space="0" w:color="auto"/>
                <w:left w:val="none" w:sz="0" w:space="0" w:color="auto"/>
                <w:bottom w:val="none" w:sz="0" w:space="0" w:color="auto"/>
                <w:right w:val="none" w:sz="0" w:space="0" w:color="auto"/>
              </w:divBdr>
            </w:div>
            <w:div w:id="1726099709">
              <w:marLeft w:val="0"/>
              <w:marRight w:val="0"/>
              <w:marTop w:val="0"/>
              <w:marBottom w:val="0"/>
              <w:divBdr>
                <w:top w:val="none" w:sz="0" w:space="0" w:color="auto"/>
                <w:left w:val="none" w:sz="0" w:space="0" w:color="auto"/>
                <w:bottom w:val="none" w:sz="0" w:space="0" w:color="auto"/>
                <w:right w:val="none" w:sz="0" w:space="0" w:color="auto"/>
              </w:divBdr>
            </w:div>
            <w:div w:id="1632710337">
              <w:marLeft w:val="0"/>
              <w:marRight w:val="0"/>
              <w:marTop w:val="0"/>
              <w:marBottom w:val="0"/>
              <w:divBdr>
                <w:top w:val="none" w:sz="0" w:space="0" w:color="auto"/>
                <w:left w:val="none" w:sz="0" w:space="0" w:color="auto"/>
                <w:bottom w:val="none" w:sz="0" w:space="0" w:color="auto"/>
                <w:right w:val="none" w:sz="0" w:space="0" w:color="auto"/>
              </w:divBdr>
            </w:div>
            <w:div w:id="1162086208">
              <w:marLeft w:val="0"/>
              <w:marRight w:val="0"/>
              <w:marTop w:val="0"/>
              <w:marBottom w:val="0"/>
              <w:divBdr>
                <w:top w:val="none" w:sz="0" w:space="0" w:color="auto"/>
                <w:left w:val="none" w:sz="0" w:space="0" w:color="auto"/>
                <w:bottom w:val="none" w:sz="0" w:space="0" w:color="auto"/>
                <w:right w:val="none" w:sz="0" w:space="0" w:color="auto"/>
              </w:divBdr>
            </w:div>
            <w:div w:id="778527781">
              <w:marLeft w:val="0"/>
              <w:marRight w:val="0"/>
              <w:marTop w:val="0"/>
              <w:marBottom w:val="0"/>
              <w:divBdr>
                <w:top w:val="none" w:sz="0" w:space="0" w:color="auto"/>
                <w:left w:val="none" w:sz="0" w:space="0" w:color="auto"/>
                <w:bottom w:val="none" w:sz="0" w:space="0" w:color="auto"/>
                <w:right w:val="none" w:sz="0" w:space="0" w:color="auto"/>
              </w:divBdr>
            </w:div>
            <w:div w:id="119232864">
              <w:marLeft w:val="0"/>
              <w:marRight w:val="0"/>
              <w:marTop w:val="0"/>
              <w:marBottom w:val="0"/>
              <w:divBdr>
                <w:top w:val="none" w:sz="0" w:space="0" w:color="auto"/>
                <w:left w:val="none" w:sz="0" w:space="0" w:color="auto"/>
                <w:bottom w:val="none" w:sz="0" w:space="0" w:color="auto"/>
                <w:right w:val="none" w:sz="0" w:space="0" w:color="auto"/>
              </w:divBdr>
            </w:div>
            <w:div w:id="1211769143">
              <w:marLeft w:val="0"/>
              <w:marRight w:val="0"/>
              <w:marTop w:val="0"/>
              <w:marBottom w:val="0"/>
              <w:divBdr>
                <w:top w:val="none" w:sz="0" w:space="0" w:color="auto"/>
                <w:left w:val="none" w:sz="0" w:space="0" w:color="auto"/>
                <w:bottom w:val="none" w:sz="0" w:space="0" w:color="auto"/>
                <w:right w:val="none" w:sz="0" w:space="0" w:color="auto"/>
              </w:divBdr>
            </w:div>
            <w:div w:id="1417744968">
              <w:marLeft w:val="0"/>
              <w:marRight w:val="0"/>
              <w:marTop w:val="0"/>
              <w:marBottom w:val="0"/>
              <w:divBdr>
                <w:top w:val="none" w:sz="0" w:space="0" w:color="auto"/>
                <w:left w:val="none" w:sz="0" w:space="0" w:color="auto"/>
                <w:bottom w:val="none" w:sz="0" w:space="0" w:color="auto"/>
                <w:right w:val="none" w:sz="0" w:space="0" w:color="auto"/>
              </w:divBdr>
            </w:div>
            <w:div w:id="1695687249">
              <w:marLeft w:val="0"/>
              <w:marRight w:val="0"/>
              <w:marTop w:val="0"/>
              <w:marBottom w:val="0"/>
              <w:divBdr>
                <w:top w:val="none" w:sz="0" w:space="0" w:color="auto"/>
                <w:left w:val="none" w:sz="0" w:space="0" w:color="auto"/>
                <w:bottom w:val="none" w:sz="0" w:space="0" w:color="auto"/>
                <w:right w:val="none" w:sz="0" w:space="0" w:color="auto"/>
              </w:divBdr>
            </w:div>
            <w:div w:id="2132281523">
              <w:marLeft w:val="0"/>
              <w:marRight w:val="0"/>
              <w:marTop w:val="0"/>
              <w:marBottom w:val="0"/>
              <w:divBdr>
                <w:top w:val="none" w:sz="0" w:space="0" w:color="auto"/>
                <w:left w:val="none" w:sz="0" w:space="0" w:color="auto"/>
                <w:bottom w:val="none" w:sz="0" w:space="0" w:color="auto"/>
                <w:right w:val="none" w:sz="0" w:space="0" w:color="auto"/>
              </w:divBdr>
            </w:div>
            <w:div w:id="1449932129">
              <w:marLeft w:val="0"/>
              <w:marRight w:val="0"/>
              <w:marTop w:val="0"/>
              <w:marBottom w:val="0"/>
              <w:divBdr>
                <w:top w:val="none" w:sz="0" w:space="0" w:color="auto"/>
                <w:left w:val="none" w:sz="0" w:space="0" w:color="auto"/>
                <w:bottom w:val="none" w:sz="0" w:space="0" w:color="auto"/>
                <w:right w:val="none" w:sz="0" w:space="0" w:color="auto"/>
              </w:divBdr>
            </w:div>
            <w:div w:id="134312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7248">
      <w:bodyDiv w:val="1"/>
      <w:marLeft w:val="0"/>
      <w:marRight w:val="0"/>
      <w:marTop w:val="0"/>
      <w:marBottom w:val="0"/>
      <w:divBdr>
        <w:top w:val="none" w:sz="0" w:space="0" w:color="auto"/>
        <w:left w:val="none" w:sz="0" w:space="0" w:color="auto"/>
        <w:bottom w:val="none" w:sz="0" w:space="0" w:color="auto"/>
        <w:right w:val="none" w:sz="0" w:space="0" w:color="auto"/>
      </w:divBdr>
      <w:divsChild>
        <w:div w:id="1966156661">
          <w:marLeft w:val="0"/>
          <w:marRight w:val="0"/>
          <w:marTop w:val="0"/>
          <w:marBottom w:val="0"/>
          <w:divBdr>
            <w:top w:val="none" w:sz="0" w:space="0" w:color="auto"/>
            <w:left w:val="none" w:sz="0" w:space="0" w:color="auto"/>
            <w:bottom w:val="none" w:sz="0" w:space="0" w:color="auto"/>
            <w:right w:val="none" w:sz="0" w:space="0" w:color="auto"/>
          </w:divBdr>
          <w:divsChild>
            <w:div w:id="67575502">
              <w:marLeft w:val="0"/>
              <w:marRight w:val="0"/>
              <w:marTop w:val="0"/>
              <w:marBottom w:val="0"/>
              <w:divBdr>
                <w:top w:val="none" w:sz="0" w:space="0" w:color="auto"/>
                <w:left w:val="none" w:sz="0" w:space="0" w:color="auto"/>
                <w:bottom w:val="none" w:sz="0" w:space="0" w:color="auto"/>
                <w:right w:val="none" w:sz="0" w:space="0" w:color="auto"/>
              </w:divBdr>
            </w:div>
            <w:div w:id="1381128261">
              <w:marLeft w:val="0"/>
              <w:marRight w:val="0"/>
              <w:marTop w:val="0"/>
              <w:marBottom w:val="0"/>
              <w:divBdr>
                <w:top w:val="none" w:sz="0" w:space="0" w:color="auto"/>
                <w:left w:val="none" w:sz="0" w:space="0" w:color="auto"/>
                <w:bottom w:val="none" w:sz="0" w:space="0" w:color="auto"/>
                <w:right w:val="none" w:sz="0" w:space="0" w:color="auto"/>
              </w:divBdr>
            </w:div>
            <w:div w:id="1703478583">
              <w:marLeft w:val="0"/>
              <w:marRight w:val="0"/>
              <w:marTop w:val="0"/>
              <w:marBottom w:val="0"/>
              <w:divBdr>
                <w:top w:val="none" w:sz="0" w:space="0" w:color="auto"/>
                <w:left w:val="none" w:sz="0" w:space="0" w:color="auto"/>
                <w:bottom w:val="none" w:sz="0" w:space="0" w:color="auto"/>
                <w:right w:val="none" w:sz="0" w:space="0" w:color="auto"/>
              </w:divBdr>
            </w:div>
            <w:div w:id="372536325">
              <w:marLeft w:val="0"/>
              <w:marRight w:val="0"/>
              <w:marTop w:val="0"/>
              <w:marBottom w:val="0"/>
              <w:divBdr>
                <w:top w:val="none" w:sz="0" w:space="0" w:color="auto"/>
                <w:left w:val="none" w:sz="0" w:space="0" w:color="auto"/>
                <w:bottom w:val="none" w:sz="0" w:space="0" w:color="auto"/>
                <w:right w:val="none" w:sz="0" w:space="0" w:color="auto"/>
              </w:divBdr>
            </w:div>
            <w:div w:id="168719451">
              <w:marLeft w:val="0"/>
              <w:marRight w:val="0"/>
              <w:marTop w:val="0"/>
              <w:marBottom w:val="0"/>
              <w:divBdr>
                <w:top w:val="none" w:sz="0" w:space="0" w:color="auto"/>
                <w:left w:val="none" w:sz="0" w:space="0" w:color="auto"/>
                <w:bottom w:val="none" w:sz="0" w:space="0" w:color="auto"/>
                <w:right w:val="none" w:sz="0" w:space="0" w:color="auto"/>
              </w:divBdr>
            </w:div>
            <w:div w:id="1647926976">
              <w:marLeft w:val="0"/>
              <w:marRight w:val="0"/>
              <w:marTop w:val="0"/>
              <w:marBottom w:val="0"/>
              <w:divBdr>
                <w:top w:val="none" w:sz="0" w:space="0" w:color="auto"/>
                <w:left w:val="none" w:sz="0" w:space="0" w:color="auto"/>
                <w:bottom w:val="none" w:sz="0" w:space="0" w:color="auto"/>
                <w:right w:val="none" w:sz="0" w:space="0" w:color="auto"/>
              </w:divBdr>
            </w:div>
            <w:div w:id="300817248">
              <w:marLeft w:val="0"/>
              <w:marRight w:val="0"/>
              <w:marTop w:val="0"/>
              <w:marBottom w:val="0"/>
              <w:divBdr>
                <w:top w:val="none" w:sz="0" w:space="0" w:color="auto"/>
                <w:left w:val="none" w:sz="0" w:space="0" w:color="auto"/>
                <w:bottom w:val="none" w:sz="0" w:space="0" w:color="auto"/>
                <w:right w:val="none" w:sz="0" w:space="0" w:color="auto"/>
              </w:divBdr>
            </w:div>
            <w:div w:id="1315522170">
              <w:marLeft w:val="0"/>
              <w:marRight w:val="0"/>
              <w:marTop w:val="0"/>
              <w:marBottom w:val="0"/>
              <w:divBdr>
                <w:top w:val="none" w:sz="0" w:space="0" w:color="auto"/>
                <w:left w:val="none" w:sz="0" w:space="0" w:color="auto"/>
                <w:bottom w:val="none" w:sz="0" w:space="0" w:color="auto"/>
                <w:right w:val="none" w:sz="0" w:space="0" w:color="auto"/>
              </w:divBdr>
            </w:div>
            <w:div w:id="1347252045">
              <w:marLeft w:val="0"/>
              <w:marRight w:val="0"/>
              <w:marTop w:val="0"/>
              <w:marBottom w:val="0"/>
              <w:divBdr>
                <w:top w:val="none" w:sz="0" w:space="0" w:color="auto"/>
                <w:left w:val="none" w:sz="0" w:space="0" w:color="auto"/>
                <w:bottom w:val="none" w:sz="0" w:space="0" w:color="auto"/>
                <w:right w:val="none" w:sz="0" w:space="0" w:color="auto"/>
              </w:divBdr>
            </w:div>
            <w:div w:id="2038464178">
              <w:marLeft w:val="0"/>
              <w:marRight w:val="0"/>
              <w:marTop w:val="0"/>
              <w:marBottom w:val="0"/>
              <w:divBdr>
                <w:top w:val="none" w:sz="0" w:space="0" w:color="auto"/>
                <w:left w:val="none" w:sz="0" w:space="0" w:color="auto"/>
                <w:bottom w:val="none" w:sz="0" w:space="0" w:color="auto"/>
                <w:right w:val="none" w:sz="0" w:space="0" w:color="auto"/>
              </w:divBdr>
            </w:div>
            <w:div w:id="343170460">
              <w:marLeft w:val="0"/>
              <w:marRight w:val="0"/>
              <w:marTop w:val="0"/>
              <w:marBottom w:val="0"/>
              <w:divBdr>
                <w:top w:val="none" w:sz="0" w:space="0" w:color="auto"/>
                <w:left w:val="none" w:sz="0" w:space="0" w:color="auto"/>
                <w:bottom w:val="none" w:sz="0" w:space="0" w:color="auto"/>
                <w:right w:val="none" w:sz="0" w:space="0" w:color="auto"/>
              </w:divBdr>
            </w:div>
            <w:div w:id="1469976433">
              <w:marLeft w:val="0"/>
              <w:marRight w:val="0"/>
              <w:marTop w:val="0"/>
              <w:marBottom w:val="0"/>
              <w:divBdr>
                <w:top w:val="none" w:sz="0" w:space="0" w:color="auto"/>
                <w:left w:val="none" w:sz="0" w:space="0" w:color="auto"/>
                <w:bottom w:val="none" w:sz="0" w:space="0" w:color="auto"/>
                <w:right w:val="none" w:sz="0" w:space="0" w:color="auto"/>
              </w:divBdr>
            </w:div>
            <w:div w:id="1853766196">
              <w:marLeft w:val="0"/>
              <w:marRight w:val="0"/>
              <w:marTop w:val="0"/>
              <w:marBottom w:val="0"/>
              <w:divBdr>
                <w:top w:val="none" w:sz="0" w:space="0" w:color="auto"/>
                <w:left w:val="none" w:sz="0" w:space="0" w:color="auto"/>
                <w:bottom w:val="none" w:sz="0" w:space="0" w:color="auto"/>
                <w:right w:val="none" w:sz="0" w:space="0" w:color="auto"/>
              </w:divBdr>
            </w:div>
            <w:div w:id="2011591696">
              <w:marLeft w:val="0"/>
              <w:marRight w:val="0"/>
              <w:marTop w:val="0"/>
              <w:marBottom w:val="0"/>
              <w:divBdr>
                <w:top w:val="none" w:sz="0" w:space="0" w:color="auto"/>
                <w:left w:val="none" w:sz="0" w:space="0" w:color="auto"/>
                <w:bottom w:val="none" w:sz="0" w:space="0" w:color="auto"/>
                <w:right w:val="none" w:sz="0" w:space="0" w:color="auto"/>
              </w:divBdr>
            </w:div>
            <w:div w:id="1177385438">
              <w:marLeft w:val="0"/>
              <w:marRight w:val="0"/>
              <w:marTop w:val="0"/>
              <w:marBottom w:val="0"/>
              <w:divBdr>
                <w:top w:val="none" w:sz="0" w:space="0" w:color="auto"/>
                <w:left w:val="none" w:sz="0" w:space="0" w:color="auto"/>
                <w:bottom w:val="none" w:sz="0" w:space="0" w:color="auto"/>
                <w:right w:val="none" w:sz="0" w:space="0" w:color="auto"/>
              </w:divBdr>
            </w:div>
            <w:div w:id="1777754710">
              <w:marLeft w:val="0"/>
              <w:marRight w:val="0"/>
              <w:marTop w:val="0"/>
              <w:marBottom w:val="0"/>
              <w:divBdr>
                <w:top w:val="none" w:sz="0" w:space="0" w:color="auto"/>
                <w:left w:val="none" w:sz="0" w:space="0" w:color="auto"/>
                <w:bottom w:val="none" w:sz="0" w:space="0" w:color="auto"/>
                <w:right w:val="none" w:sz="0" w:space="0" w:color="auto"/>
              </w:divBdr>
            </w:div>
            <w:div w:id="758478349">
              <w:marLeft w:val="0"/>
              <w:marRight w:val="0"/>
              <w:marTop w:val="0"/>
              <w:marBottom w:val="0"/>
              <w:divBdr>
                <w:top w:val="none" w:sz="0" w:space="0" w:color="auto"/>
                <w:left w:val="none" w:sz="0" w:space="0" w:color="auto"/>
                <w:bottom w:val="none" w:sz="0" w:space="0" w:color="auto"/>
                <w:right w:val="none" w:sz="0" w:space="0" w:color="auto"/>
              </w:divBdr>
            </w:div>
            <w:div w:id="1811632439">
              <w:marLeft w:val="0"/>
              <w:marRight w:val="0"/>
              <w:marTop w:val="0"/>
              <w:marBottom w:val="0"/>
              <w:divBdr>
                <w:top w:val="none" w:sz="0" w:space="0" w:color="auto"/>
                <w:left w:val="none" w:sz="0" w:space="0" w:color="auto"/>
                <w:bottom w:val="none" w:sz="0" w:space="0" w:color="auto"/>
                <w:right w:val="none" w:sz="0" w:space="0" w:color="auto"/>
              </w:divBdr>
            </w:div>
            <w:div w:id="1433279819">
              <w:marLeft w:val="0"/>
              <w:marRight w:val="0"/>
              <w:marTop w:val="0"/>
              <w:marBottom w:val="0"/>
              <w:divBdr>
                <w:top w:val="none" w:sz="0" w:space="0" w:color="auto"/>
                <w:left w:val="none" w:sz="0" w:space="0" w:color="auto"/>
                <w:bottom w:val="none" w:sz="0" w:space="0" w:color="auto"/>
                <w:right w:val="none" w:sz="0" w:space="0" w:color="auto"/>
              </w:divBdr>
            </w:div>
            <w:div w:id="1350453757">
              <w:marLeft w:val="0"/>
              <w:marRight w:val="0"/>
              <w:marTop w:val="0"/>
              <w:marBottom w:val="0"/>
              <w:divBdr>
                <w:top w:val="none" w:sz="0" w:space="0" w:color="auto"/>
                <w:left w:val="none" w:sz="0" w:space="0" w:color="auto"/>
                <w:bottom w:val="none" w:sz="0" w:space="0" w:color="auto"/>
                <w:right w:val="none" w:sz="0" w:space="0" w:color="auto"/>
              </w:divBdr>
            </w:div>
            <w:div w:id="387799198">
              <w:marLeft w:val="0"/>
              <w:marRight w:val="0"/>
              <w:marTop w:val="0"/>
              <w:marBottom w:val="0"/>
              <w:divBdr>
                <w:top w:val="none" w:sz="0" w:space="0" w:color="auto"/>
                <w:left w:val="none" w:sz="0" w:space="0" w:color="auto"/>
                <w:bottom w:val="none" w:sz="0" w:space="0" w:color="auto"/>
                <w:right w:val="none" w:sz="0" w:space="0" w:color="auto"/>
              </w:divBdr>
            </w:div>
            <w:div w:id="910895527">
              <w:marLeft w:val="0"/>
              <w:marRight w:val="0"/>
              <w:marTop w:val="0"/>
              <w:marBottom w:val="0"/>
              <w:divBdr>
                <w:top w:val="none" w:sz="0" w:space="0" w:color="auto"/>
                <w:left w:val="none" w:sz="0" w:space="0" w:color="auto"/>
                <w:bottom w:val="none" w:sz="0" w:space="0" w:color="auto"/>
                <w:right w:val="none" w:sz="0" w:space="0" w:color="auto"/>
              </w:divBdr>
            </w:div>
            <w:div w:id="2028628081">
              <w:marLeft w:val="0"/>
              <w:marRight w:val="0"/>
              <w:marTop w:val="0"/>
              <w:marBottom w:val="0"/>
              <w:divBdr>
                <w:top w:val="none" w:sz="0" w:space="0" w:color="auto"/>
                <w:left w:val="none" w:sz="0" w:space="0" w:color="auto"/>
                <w:bottom w:val="none" w:sz="0" w:space="0" w:color="auto"/>
                <w:right w:val="none" w:sz="0" w:space="0" w:color="auto"/>
              </w:divBdr>
            </w:div>
            <w:div w:id="1469669346">
              <w:marLeft w:val="0"/>
              <w:marRight w:val="0"/>
              <w:marTop w:val="0"/>
              <w:marBottom w:val="0"/>
              <w:divBdr>
                <w:top w:val="none" w:sz="0" w:space="0" w:color="auto"/>
                <w:left w:val="none" w:sz="0" w:space="0" w:color="auto"/>
                <w:bottom w:val="none" w:sz="0" w:space="0" w:color="auto"/>
                <w:right w:val="none" w:sz="0" w:space="0" w:color="auto"/>
              </w:divBdr>
            </w:div>
            <w:div w:id="210043425">
              <w:marLeft w:val="0"/>
              <w:marRight w:val="0"/>
              <w:marTop w:val="0"/>
              <w:marBottom w:val="0"/>
              <w:divBdr>
                <w:top w:val="none" w:sz="0" w:space="0" w:color="auto"/>
                <w:left w:val="none" w:sz="0" w:space="0" w:color="auto"/>
                <w:bottom w:val="none" w:sz="0" w:space="0" w:color="auto"/>
                <w:right w:val="none" w:sz="0" w:space="0" w:color="auto"/>
              </w:divBdr>
            </w:div>
            <w:div w:id="643854468">
              <w:marLeft w:val="0"/>
              <w:marRight w:val="0"/>
              <w:marTop w:val="0"/>
              <w:marBottom w:val="0"/>
              <w:divBdr>
                <w:top w:val="none" w:sz="0" w:space="0" w:color="auto"/>
                <w:left w:val="none" w:sz="0" w:space="0" w:color="auto"/>
                <w:bottom w:val="none" w:sz="0" w:space="0" w:color="auto"/>
                <w:right w:val="none" w:sz="0" w:space="0" w:color="auto"/>
              </w:divBdr>
            </w:div>
            <w:div w:id="472915834">
              <w:marLeft w:val="0"/>
              <w:marRight w:val="0"/>
              <w:marTop w:val="0"/>
              <w:marBottom w:val="0"/>
              <w:divBdr>
                <w:top w:val="none" w:sz="0" w:space="0" w:color="auto"/>
                <w:left w:val="none" w:sz="0" w:space="0" w:color="auto"/>
                <w:bottom w:val="none" w:sz="0" w:space="0" w:color="auto"/>
                <w:right w:val="none" w:sz="0" w:space="0" w:color="auto"/>
              </w:divBdr>
            </w:div>
            <w:div w:id="591472242">
              <w:marLeft w:val="0"/>
              <w:marRight w:val="0"/>
              <w:marTop w:val="0"/>
              <w:marBottom w:val="0"/>
              <w:divBdr>
                <w:top w:val="none" w:sz="0" w:space="0" w:color="auto"/>
                <w:left w:val="none" w:sz="0" w:space="0" w:color="auto"/>
                <w:bottom w:val="none" w:sz="0" w:space="0" w:color="auto"/>
                <w:right w:val="none" w:sz="0" w:space="0" w:color="auto"/>
              </w:divBdr>
            </w:div>
            <w:div w:id="1836722030">
              <w:marLeft w:val="0"/>
              <w:marRight w:val="0"/>
              <w:marTop w:val="0"/>
              <w:marBottom w:val="0"/>
              <w:divBdr>
                <w:top w:val="none" w:sz="0" w:space="0" w:color="auto"/>
                <w:left w:val="none" w:sz="0" w:space="0" w:color="auto"/>
                <w:bottom w:val="none" w:sz="0" w:space="0" w:color="auto"/>
                <w:right w:val="none" w:sz="0" w:space="0" w:color="auto"/>
              </w:divBdr>
            </w:div>
            <w:div w:id="724136429">
              <w:marLeft w:val="0"/>
              <w:marRight w:val="0"/>
              <w:marTop w:val="0"/>
              <w:marBottom w:val="0"/>
              <w:divBdr>
                <w:top w:val="none" w:sz="0" w:space="0" w:color="auto"/>
                <w:left w:val="none" w:sz="0" w:space="0" w:color="auto"/>
                <w:bottom w:val="none" w:sz="0" w:space="0" w:color="auto"/>
                <w:right w:val="none" w:sz="0" w:space="0" w:color="auto"/>
              </w:divBdr>
            </w:div>
            <w:div w:id="1275749478">
              <w:marLeft w:val="0"/>
              <w:marRight w:val="0"/>
              <w:marTop w:val="0"/>
              <w:marBottom w:val="0"/>
              <w:divBdr>
                <w:top w:val="none" w:sz="0" w:space="0" w:color="auto"/>
                <w:left w:val="none" w:sz="0" w:space="0" w:color="auto"/>
                <w:bottom w:val="none" w:sz="0" w:space="0" w:color="auto"/>
                <w:right w:val="none" w:sz="0" w:space="0" w:color="auto"/>
              </w:divBdr>
            </w:div>
            <w:div w:id="11218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12869">
      <w:bodyDiv w:val="1"/>
      <w:marLeft w:val="0"/>
      <w:marRight w:val="0"/>
      <w:marTop w:val="0"/>
      <w:marBottom w:val="0"/>
      <w:divBdr>
        <w:top w:val="none" w:sz="0" w:space="0" w:color="auto"/>
        <w:left w:val="none" w:sz="0" w:space="0" w:color="auto"/>
        <w:bottom w:val="none" w:sz="0" w:space="0" w:color="auto"/>
        <w:right w:val="none" w:sz="0" w:space="0" w:color="auto"/>
      </w:divBdr>
    </w:div>
    <w:div w:id="957954594">
      <w:bodyDiv w:val="1"/>
      <w:marLeft w:val="0"/>
      <w:marRight w:val="0"/>
      <w:marTop w:val="0"/>
      <w:marBottom w:val="0"/>
      <w:divBdr>
        <w:top w:val="none" w:sz="0" w:space="0" w:color="auto"/>
        <w:left w:val="none" w:sz="0" w:space="0" w:color="auto"/>
        <w:bottom w:val="none" w:sz="0" w:space="0" w:color="auto"/>
        <w:right w:val="none" w:sz="0" w:space="0" w:color="auto"/>
      </w:divBdr>
    </w:div>
    <w:div w:id="990714241">
      <w:bodyDiv w:val="1"/>
      <w:marLeft w:val="0"/>
      <w:marRight w:val="0"/>
      <w:marTop w:val="0"/>
      <w:marBottom w:val="0"/>
      <w:divBdr>
        <w:top w:val="none" w:sz="0" w:space="0" w:color="auto"/>
        <w:left w:val="none" w:sz="0" w:space="0" w:color="auto"/>
        <w:bottom w:val="none" w:sz="0" w:space="0" w:color="auto"/>
        <w:right w:val="none" w:sz="0" w:space="0" w:color="auto"/>
      </w:divBdr>
    </w:div>
    <w:div w:id="1035041394">
      <w:bodyDiv w:val="1"/>
      <w:marLeft w:val="0"/>
      <w:marRight w:val="0"/>
      <w:marTop w:val="0"/>
      <w:marBottom w:val="0"/>
      <w:divBdr>
        <w:top w:val="none" w:sz="0" w:space="0" w:color="auto"/>
        <w:left w:val="none" w:sz="0" w:space="0" w:color="auto"/>
        <w:bottom w:val="none" w:sz="0" w:space="0" w:color="auto"/>
        <w:right w:val="none" w:sz="0" w:space="0" w:color="auto"/>
      </w:divBdr>
    </w:div>
    <w:div w:id="1056860315">
      <w:bodyDiv w:val="1"/>
      <w:marLeft w:val="0"/>
      <w:marRight w:val="0"/>
      <w:marTop w:val="0"/>
      <w:marBottom w:val="0"/>
      <w:divBdr>
        <w:top w:val="none" w:sz="0" w:space="0" w:color="auto"/>
        <w:left w:val="none" w:sz="0" w:space="0" w:color="auto"/>
        <w:bottom w:val="none" w:sz="0" w:space="0" w:color="auto"/>
        <w:right w:val="none" w:sz="0" w:space="0" w:color="auto"/>
      </w:divBdr>
    </w:div>
    <w:div w:id="1100372546">
      <w:bodyDiv w:val="1"/>
      <w:marLeft w:val="0"/>
      <w:marRight w:val="0"/>
      <w:marTop w:val="0"/>
      <w:marBottom w:val="0"/>
      <w:divBdr>
        <w:top w:val="none" w:sz="0" w:space="0" w:color="auto"/>
        <w:left w:val="none" w:sz="0" w:space="0" w:color="auto"/>
        <w:bottom w:val="none" w:sz="0" w:space="0" w:color="auto"/>
        <w:right w:val="none" w:sz="0" w:space="0" w:color="auto"/>
      </w:divBdr>
    </w:div>
    <w:div w:id="1324968530">
      <w:bodyDiv w:val="1"/>
      <w:marLeft w:val="0"/>
      <w:marRight w:val="0"/>
      <w:marTop w:val="0"/>
      <w:marBottom w:val="0"/>
      <w:divBdr>
        <w:top w:val="none" w:sz="0" w:space="0" w:color="auto"/>
        <w:left w:val="none" w:sz="0" w:space="0" w:color="auto"/>
        <w:bottom w:val="none" w:sz="0" w:space="0" w:color="auto"/>
        <w:right w:val="none" w:sz="0" w:space="0" w:color="auto"/>
      </w:divBdr>
    </w:div>
    <w:div w:id="1330519393">
      <w:bodyDiv w:val="1"/>
      <w:marLeft w:val="0"/>
      <w:marRight w:val="0"/>
      <w:marTop w:val="0"/>
      <w:marBottom w:val="0"/>
      <w:divBdr>
        <w:top w:val="none" w:sz="0" w:space="0" w:color="auto"/>
        <w:left w:val="none" w:sz="0" w:space="0" w:color="auto"/>
        <w:bottom w:val="none" w:sz="0" w:space="0" w:color="auto"/>
        <w:right w:val="none" w:sz="0" w:space="0" w:color="auto"/>
      </w:divBdr>
    </w:div>
    <w:div w:id="1510292136">
      <w:bodyDiv w:val="1"/>
      <w:marLeft w:val="0"/>
      <w:marRight w:val="0"/>
      <w:marTop w:val="0"/>
      <w:marBottom w:val="0"/>
      <w:divBdr>
        <w:top w:val="none" w:sz="0" w:space="0" w:color="auto"/>
        <w:left w:val="none" w:sz="0" w:space="0" w:color="auto"/>
        <w:bottom w:val="none" w:sz="0" w:space="0" w:color="auto"/>
        <w:right w:val="none" w:sz="0" w:space="0" w:color="auto"/>
      </w:divBdr>
    </w:div>
    <w:div w:id="1527988696">
      <w:bodyDiv w:val="1"/>
      <w:marLeft w:val="0"/>
      <w:marRight w:val="0"/>
      <w:marTop w:val="0"/>
      <w:marBottom w:val="0"/>
      <w:divBdr>
        <w:top w:val="none" w:sz="0" w:space="0" w:color="auto"/>
        <w:left w:val="none" w:sz="0" w:space="0" w:color="auto"/>
        <w:bottom w:val="none" w:sz="0" w:space="0" w:color="auto"/>
        <w:right w:val="none" w:sz="0" w:space="0" w:color="auto"/>
      </w:divBdr>
    </w:div>
    <w:div w:id="1546605075">
      <w:bodyDiv w:val="1"/>
      <w:marLeft w:val="0"/>
      <w:marRight w:val="0"/>
      <w:marTop w:val="0"/>
      <w:marBottom w:val="0"/>
      <w:divBdr>
        <w:top w:val="none" w:sz="0" w:space="0" w:color="auto"/>
        <w:left w:val="none" w:sz="0" w:space="0" w:color="auto"/>
        <w:bottom w:val="none" w:sz="0" w:space="0" w:color="auto"/>
        <w:right w:val="none" w:sz="0" w:space="0" w:color="auto"/>
      </w:divBdr>
    </w:div>
    <w:div w:id="1615286569">
      <w:bodyDiv w:val="1"/>
      <w:marLeft w:val="0"/>
      <w:marRight w:val="0"/>
      <w:marTop w:val="0"/>
      <w:marBottom w:val="0"/>
      <w:divBdr>
        <w:top w:val="none" w:sz="0" w:space="0" w:color="auto"/>
        <w:left w:val="none" w:sz="0" w:space="0" w:color="auto"/>
        <w:bottom w:val="none" w:sz="0" w:space="0" w:color="auto"/>
        <w:right w:val="none" w:sz="0" w:space="0" w:color="auto"/>
      </w:divBdr>
      <w:divsChild>
        <w:div w:id="574779399">
          <w:marLeft w:val="0"/>
          <w:marRight w:val="0"/>
          <w:marTop w:val="0"/>
          <w:marBottom w:val="0"/>
          <w:divBdr>
            <w:top w:val="none" w:sz="0" w:space="0" w:color="auto"/>
            <w:left w:val="none" w:sz="0" w:space="0" w:color="auto"/>
            <w:bottom w:val="none" w:sz="0" w:space="0" w:color="auto"/>
            <w:right w:val="none" w:sz="0" w:space="0" w:color="auto"/>
          </w:divBdr>
          <w:divsChild>
            <w:div w:id="138231165">
              <w:marLeft w:val="0"/>
              <w:marRight w:val="0"/>
              <w:marTop w:val="0"/>
              <w:marBottom w:val="0"/>
              <w:divBdr>
                <w:top w:val="none" w:sz="0" w:space="0" w:color="auto"/>
                <w:left w:val="none" w:sz="0" w:space="0" w:color="auto"/>
                <w:bottom w:val="none" w:sz="0" w:space="0" w:color="auto"/>
                <w:right w:val="none" w:sz="0" w:space="0" w:color="auto"/>
              </w:divBdr>
            </w:div>
            <w:div w:id="2054499989">
              <w:marLeft w:val="0"/>
              <w:marRight w:val="0"/>
              <w:marTop w:val="0"/>
              <w:marBottom w:val="0"/>
              <w:divBdr>
                <w:top w:val="none" w:sz="0" w:space="0" w:color="auto"/>
                <w:left w:val="none" w:sz="0" w:space="0" w:color="auto"/>
                <w:bottom w:val="none" w:sz="0" w:space="0" w:color="auto"/>
                <w:right w:val="none" w:sz="0" w:space="0" w:color="auto"/>
              </w:divBdr>
            </w:div>
            <w:div w:id="412750359">
              <w:marLeft w:val="0"/>
              <w:marRight w:val="0"/>
              <w:marTop w:val="0"/>
              <w:marBottom w:val="0"/>
              <w:divBdr>
                <w:top w:val="none" w:sz="0" w:space="0" w:color="auto"/>
                <w:left w:val="none" w:sz="0" w:space="0" w:color="auto"/>
                <w:bottom w:val="none" w:sz="0" w:space="0" w:color="auto"/>
                <w:right w:val="none" w:sz="0" w:space="0" w:color="auto"/>
              </w:divBdr>
            </w:div>
            <w:div w:id="153885798">
              <w:marLeft w:val="0"/>
              <w:marRight w:val="0"/>
              <w:marTop w:val="0"/>
              <w:marBottom w:val="0"/>
              <w:divBdr>
                <w:top w:val="none" w:sz="0" w:space="0" w:color="auto"/>
                <w:left w:val="none" w:sz="0" w:space="0" w:color="auto"/>
                <w:bottom w:val="none" w:sz="0" w:space="0" w:color="auto"/>
                <w:right w:val="none" w:sz="0" w:space="0" w:color="auto"/>
              </w:divBdr>
            </w:div>
            <w:div w:id="2098287981">
              <w:marLeft w:val="0"/>
              <w:marRight w:val="0"/>
              <w:marTop w:val="0"/>
              <w:marBottom w:val="0"/>
              <w:divBdr>
                <w:top w:val="none" w:sz="0" w:space="0" w:color="auto"/>
                <w:left w:val="none" w:sz="0" w:space="0" w:color="auto"/>
                <w:bottom w:val="none" w:sz="0" w:space="0" w:color="auto"/>
                <w:right w:val="none" w:sz="0" w:space="0" w:color="auto"/>
              </w:divBdr>
            </w:div>
            <w:div w:id="1209343696">
              <w:marLeft w:val="0"/>
              <w:marRight w:val="0"/>
              <w:marTop w:val="0"/>
              <w:marBottom w:val="0"/>
              <w:divBdr>
                <w:top w:val="none" w:sz="0" w:space="0" w:color="auto"/>
                <w:left w:val="none" w:sz="0" w:space="0" w:color="auto"/>
                <w:bottom w:val="none" w:sz="0" w:space="0" w:color="auto"/>
                <w:right w:val="none" w:sz="0" w:space="0" w:color="auto"/>
              </w:divBdr>
            </w:div>
            <w:div w:id="516771155">
              <w:marLeft w:val="0"/>
              <w:marRight w:val="0"/>
              <w:marTop w:val="0"/>
              <w:marBottom w:val="0"/>
              <w:divBdr>
                <w:top w:val="none" w:sz="0" w:space="0" w:color="auto"/>
                <w:left w:val="none" w:sz="0" w:space="0" w:color="auto"/>
                <w:bottom w:val="none" w:sz="0" w:space="0" w:color="auto"/>
                <w:right w:val="none" w:sz="0" w:space="0" w:color="auto"/>
              </w:divBdr>
            </w:div>
            <w:div w:id="129398306">
              <w:marLeft w:val="0"/>
              <w:marRight w:val="0"/>
              <w:marTop w:val="0"/>
              <w:marBottom w:val="0"/>
              <w:divBdr>
                <w:top w:val="none" w:sz="0" w:space="0" w:color="auto"/>
                <w:left w:val="none" w:sz="0" w:space="0" w:color="auto"/>
                <w:bottom w:val="none" w:sz="0" w:space="0" w:color="auto"/>
                <w:right w:val="none" w:sz="0" w:space="0" w:color="auto"/>
              </w:divBdr>
            </w:div>
            <w:div w:id="433984777">
              <w:marLeft w:val="0"/>
              <w:marRight w:val="0"/>
              <w:marTop w:val="0"/>
              <w:marBottom w:val="0"/>
              <w:divBdr>
                <w:top w:val="none" w:sz="0" w:space="0" w:color="auto"/>
                <w:left w:val="none" w:sz="0" w:space="0" w:color="auto"/>
                <w:bottom w:val="none" w:sz="0" w:space="0" w:color="auto"/>
                <w:right w:val="none" w:sz="0" w:space="0" w:color="auto"/>
              </w:divBdr>
            </w:div>
            <w:div w:id="149489136">
              <w:marLeft w:val="0"/>
              <w:marRight w:val="0"/>
              <w:marTop w:val="0"/>
              <w:marBottom w:val="0"/>
              <w:divBdr>
                <w:top w:val="none" w:sz="0" w:space="0" w:color="auto"/>
                <w:left w:val="none" w:sz="0" w:space="0" w:color="auto"/>
                <w:bottom w:val="none" w:sz="0" w:space="0" w:color="auto"/>
                <w:right w:val="none" w:sz="0" w:space="0" w:color="auto"/>
              </w:divBdr>
            </w:div>
            <w:div w:id="1590428795">
              <w:marLeft w:val="0"/>
              <w:marRight w:val="0"/>
              <w:marTop w:val="0"/>
              <w:marBottom w:val="0"/>
              <w:divBdr>
                <w:top w:val="none" w:sz="0" w:space="0" w:color="auto"/>
                <w:left w:val="none" w:sz="0" w:space="0" w:color="auto"/>
                <w:bottom w:val="none" w:sz="0" w:space="0" w:color="auto"/>
                <w:right w:val="none" w:sz="0" w:space="0" w:color="auto"/>
              </w:divBdr>
            </w:div>
            <w:div w:id="1771965977">
              <w:marLeft w:val="0"/>
              <w:marRight w:val="0"/>
              <w:marTop w:val="0"/>
              <w:marBottom w:val="0"/>
              <w:divBdr>
                <w:top w:val="none" w:sz="0" w:space="0" w:color="auto"/>
                <w:left w:val="none" w:sz="0" w:space="0" w:color="auto"/>
                <w:bottom w:val="none" w:sz="0" w:space="0" w:color="auto"/>
                <w:right w:val="none" w:sz="0" w:space="0" w:color="auto"/>
              </w:divBdr>
            </w:div>
            <w:div w:id="1491827672">
              <w:marLeft w:val="0"/>
              <w:marRight w:val="0"/>
              <w:marTop w:val="0"/>
              <w:marBottom w:val="0"/>
              <w:divBdr>
                <w:top w:val="none" w:sz="0" w:space="0" w:color="auto"/>
                <w:left w:val="none" w:sz="0" w:space="0" w:color="auto"/>
                <w:bottom w:val="none" w:sz="0" w:space="0" w:color="auto"/>
                <w:right w:val="none" w:sz="0" w:space="0" w:color="auto"/>
              </w:divBdr>
            </w:div>
            <w:div w:id="7470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3900">
      <w:bodyDiv w:val="1"/>
      <w:marLeft w:val="0"/>
      <w:marRight w:val="0"/>
      <w:marTop w:val="0"/>
      <w:marBottom w:val="0"/>
      <w:divBdr>
        <w:top w:val="none" w:sz="0" w:space="0" w:color="auto"/>
        <w:left w:val="none" w:sz="0" w:space="0" w:color="auto"/>
        <w:bottom w:val="none" w:sz="0" w:space="0" w:color="auto"/>
        <w:right w:val="none" w:sz="0" w:space="0" w:color="auto"/>
      </w:divBdr>
    </w:div>
    <w:div w:id="1706129041">
      <w:bodyDiv w:val="1"/>
      <w:marLeft w:val="0"/>
      <w:marRight w:val="0"/>
      <w:marTop w:val="0"/>
      <w:marBottom w:val="0"/>
      <w:divBdr>
        <w:top w:val="none" w:sz="0" w:space="0" w:color="auto"/>
        <w:left w:val="none" w:sz="0" w:space="0" w:color="auto"/>
        <w:bottom w:val="none" w:sz="0" w:space="0" w:color="auto"/>
        <w:right w:val="none" w:sz="0" w:space="0" w:color="auto"/>
      </w:divBdr>
    </w:div>
    <w:div w:id="1802188846">
      <w:bodyDiv w:val="1"/>
      <w:marLeft w:val="0"/>
      <w:marRight w:val="0"/>
      <w:marTop w:val="0"/>
      <w:marBottom w:val="0"/>
      <w:divBdr>
        <w:top w:val="none" w:sz="0" w:space="0" w:color="auto"/>
        <w:left w:val="none" w:sz="0" w:space="0" w:color="auto"/>
        <w:bottom w:val="none" w:sz="0" w:space="0" w:color="auto"/>
        <w:right w:val="none" w:sz="0" w:space="0" w:color="auto"/>
      </w:divBdr>
    </w:div>
    <w:div w:id="1835141924">
      <w:bodyDiv w:val="1"/>
      <w:marLeft w:val="0"/>
      <w:marRight w:val="0"/>
      <w:marTop w:val="0"/>
      <w:marBottom w:val="0"/>
      <w:divBdr>
        <w:top w:val="none" w:sz="0" w:space="0" w:color="auto"/>
        <w:left w:val="none" w:sz="0" w:space="0" w:color="auto"/>
        <w:bottom w:val="none" w:sz="0" w:space="0" w:color="auto"/>
        <w:right w:val="none" w:sz="0" w:space="0" w:color="auto"/>
      </w:divBdr>
      <w:divsChild>
        <w:div w:id="1312516239">
          <w:marLeft w:val="0"/>
          <w:marRight w:val="0"/>
          <w:marTop w:val="100"/>
          <w:marBottom w:val="0"/>
          <w:divBdr>
            <w:top w:val="none" w:sz="0" w:space="0" w:color="auto"/>
            <w:left w:val="none" w:sz="0" w:space="0" w:color="auto"/>
            <w:bottom w:val="none" w:sz="0" w:space="0" w:color="auto"/>
            <w:right w:val="none" w:sz="0" w:space="0" w:color="auto"/>
          </w:divBdr>
          <w:divsChild>
            <w:div w:id="1581791274">
              <w:marLeft w:val="0"/>
              <w:marRight w:val="0"/>
              <w:marTop w:val="60"/>
              <w:marBottom w:val="0"/>
              <w:divBdr>
                <w:top w:val="none" w:sz="0" w:space="0" w:color="auto"/>
                <w:left w:val="none" w:sz="0" w:space="0" w:color="auto"/>
                <w:bottom w:val="none" w:sz="0" w:space="0" w:color="auto"/>
                <w:right w:val="none" w:sz="0" w:space="0" w:color="auto"/>
              </w:divBdr>
            </w:div>
          </w:divsChild>
        </w:div>
        <w:div w:id="546263235">
          <w:marLeft w:val="0"/>
          <w:marRight w:val="0"/>
          <w:marTop w:val="0"/>
          <w:marBottom w:val="0"/>
          <w:divBdr>
            <w:top w:val="none" w:sz="0" w:space="0" w:color="auto"/>
            <w:left w:val="none" w:sz="0" w:space="0" w:color="auto"/>
            <w:bottom w:val="none" w:sz="0" w:space="0" w:color="auto"/>
            <w:right w:val="none" w:sz="0" w:space="0" w:color="auto"/>
          </w:divBdr>
          <w:divsChild>
            <w:div w:id="968247051">
              <w:marLeft w:val="0"/>
              <w:marRight w:val="0"/>
              <w:marTop w:val="0"/>
              <w:marBottom w:val="0"/>
              <w:divBdr>
                <w:top w:val="none" w:sz="0" w:space="0" w:color="auto"/>
                <w:left w:val="none" w:sz="0" w:space="0" w:color="auto"/>
                <w:bottom w:val="none" w:sz="0" w:space="0" w:color="auto"/>
                <w:right w:val="none" w:sz="0" w:space="0" w:color="auto"/>
              </w:divBdr>
              <w:divsChild>
                <w:div w:id="160854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23728">
      <w:bodyDiv w:val="1"/>
      <w:marLeft w:val="0"/>
      <w:marRight w:val="0"/>
      <w:marTop w:val="0"/>
      <w:marBottom w:val="0"/>
      <w:divBdr>
        <w:top w:val="none" w:sz="0" w:space="0" w:color="auto"/>
        <w:left w:val="none" w:sz="0" w:space="0" w:color="auto"/>
        <w:bottom w:val="none" w:sz="0" w:space="0" w:color="auto"/>
        <w:right w:val="none" w:sz="0" w:space="0" w:color="auto"/>
      </w:divBdr>
    </w:div>
    <w:div w:id="2012441131">
      <w:bodyDiv w:val="1"/>
      <w:marLeft w:val="0"/>
      <w:marRight w:val="0"/>
      <w:marTop w:val="0"/>
      <w:marBottom w:val="0"/>
      <w:divBdr>
        <w:top w:val="none" w:sz="0" w:space="0" w:color="auto"/>
        <w:left w:val="none" w:sz="0" w:space="0" w:color="auto"/>
        <w:bottom w:val="none" w:sz="0" w:space="0" w:color="auto"/>
        <w:right w:val="none" w:sz="0" w:space="0" w:color="auto"/>
      </w:divBdr>
    </w:div>
    <w:div w:id="2060933421">
      <w:bodyDiv w:val="1"/>
      <w:marLeft w:val="0"/>
      <w:marRight w:val="0"/>
      <w:marTop w:val="0"/>
      <w:marBottom w:val="0"/>
      <w:divBdr>
        <w:top w:val="none" w:sz="0" w:space="0" w:color="auto"/>
        <w:left w:val="none" w:sz="0" w:space="0" w:color="auto"/>
        <w:bottom w:val="none" w:sz="0" w:space="0" w:color="auto"/>
        <w:right w:val="none" w:sz="0" w:space="0" w:color="auto"/>
      </w:divBdr>
      <w:divsChild>
        <w:div w:id="1459761015">
          <w:marLeft w:val="0"/>
          <w:marRight w:val="0"/>
          <w:marTop w:val="0"/>
          <w:marBottom w:val="0"/>
          <w:divBdr>
            <w:top w:val="none" w:sz="0" w:space="0" w:color="auto"/>
            <w:left w:val="none" w:sz="0" w:space="0" w:color="auto"/>
            <w:bottom w:val="none" w:sz="0" w:space="0" w:color="auto"/>
            <w:right w:val="none" w:sz="0" w:space="0" w:color="auto"/>
          </w:divBdr>
          <w:divsChild>
            <w:div w:id="290748649">
              <w:marLeft w:val="0"/>
              <w:marRight w:val="0"/>
              <w:marTop w:val="0"/>
              <w:marBottom w:val="0"/>
              <w:divBdr>
                <w:top w:val="none" w:sz="0" w:space="0" w:color="auto"/>
                <w:left w:val="none" w:sz="0" w:space="0" w:color="auto"/>
                <w:bottom w:val="none" w:sz="0" w:space="0" w:color="auto"/>
                <w:right w:val="none" w:sz="0" w:space="0" w:color="auto"/>
              </w:divBdr>
            </w:div>
            <w:div w:id="900747503">
              <w:marLeft w:val="0"/>
              <w:marRight w:val="0"/>
              <w:marTop w:val="0"/>
              <w:marBottom w:val="0"/>
              <w:divBdr>
                <w:top w:val="none" w:sz="0" w:space="0" w:color="auto"/>
                <w:left w:val="none" w:sz="0" w:space="0" w:color="auto"/>
                <w:bottom w:val="none" w:sz="0" w:space="0" w:color="auto"/>
                <w:right w:val="none" w:sz="0" w:space="0" w:color="auto"/>
              </w:divBdr>
            </w:div>
            <w:div w:id="1986548920">
              <w:marLeft w:val="0"/>
              <w:marRight w:val="0"/>
              <w:marTop w:val="0"/>
              <w:marBottom w:val="0"/>
              <w:divBdr>
                <w:top w:val="none" w:sz="0" w:space="0" w:color="auto"/>
                <w:left w:val="none" w:sz="0" w:space="0" w:color="auto"/>
                <w:bottom w:val="none" w:sz="0" w:space="0" w:color="auto"/>
                <w:right w:val="none" w:sz="0" w:space="0" w:color="auto"/>
              </w:divBdr>
            </w:div>
            <w:div w:id="989598711">
              <w:marLeft w:val="0"/>
              <w:marRight w:val="0"/>
              <w:marTop w:val="0"/>
              <w:marBottom w:val="0"/>
              <w:divBdr>
                <w:top w:val="none" w:sz="0" w:space="0" w:color="auto"/>
                <w:left w:val="none" w:sz="0" w:space="0" w:color="auto"/>
                <w:bottom w:val="none" w:sz="0" w:space="0" w:color="auto"/>
                <w:right w:val="none" w:sz="0" w:space="0" w:color="auto"/>
              </w:divBdr>
            </w:div>
            <w:div w:id="2006667803">
              <w:marLeft w:val="0"/>
              <w:marRight w:val="0"/>
              <w:marTop w:val="0"/>
              <w:marBottom w:val="0"/>
              <w:divBdr>
                <w:top w:val="none" w:sz="0" w:space="0" w:color="auto"/>
                <w:left w:val="none" w:sz="0" w:space="0" w:color="auto"/>
                <w:bottom w:val="none" w:sz="0" w:space="0" w:color="auto"/>
                <w:right w:val="none" w:sz="0" w:space="0" w:color="auto"/>
              </w:divBdr>
            </w:div>
            <w:div w:id="1920365744">
              <w:marLeft w:val="0"/>
              <w:marRight w:val="0"/>
              <w:marTop w:val="0"/>
              <w:marBottom w:val="0"/>
              <w:divBdr>
                <w:top w:val="none" w:sz="0" w:space="0" w:color="auto"/>
                <w:left w:val="none" w:sz="0" w:space="0" w:color="auto"/>
                <w:bottom w:val="none" w:sz="0" w:space="0" w:color="auto"/>
                <w:right w:val="none" w:sz="0" w:space="0" w:color="auto"/>
              </w:divBdr>
            </w:div>
            <w:div w:id="867838704">
              <w:marLeft w:val="0"/>
              <w:marRight w:val="0"/>
              <w:marTop w:val="0"/>
              <w:marBottom w:val="0"/>
              <w:divBdr>
                <w:top w:val="none" w:sz="0" w:space="0" w:color="auto"/>
                <w:left w:val="none" w:sz="0" w:space="0" w:color="auto"/>
                <w:bottom w:val="none" w:sz="0" w:space="0" w:color="auto"/>
                <w:right w:val="none" w:sz="0" w:space="0" w:color="auto"/>
              </w:divBdr>
            </w:div>
            <w:div w:id="1056202857">
              <w:marLeft w:val="0"/>
              <w:marRight w:val="0"/>
              <w:marTop w:val="0"/>
              <w:marBottom w:val="0"/>
              <w:divBdr>
                <w:top w:val="none" w:sz="0" w:space="0" w:color="auto"/>
                <w:left w:val="none" w:sz="0" w:space="0" w:color="auto"/>
                <w:bottom w:val="none" w:sz="0" w:space="0" w:color="auto"/>
                <w:right w:val="none" w:sz="0" w:space="0" w:color="auto"/>
              </w:divBdr>
            </w:div>
            <w:div w:id="1302075694">
              <w:marLeft w:val="0"/>
              <w:marRight w:val="0"/>
              <w:marTop w:val="0"/>
              <w:marBottom w:val="0"/>
              <w:divBdr>
                <w:top w:val="none" w:sz="0" w:space="0" w:color="auto"/>
                <w:left w:val="none" w:sz="0" w:space="0" w:color="auto"/>
                <w:bottom w:val="none" w:sz="0" w:space="0" w:color="auto"/>
                <w:right w:val="none" w:sz="0" w:space="0" w:color="auto"/>
              </w:divBdr>
            </w:div>
            <w:div w:id="403992335">
              <w:marLeft w:val="0"/>
              <w:marRight w:val="0"/>
              <w:marTop w:val="0"/>
              <w:marBottom w:val="0"/>
              <w:divBdr>
                <w:top w:val="none" w:sz="0" w:space="0" w:color="auto"/>
                <w:left w:val="none" w:sz="0" w:space="0" w:color="auto"/>
                <w:bottom w:val="none" w:sz="0" w:space="0" w:color="auto"/>
                <w:right w:val="none" w:sz="0" w:space="0" w:color="auto"/>
              </w:divBdr>
            </w:div>
            <w:div w:id="1133140386">
              <w:marLeft w:val="0"/>
              <w:marRight w:val="0"/>
              <w:marTop w:val="0"/>
              <w:marBottom w:val="0"/>
              <w:divBdr>
                <w:top w:val="none" w:sz="0" w:space="0" w:color="auto"/>
                <w:left w:val="none" w:sz="0" w:space="0" w:color="auto"/>
                <w:bottom w:val="none" w:sz="0" w:space="0" w:color="auto"/>
                <w:right w:val="none" w:sz="0" w:space="0" w:color="auto"/>
              </w:divBdr>
            </w:div>
            <w:div w:id="1138305386">
              <w:marLeft w:val="0"/>
              <w:marRight w:val="0"/>
              <w:marTop w:val="0"/>
              <w:marBottom w:val="0"/>
              <w:divBdr>
                <w:top w:val="none" w:sz="0" w:space="0" w:color="auto"/>
                <w:left w:val="none" w:sz="0" w:space="0" w:color="auto"/>
                <w:bottom w:val="none" w:sz="0" w:space="0" w:color="auto"/>
                <w:right w:val="none" w:sz="0" w:space="0" w:color="auto"/>
              </w:divBdr>
            </w:div>
            <w:div w:id="1342007006">
              <w:marLeft w:val="0"/>
              <w:marRight w:val="0"/>
              <w:marTop w:val="0"/>
              <w:marBottom w:val="0"/>
              <w:divBdr>
                <w:top w:val="none" w:sz="0" w:space="0" w:color="auto"/>
                <w:left w:val="none" w:sz="0" w:space="0" w:color="auto"/>
                <w:bottom w:val="none" w:sz="0" w:space="0" w:color="auto"/>
                <w:right w:val="none" w:sz="0" w:space="0" w:color="auto"/>
              </w:divBdr>
            </w:div>
            <w:div w:id="181553785">
              <w:marLeft w:val="0"/>
              <w:marRight w:val="0"/>
              <w:marTop w:val="0"/>
              <w:marBottom w:val="0"/>
              <w:divBdr>
                <w:top w:val="none" w:sz="0" w:space="0" w:color="auto"/>
                <w:left w:val="none" w:sz="0" w:space="0" w:color="auto"/>
                <w:bottom w:val="none" w:sz="0" w:space="0" w:color="auto"/>
                <w:right w:val="none" w:sz="0" w:space="0" w:color="auto"/>
              </w:divBdr>
            </w:div>
            <w:div w:id="515076235">
              <w:marLeft w:val="0"/>
              <w:marRight w:val="0"/>
              <w:marTop w:val="0"/>
              <w:marBottom w:val="0"/>
              <w:divBdr>
                <w:top w:val="none" w:sz="0" w:space="0" w:color="auto"/>
                <w:left w:val="none" w:sz="0" w:space="0" w:color="auto"/>
                <w:bottom w:val="none" w:sz="0" w:space="0" w:color="auto"/>
                <w:right w:val="none" w:sz="0" w:space="0" w:color="auto"/>
              </w:divBdr>
            </w:div>
            <w:div w:id="5684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81081">
      <w:bodyDiv w:val="1"/>
      <w:marLeft w:val="0"/>
      <w:marRight w:val="0"/>
      <w:marTop w:val="0"/>
      <w:marBottom w:val="0"/>
      <w:divBdr>
        <w:top w:val="none" w:sz="0" w:space="0" w:color="auto"/>
        <w:left w:val="none" w:sz="0" w:space="0" w:color="auto"/>
        <w:bottom w:val="none" w:sz="0" w:space="0" w:color="auto"/>
        <w:right w:val="none" w:sz="0" w:space="0" w:color="auto"/>
      </w:divBdr>
    </w:div>
    <w:div w:id="2070153493">
      <w:bodyDiv w:val="1"/>
      <w:marLeft w:val="0"/>
      <w:marRight w:val="0"/>
      <w:marTop w:val="0"/>
      <w:marBottom w:val="0"/>
      <w:divBdr>
        <w:top w:val="none" w:sz="0" w:space="0" w:color="auto"/>
        <w:left w:val="none" w:sz="0" w:space="0" w:color="auto"/>
        <w:bottom w:val="none" w:sz="0" w:space="0" w:color="auto"/>
        <w:right w:val="none" w:sz="0" w:space="0" w:color="auto"/>
      </w:divBdr>
    </w:div>
    <w:div w:id="2104642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8.vsdx"/><Relationship Id="rId21" Type="http://schemas.openxmlformats.org/officeDocument/2006/relationships/hyperlink" Target="https://vi.wikipedia.org/wiki/C%C3%B4ng_ngh%E1%BB%87_th%C3%B4ng_tin" TargetMode="External"/><Relationship Id="rId42" Type="http://schemas.openxmlformats.org/officeDocument/2006/relationships/image" Target="media/image18.emf"/><Relationship Id="rId63" Type="http://schemas.openxmlformats.org/officeDocument/2006/relationships/image" Target="media/image28.emf"/><Relationship Id="rId84" Type="http://schemas.openxmlformats.org/officeDocument/2006/relationships/image" Target="media/image43.png"/><Relationship Id="rId138" Type="http://schemas.openxmlformats.org/officeDocument/2006/relationships/hyperlink" Target="https://nodejs.org/" TargetMode="External"/><Relationship Id="rId159" Type="http://schemas.openxmlformats.org/officeDocument/2006/relationships/hyperlink" Target="https://toidayhoc.com/" TargetMode="External"/><Relationship Id="rId170" Type="http://schemas.openxmlformats.org/officeDocument/2006/relationships/image" Target="media/image108.png"/><Relationship Id="rId107" Type="http://schemas.openxmlformats.org/officeDocument/2006/relationships/package" Target="embeddings/Microsoft_Visio_Drawing23.vsdx"/><Relationship Id="rId11" Type="http://schemas.openxmlformats.org/officeDocument/2006/relationships/footer" Target="footer1.xml"/><Relationship Id="rId32" Type="http://schemas.openxmlformats.org/officeDocument/2006/relationships/image" Target="media/image13.emf"/><Relationship Id="rId53" Type="http://schemas.openxmlformats.org/officeDocument/2006/relationships/image" Target="media/image23.emf"/><Relationship Id="rId74" Type="http://schemas.openxmlformats.org/officeDocument/2006/relationships/package" Target="embeddings/Microsoft_Visio_Drawing21.vsdx"/><Relationship Id="rId128" Type="http://schemas.openxmlformats.org/officeDocument/2006/relationships/image" Target="media/image78.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hyperlink" Target="https://monamedia.co/" TargetMode="External"/><Relationship Id="rId22" Type="http://schemas.openxmlformats.org/officeDocument/2006/relationships/image" Target="media/image4.png"/><Relationship Id="rId43" Type="http://schemas.openxmlformats.org/officeDocument/2006/relationships/package" Target="embeddings/Microsoft_Visio_Drawing5.vsdx"/><Relationship Id="rId64" Type="http://schemas.openxmlformats.org/officeDocument/2006/relationships/package" Target="embeddings/Microsoft_Visio_Drawing16.vsdx"/><Relationship Id="rId118" Type="http://schemas.openxmlformats.org/officeDocument/2006/relationships/image" Target="media/image70.emf"/><Relationship Id="rId139" Type="http://schemas.openxmlformats.org/officeDocument/2006/relationships/image" Target="media/image88.png"/><Relationship Id="rId85" Type="http://schemas.openxmlformats.org/officeDocument/2006/relationships/image" Target="media/image44.png"/><Relationship Id="rId150" Type="http://schemas.openxmlformats.org/officeDocument/2006/relationships/image" Target="media/image99.png"/><Relationship Id="rId171" Type="http://schemas.openxmlformats.org/officeDocument/2006/relationships/image" Target="media/image109.png"/><Relationship Id="rId12" Type="http://schemas.openxmlformats.org/officeDocument/2006/relationships/hyperlink" Target="https://vi.wikipedia.org/wiki/CNTT" TargetMode="External"/><Relationship Id="rId33" Type="http://schemas.openxmlformats.org/officeDocument/2006/relationships/package" Target="embeddings/Microsoft_Visio_Drawing.vsdx"/><Relationship Id="rId108" Type="http://schemas.openxmlformats.org/officeDocument/2006/relationships/image" Target="media/image65.emf"/><Relationship Id="rId129" Type="http://schemas.openxmlformats.org/officeDocument/2006/relationships/image" Target="media/image79.png"/><Relationship Id="rId54" Type="http://schemas.openxmlformats.org/officeDocument/2006/relationships/package" Target="embeddings/Microsoft_Visio_Drawing11.vsdx"/><Relationship Id="rId75" Type="http://schemas.openxmlformats.org/officeDocument/2006/relationships/image" Target="media/image34.png"/><Relationship Id="rId96" Type="http://schemas.openxmlformats.org/officeDocument/2006/relationships/image" Target="media/image55.png"/><Relationship Id="rId140" Type="http://schemas.openxmlformats.org/officeDocument/2006/relationships/image" Target="media/image89.png"/><Relationship Id="rId161" Type="http://schemas.openxmlformats.org/officeDocument/2006/relationships/hyperlink" Target="https://wiki.matbao.net/" TargetMode="Externa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png"/><Relationship Id="rId49" Type="http://schemas.openxmlformats.org/officeDocument/2006/relationships/image" Target="media/image21.emf"/><Relationship Id="rId114" Type="http://schemas.openxmlformats.org/officeDocument/2006/relationships/image" Target="media/image68.emf"/><Relationship Id="rId119" Type="http://schemas.openxmlformats.org/officeDocument/2006/relationships/package" Target="embeddings/Microsoft_Visio_Drawing29.vsdx"/><Relationship Id="rId44" Type="http://schemas.openxmlformats.org/officeDocument/2006/relationships/image" Target="media/image19.emf"/><Relationship Id="rId60" Type="http://schemas.openxmlformats.org/officeDocument/2006/relationships/package" Target="embeddings/Microsoft_Visio_Drawing14.vsdx"/><Relationship Id="rId65" Type="http://schemas.openxmlformats.org/officeDocument/2006/relationships/image" Target="media/image29.emf"/><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fontTable" Target="fontTable.xml"/><Relationship Id="rId172" Type="http://schemas.openxmlformats.org/officeDocument/2006/relationships/image" Target="media/image110.png"/><Relationship Id="rId13" Type="http://schemas.openxmlformats.org/officeDocument/2006/relationships/hyperlink" Target="https://vi.wikipedia.org/wiki/CNTT" TargetMode="External"/><Relationship Id="rId18" Type="http://schemas.openxmlformats.org/officeDocument/2006/relationships/hyperlink" Target="https://vi.wikipedia.org/wiki/CNTT" TargetMode="External"/><Relationship Id="rId39" Type="http://schemas.openxmlformats.org/officeDocument/2006/relationships/package" Target="embeddings/Microsoft_Visio_Drawing3.vsdx"/><Relationship Id="rId109" Type="http://schemas.openxmlformats.org/officeDocument/2006/relationships/package" Target="embeddings/Microsoft_Visio_Drawing24.vsdx"/><Relationship Id="rId34" Type="http://schemas.openxmlformats.org/officeDocument/2006/relationships/image" Target="media/image14.emf"/><Relationship Id="rId50" Type="http://schemas.openxmlformats.org/officeDocument/2006/relationships/package" Target="embeddings/Microsoft_Visio_Drawing9.vsdx"/><Relationship Id="rId55" Type="http://schemas.openxmlformats.org/officeDocument/2006/relationships/image" Target="media/image24.emf"/><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emf"/><Relationship Id="rId120" Type="http://schemas.openxmlformats.org/officeDocument/2006/relationships/image" Target="media/image71.png"/><Relationship Id="rId125" Type="http://schemas.openxmlformats.org/officeDocument/2006/relationships/image" Target="media/image75.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hyperlink" Target="https://bizflycloud.vn/" TargetMode="External"/><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image" Target="media/image51.png"/><Relationship Id="rId162" Type="http://schemas.openxmlformats.org/officeDocument/2006/relationships/hyperlink" Target="https://nodejs.org/en/"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hyperlink" Target="https://github.com/laravel/laravel" TargetMode="External"/><Relationship Id="rId40" Type="http://schemas.openxmlformats.org/officeDocument/2006/relationships/image" Target="media/image17.emf"/><Relationship Id="rId45" Type="http://schemas.openxmlformats.org/officeDocument/2006/relationships/package" Target="embeddings/Microsoft_Visio_Drawing6.vsdx"/><Relationship Id="rId66" Type="http://schemas.openxmlformats.org/officeDocument/2006/relationships/package" Target="embeddings/Microsoft_Visio_Drawing17.vsdx"/><Relationship Id="rId87" Type="http://schemas.openxmlformats.org/officeDocument/2006/relationships/image" Target="media/image46.png"/><Relationship Id="rId110" Type="http://schemas.openxmlformats.org/officeDocument/2006/relationships/image" Target="media/image66.emf"/><Relationship Id="rId115" Type="http://schemas.openxmlformats.org/officeDocument/2006/relationships/package" Target="embeddings/Microsoft_Visio_Drawing27.vsdx"/><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6.png"/><Relationship Id="rId178" Type="http://schemas.microsoft.com/office/2011/relationships/people" Target="people.xml"/><Relationship Id="rId61" Type="http://schemas.openxmlformats.org/officeDocument/2006/relationships/image" Target="media/image27.emf"/><Relationship Id="rId82" Type="http://schemas.openxmlformats.org/officeDocument/2006/relationships/image" Target="media/image41.png"/><Relationship Id="rId152" Type="http://schemas.openxmlformats.org/officeDocument/2006/relationships/image" Target="media/image101.png"/><Relationship Id="rId173" Type="http://schemas.openxmlformats.org/officeDocument/2006/relationships/image" Target="media/image111.png"/><Relationship Id="rId19" Type="http://schemas.openxmlformats.org/officeDocument/2006/relationships/hyperlink" Target="https://vi.wikipedia.org/wiki/H%E1%BB%99i_Tin_h%E1%BB%8Dc_Th%C3%A0nh_ph%E1%BB%91_H%E1%BB%93_Ch%C3%AD_Minh" TargetMode="External"/><Relationship Id="rId14" Type="http://schemas.openxmlformats.org/officeDocument/2006/relationships/image" Target="media/image3.emf"/><Relationship Id="rId30" Type="http://schemas.openxmlformats.org/officeDocument/2006/relationships/image" Target="media/image11.jpeg"/><Relationship Id="rId35" Type="http://schemas.openxmlformats.org/officeDocument/2006/relationships/package" Target="embeddings/Microsoft_Visio_Drawing1.vsdx"/><Relationship Id="rId56" Type="http://schemas.openxmlformats.org/officeDocument/2006/relationships/package" Target="embeddings/Microsoft_Visio_Drawing12.vsdx"/><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package" Target="embeddings/Microsoft_Visio_Drawing22.vsdx"/><Relationship Id="rId126" Type="http://schemas.openxmlformats.org/officeDocument/2006/relationships/image" Target="media/image76.png"/><Relationship Id="rId147" Type="http://schemas.openxmlformats.org/officeDocument/2006/relationships/image" Target="media/image96.png"/><Relationship Id="rId168" Type="http://schemas.openxmlformats.org/officeDocument/2006/relationships/hyperlink" Target="https://viblo.asia/" TargetMode="External"/><Relationship Id="rId8" Type="http://schemas.openxmlformats.org/officeDocument/2006/relationships/image" Target="media/image2.png"/><Relationship Id="rId51" Type="http://schemas.openxmlformats.org/officeDocument/2006/relationships/image" Target="media/image22.emf"/><Relationship Id="rId72" Type="http://schemas.openxmlformats.org/officeDocument/2006/relationships/package" Target="embeddings/Microsoft_Visio_Drawing20.vsdx"/><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hyperlink" Target="https://getcomposer.org" TargetMode="External"/><Relationship Id="rId142" Type="http://schemas.openxmlformats.org/officeDocument/2006/relationships/image" Target="media/image91.png"/><Relationship Id="rId163" Type="http://schemas.openxmlformats.org/officeDocument/2006/relationships/hyperlink" Target="https://hoclom.com/"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0.emf"/><Relationship Id="rId67" Type="http://schemas.openxmlformats.org/officeDocument/2006/relationships/image" Target="media/image30.emf"/><Relationship Id="rId116" Type="http://schemas.openxmlformats.org/officeDocument/2006/relationships/image" Target="media/image69.emf"/><Relationship Id="rId137" Type="http://schemas.openxmlformats.org/officeDocument/2006/relationships/image" Target="media/image87.png"/><Relationship Id="rId158" Type="http://schemas.openxmlformats.org/officeDocument/2006/relationships/image" Target="media/image107.png"/><Relationship Id="rId20" Type="http://schemas.openxmlformats.org/officeDocument/2006/relationships/hyperlink" Target="https://vi.wikipedia.org/w/index.php?title=VINASA&amp;action=edit&amp;redlink=1" TargetMode="External"/><Relationship Id="rId41" Type="http://schemas.openxmlformats.org/officeDocument/2006/relationships/package" Target="embeddings/Microsoft_Visio_Drawing4.vsdx"/><Relationship Id="rId62" Type="http://schemas.openxmlformats.org/officeDocument/2006/relationships/package" Target="embeddings/Microsoft_Visio_Drawing15.vsdx"/><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package" Target="embeddings/Microsoft_Visio_Drawing25.vsdx"/><Relationship Id="rId132" Type="http://schemas.openxmlformats.org/officeDocument/2006/relationships/image" Target="media/image82.png"/><Relationship Id="rId153" Type="http://schemas.openxmlformats.org/officeDocument/2006/relationships/image" Target="media/image102.png"/><Relationship Id="rId174" Type="http://schemas.openxmlformats.org/officeDocument/2006/relationships/image" Target="media/image112.png"/><Relationship Id="rId179" Type="http://schemas.openxmlformats.org/officeDocument/2006/relationships/glossaryDocument" Target="glossary/document.xml"/><Relationship Id="rId15" Type="http://schemas.openxmlformats.org/officeDocument/2006/relationships/oleObject" Target="embeddings/oleObject1.bin"/><Relationship Id="rId36" Type="http://schemas.openxmlformats.org/officeDocument/2006/relationships/image" Target="media/image15.emf"/><Relationship Id="rId57" Type="http://schemas.openxmlformats.org/officeDocument/2006/relationships/image" Target="media/image25.emf"/><Relationship Id="rId106" Type="http://schemas.openxmlformats.org/officeDocument/2006/relationships/image" Target="media/image64.emf"/><Relationship Id="rId127" Type="http://schemas.openxmlformats.org/officeDocument/2006/relationships/image" Target="media/image77.png"/><Relationship Id="rId10" Type="http://schemas.openxmlformats.org/officeDocument/2006/relationships/hyperlink" Target="mailto:intern-binhdinh@tma.com.vn" TargetMode="External"/><Relationship Id="rId31" Type="http://schemas.openxmlformats.org/officeDocument/2006/relationships/image" Target="media/image12.jpeg"/><Relationship Id="rId52" Type="http://schemas.openxmlformats.org/officeDocument/2006/relationships/package" Target="embeddings/Microsoft_Visio_Drawing10.vsdx"/><Relationship Id="rId73" Type="http://schemas.openxmlformats.org/officeDocument/2006/relationships/image" Target="media/image33.emf"/><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2.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hyperlink" Target="https://vuejs.org/v2/guide/" TargetMode="External"/><Relationship Id="rId169" Type="http://schemas.openxmlformats.org/officeDocument/2006/relationships/hyperlink" Target="https://git-scm.com/" TargetMode="External"/><Relationship Id="rId4" Type="http://schemas.openxmlformats.org/officeDocument/2006/relationships/settings" Target="settings.xml"/><Relationship Id="rId9" Type="http://schemas.openxmlformats.org/officeDocument/2006/relationships/hyperlink" Target="mailto:intern-binhdinh@tma.com.vn" TargetMode="External"/><Relationship Id="rId180" Type="http://schemas.openxmlformats.org/officeDocument/2006/relationships/theme" Target="theme/theme1.xml"/><Relationship Id="rId26" Type="http://schemas.openxmlformats.org/officeDocument/2006/relationships/image" Target="media/image7.png"/><Relationship Id="rId47" Type="http://schemas.openxmlformats.org/officeDocument/2006/relationships/package" Target="embeddings/Microsoft_Visio_Drawing7.vsdx"/><Relationship Id="rId68" Type="http://schemas.openxmlformats.org/officeDocument/2006/relationships/package" Target="embeddings/Microsoft_Visio_Drawing18.vsdx"/><Relationship Id="rId89" Type="http://schemas.openxmlformats.org/officeDocument/2006/relationships/image" Target="media/image48.png"/><Relationship Id="rId112" Type="http://schemas.openxmlformats.org/officeDocument/2006/relationships/image" Target="media/image67.emf"/><Relationship Id="rId133" Type="http://schemas.openxmlformats.org/officeDocument/2006/relationships/image" Target="media/image83.png"/><Relationship Id="rId154" Type="http://schemas.openxmlformats.org/officeDocument/2006/relationships/image" Target="media/image103.png"/><Relationship Id="rId175" Type="http://schemas.openxmlformats.org/officeDocument/2006/relationships/image" Target="media/image113.png"/><Relationship Id="rId16" Type="http://schemas.openxmlformats.org/officeDocument/2006/relationships/hyperlink" Target="https://vi.wikipedia.org/wiki/B%E1%BB%99_Th%C3%B4ng_tin_v%C3%A0_Truy%E1%BB%81n_th%C3%B4ng" TargetMode="External"/><Relationship Id="rId37" Type="http://schemas.openxmlformats.org/officeDocument/2006/relationships/package" Target="embeddings/Microsoft_Visio_Drawing2.vsdx"/><Relationship Id="rId58" Type="http://schemas.openxmlformats.org/officeDocument/2006/relationships/package" Target="embeddings/Microsoft_Visio_Drawing13.vsdx"/><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73.png"/><Relationship Id="rId144" Type="http://schemas.openxmlformats.org/officeDocument/2006/relationships/image" Target="media/image93.png"/><Relationship Id="rId90" Type="http://schemas.openxmlformats.org/officeDocument/2006/relationships/image" Target="media/image49.png"/><Relationship Id="rId165" Type="http://schemas.openxmlformats.org/officeDocument/2006/relationships/hyperlink" Target="https://blog.tinohost.com/" TargetMode="External"/><Relationship Id="rId27" Type="http://schemas.openxmlformats.org/officeDocument/2006/relationships/image" Target="media/image8.png"/><Relationship Id="rId48" Type="http://schemas.openxmlformats.org/officeDocument/2006/relationships/package" Target="embeddings/Microsoft_Visio_Drawing8.vsdx"/><Relationship Id="rId69" Type="http://schemas.openxmlformats.org/officeDocument/2006/relationships/image" Target="media/image31.emf"/><Relationship Id="rId113" Type="http://schemas.openxmlformats.org/officeDocument/2006/relationships/package" Target="embeddings/Microsoft_Visio_Drawing26.vsdx"/><Relationship Id="rId134" Type="http://schemas.openxmlformats.org/officeDocument/2006/relationships/image" Target="media/image84.png"/><Relationship Id="rId80" Type="http://schemas.openxmlformats.org/officeDocument/2006/relationships/image" Target="media/image39.png"/><Relationship Id="rId155" Type="http://schemas.openxmlformats.org/officeDocument/2006/relationships/image" Target="media/image104.png"/><Relationship Id="rId176" Type="http://schemas.openxmlformats.org/officeDocument/2006/relationships/footer" Target="footer2.xml"/><Relationship Id="rId17" Type="http://schemas.openxmlformats.org/officeDocument/2006/relationships/hyperlink" Target="https://vi.wikipedia.org/wiki/%E1%BB%A6y_ban_Nh%C3%A2n_d%C3%A2n_Th%C3%A0nh_ph%E1%BB%91_H%E1%BB%93_Ch%C3%AD_Minh" TargetMode="External"/><Relationship Id="rId38" Type="http://schemas.openxmlformats.org/officeDocument/2006/relationships/image" Target="media/image16.emf"/><Relationship Id="rId59" Type="http://schemas.openxmlformats.org/officeDocument/2006/relationships/image" Target="media/image26.emf"/><Relationship Id="rId103" Type="http://schemas.openxmlformats.org/officeDocument/2006/relationships/image" Target="media/image62.png"/><Relationship Id="rId124" Type="http://schemas.openxmlformats.org/officeDocument/2006/relationships/image" Target="media/image74.png"/><Relationship Id="rId70" Type="http://schemas.openxmlformats.org/officeDocument/2006/relationships/package" Target="embeddings/Microsoft_Visio_Drawing19.vsdx"/><Relationship Id="rId91" Type="http://schemas.openxmlformats.org/officeDocument/2006/relationships/image" Target="media/image50.png"/><Relationship Id="rId145" Type="http://schemas.openxmlformats.org/officeDocument/2006/relationships/image" Target="media/image94.png"/><Relationship Id="rId166" Type="http://schemas.openxmlformats.org/officeDocument/2006/relationships/hyperlink" Target="https://topdev.vn/" TargetMode="External"/><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Liberation Serif">
    <w:altName w:val="Times New Roman"/>
    <w:charset w:val="00"/>
    <w:family w:val="roman"/>
    <w:pitch w:val="variable"/>
  </w:font>
  <w:font w:name="Arial Unicode MS">
    <w:panose1 w:val="020B0604020202020204"/>
    <w:charset w:val="80"/>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B38"/>
    <w:rsid w:val="00676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CD0CFBE24046F1BFF9AEF9AC7B2835">
    <w:name w:val="5BCD0CFBE24046F1BFF9AEF9AC7B2835"/>
    <w:rsid w:val="00676B38"/>
  </w:style>
  <w:style w:type="paragraph" w:customStyle="1" w:styleId="FD606586236946E7BBBB0843388EC9A9">
    <w:name w:val="FD606586236946E7BBBB0843388EC9A9"/>
    <w:rsid w:val="00676B38"/>
  </w:style>
  <w:style w:type="paragraph" w:customStyle="1" w:styleId="9A60D20931D3456CAA297A54DA84A88D">
    <w:name w:val="9A60D20931D3456CAA297A54DA84A88D"/>
    <w:rsid w:val="00676B38"/>
  </w:style>
  <w:style w:type="paragraph" w:customStyle="1" w:styleId="5707415501CF4FF4ADD244CBDD327A2D">
    <w:name w:val="5707415501CF4FF4ADD244CBDD327A2D"/>
    <w:rsid w:val="00676B38"/>
  </w:style>
  <w:style w:type="paragraph" w:customStyle="1" w:styleId="A0E99CBEE7944FDAA4CDEE9DCAB1C8E4">
    <w:name w:val="A0E99CBEE7944FDAA4CDEE9DCAB1C8E4"/>
    <w:rsid w:val="00676B38"/>
  </w:style>
  <w:style w:type="paragraph" w:customStyle="1" w:styleId="407AA57D10F348EDADBDF6BC448D2B9D">
    <w:name w:val="407AA57D10F348EDADBDF6BC448D2B9D"/>
    <w:rsid w:val="00676B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Wik201</b:Tag>
    <b:SourceType>DocumentFromInternetSite</b:SourceType>
    <b:Guid>{0F4C6994-FD8E-4447-BD96-DA765D615B91}</b:Guid>
    <b:Author>
      <b:Author>
        <b:NameList>
          <b:Person>
            <b:Last>Wikipedia</b:Last>
          </b:Person>
        </b:NameList>
      </b:Author>
    </b:Author>
    <b:Title>TMA Soluion</b:Title>
    <b:Year>2020</b:Year>
    <b:Month>05</b:Month>
    <b:Day>12</b:Day>
    <b:URL>https://vi.wikipedia.org/wiki/TMA_Solutions</b:URL>
    <b:RefOrder>1</b:RefOrder>
  </b:Source>
  <b:Source>
    <b:Tag>Tra19</b:Tag>
    <b:SourceType>DocumentFromInternetSite</b:SourceType>
    <b:Guid>{8578E044-602B-4805-8AAE-9E59B4C7037A}</b:Guid>
    <b:Author>
      <b:Author>
        <b:NameList>
          <b:Person>
            <b:Last>Wikipedia</b:Last>
          </b:Person>
        </b:NameList>
      </b:Author>
    </b:Author>
    <b:Year>2020</b:Year>
    <b:Month>05</b:Month>
    <b:Day>18</b:Day>
    <b:URL>https://vi.wikipedia.org/wiki/PHP</b:URL>
    <b:Title>PHP</b:Title>
    <b:RefOrder>2</b:RefOrder>
  </b:Source>
  <b:Source>
    <b:Tag>Har13</b:Tag>
    <b:SourceType>Book</b:SourceType>
    <b:Guid>{0ABF1091-C03E-4A55-B224-7BB6C6DB86BB}</b:Guid>
    <b:Author>
      <b:Author>
        <b:NameList>
          <b:Person>
            <b:Last>Harris</b:Last>
            <b:First>Joel</b:First>
            <b:Middle>Murrach and Ray</b:Middle>
          </b:Person>
        </b:NameList>
      </b:Author>
    </b:Author>
    <b:Title>Lập trình cơ bản PHP và MySQL</b:Title>
    <b:Year>2013</b:Year>
    <b:Publisher>Nhà xuất bản khoa học và kỹ thuật, Hà Nội.</b:Publisher>
    <b:RefOrder>3</b:RefOrder>
  </b:Source>
  <b:Source>
    <b:Tag>Tru02</b:Tag>
    <b:SourceType>BookSection</b:SourceType>
    <b:Guid>{0D6B3F0C-A0B6-4FC7-998C-CAFF316288DB}</b:Guid>
    <b:Title>Tài liệu Giáo trình lập trình PHP</b:Title>
    <b:Year>2002</b:Year>
    <b:Author>
      <b:Author>
        <b:NameList>
          <b:Person>
            <b:Last>KHTN</b:Last>
            <b:First>Trung</b:First>
            <b:Middle>tâm tin học ĐH</b:Middle>
          </b:Person>
        </b:NameList>
      </b:Author>
    </b:Author>
    <b:BookTitle>Tài liệu Giáo trình lập trình PHP</b:BookTitle>
    <b:RefOrder>4</b:RefOrder>
  </b:Source>
  <b:Source>
    <b:Tag>Unk18</b:Tag>
    <b:SourceType>InternetSite</b:SourceType>
    <b:Guid>{C9781B3F-FD27-43DF-954B-403D1EBC5BEB}</b:Guid>
    <b:Author>
      <b:Author>
        <b:NameList>
          <b:Person>
            <b:Last>Unknow</b:Last>
          </b:Person>
        </b:NameList>
      </b:Author>
    </b:Author>
    <b:Title>techmaster</b:Title>
    <b:Year>2018</b:Year>
    <b:Month>04</b:Month>
    <b:Day>18 </b:Day>
    <b:URL>https://techmaster.vn/posts/34646/lap-trinh-laravel-cho-nguoi-moi-bat-dau</b:URL>
    <b:RefOrder>7</b:RefOrder>
  </b:Source>
  <b:Source>
    <b:Tag>Mar15</b:Tag>
    <b:SourceType>Book</b:SourceType>
    <b:Guid>{E8EE24B2-C6AA-4254-9E0D-DF961B157A40}</b:Guid>
    <b:Author>
      <b:Author>
        <b:NameList>
          <b:Person>
            <b:Last>Bean</b:Last>
            <b:First>Martin</b:First>
          </b:Person>
        </b:NameList>
      </b:Author>
    </b:Author>
    <b:Title>Laravel 5 Essentials</b:Title>
    <b:Year>2015</b:Year>
    <b:Publisher>Nhà xuất bản Packt, Birmingham.</b:Publisher>
    <b:RefOrder>8</b:RefOrder>
  </b:Source>
  <b:Source>
    <b:Tag>GIA19</b:Tag>
    <b:SourceType>DocumentFromInternetSite</b:SourceType>
    <b:Guid>{9ECA51D3-F780-43D7-AC95-B189386A8AD2}</b:Guid>
    <b:Author>
      <b:Author>
        <b:NameList>
          <b:Person>
            <b:Last>GIANG</b:Last>
          </b:Person>
        </b:NameList>
      </b:Author>
    </b:Author>
    <b:Title>Ưu điểm và nhược điểm của Laravel</b:Title>
    <b:Year>2019</b:Year>
    <b:Month>04</b:Month>
    <b:Day>23</b:Day>
    <b:URL>https://tech.bizflycloud.vn/uu-diem-va-nhuoc-diem-cua-laravel-20190423165750829.htm</b:URL>
    <b:RefOrder>9</b:RefOrder>
  </b:Source>
  <b:Source>
    <b:Tag>Văn14</b:Tag>
    <b:SourceType>DocumentFromInternetSite</b:SourceType>
    <b:Guid>{70BEF973-1AC2-459E-8A3C-604671A30466}</b:Guid>
    <b:Author>
      <b:Author>
        <b:NameList>
          <b:Person>
            <b:Last>Wikipedia</b:Last>
          </b:Person>
        </b:NameList>
      </b:Author>
    </b:Author>
    <b:Year>2020</b:Year>
    <b:Month>05</b:Month>
    <b:Day>18</b:Day>
    <b:URL>https://vi.wikipedia.org/wiki/MVC</b:URL>
    <b:Title>Model-Controller-View vi</b:Title>
    <b:RefOrder>5</b:RefOrder>
  </b:Source>
  <b:Source>
    <b:Tag>Wik202</b:Tag>
    <b:SourceType>DocumentFromInternetSite</b:SourceType>
    <b:Guid>{FDF9179D-A8BA-4335-A907-9E7560066EA1}</b:Guid>
    <b:Author>
      <b:Author>
        <b:NameList>
          <b:Person>
            <b:Last>Wikipedia</b:Last>
          </b:Person>
        </b:NameList>
      </b:Author>
    </b:Author>
    <b:Year>2020</b:Year>
    <b:Month>05</b:Month>
    <b:Day>12</b:Day>
    <b:URL>https://vi.wikipedia.org/wiki/MySQL</b:URL>
    <b:Title>Model–view–controller</b:Title>
    <b:RefOrder>6</b:RefOrder>
  </b:Source>
  <b:Source>
    <b:Tag>Unk20</b:Tag>
    <b:SourceType>DocumentFromInternetSite</b:SourceType>
    <b:Guid>{548A812A-2D7A-4857-9124-7730FB215AAF}</b:Guid>
    <b:Author>
      <b:Author>
        <b:NameList>
          <b:Person>
            <b:Last>Unknow</b:Last>
          </b:Person>
        </b:NameList>
      </b:Author>
    </b:Author>
    <b:Title>MySQL là gì?</b:Title>
    <b:Year>2020</b:Year>
    <b:Month>05</b:Month>
    <b:Day>18</b:Day>
    <b:URL>https://wiki.matbao.net/mysql-la-gi-huong-dan-toan-tap-ve-mysql/</b:URL>
    <b:RefOrder>10</b:RefOrder>
  </b:Source>
  <b:Source>
    <b:Tag>HạT19</b:Tag>
    <b:SourceType>InternetSite</b:SourceType>
    <b:Guid>{1C1C8639-1C8E-4AC4-9C87-3890E7190152}</b:Guid>
    <b:Author>
      <b:Author>
        <b:NameList>
          <b:Person>
            <b:Last>Trắng</b:Last>
            <b:First>Hạ</b:First>
          </b:Person>
        </b:NameList>
      </b:Author>
    </b:Author>
    <b:Year>2019</b:Year>
    <b:Month>09</b:Month>
    <b:Day>25</b:Day>
    <b:URL>https://www.asking.asia/question/uu-va-nhuoc-diem-cua-mysql/</b:URL>
    <b:RefOrder>11</b:RefOrder>
  </b:Source>
  <b:Source>
    <b:Tag>Unk19</b:Tag>
    <b:SourceType>InternetSite</b:SourceType>
    <b:Guid>{DBA0E97F-BE87-455E-8F8A-A871D43CFC4E}</b:Guid>
    <b:Year>2019</b:Year>
    <b:Author>
      <b:Author>
        <b:NameList>
          <b:Person>
            <b:Last>Unknow</b:Last>
          </b:Person>
        </b:NameList>
      </b:Author>
    </b:Author>
    <b:InternetSiteTitle>gadget-info</b:InternetSiteTitle>
    <b:URL>https://vi.gadget-info.com/difference-between-traditional-commerce</b:URL>
    <b:RefOrder>12</b:RefOrder>
  </b:Source>
  <b:Source>
    <b:Tag>Wik203</b:Tag>
    <b:SourceType>DocumentFromInternetSite</b:SourceType>
    <b:Guid>{B6C1B955-9B16-433F-8ACD-0DA572AAA1AC}</b:Guid>
    <b:Author>
      <b:Author>
        <b:NameList>
          <b:Person>
            <b:Last>Wikipedia</b:Last>
          </b:Person>
        </b:NameList>
      </b:Author>
    </b:Author>
    <b:Year>2020</b:Year>
    <b:Month>04</b:Month>
    <b:URL>https://en.wikipedia.org/wiki/Model%E2%80%93view%E2%80%93controller</b:URL>
    <b:RefOrder>13</b:RefOrder>
  </b:Source>
</b:Sources>
</file>

<file path=customXml/itemProps1.xml><?xml version="1.0" encoding="utf-8"?>
<ds:datastoreItem xmlns:ds="http://schemas.openxmlformats.org/officeDocument/2006/customXml" ds:itemID="{FA20CF91-CB86-4FBF-9785-06A2694EC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TotalTime>
  <Pages>145</Pages>
  <Words>14845</Words>
  <Characters>84622</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55</cp:revision>
  <dcterms:created xsi:type="dcterms:W3CDTF">2021-04-27T06:52:00Z</dcterms:created>
  <dcterms:modified xsi:type="dcterms:W3CDTF">2021-05-11T18:22:00Z</dcterms:modified>
</cp:coreProperties>
</file>